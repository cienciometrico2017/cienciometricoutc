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omments.xml" ContentType="application/vnd.openxmlformats-officedocument.wordprocessingml.comments+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Override PartName="/word/charts/style1.xml" ContentType="application/vnd.ms-office.chartstyle+xml"/>
  <Override PartName="/word/charts/colors1.xml" ContentType="application/vnd.ms-office.chartcolorstyle+xml"/>
  <Override PartName="/word/charts/style2.xml" ContentType="application/vnd.ms-office.chartstyle+xml"/>
  <Override PartName="/word/charts/colors2.xml" ContentType="application/vnd.ms-office.chartcolorstyle+xml"/>
  <Override PartName="/word/charts/style3.xml" ContentType="application/vnd.ms-office.chartstyle+xml"/>
  <Override PartName="/word/charts/colors3.xml" ContentType="application/vnd.ms-office.chartcolorstyle+xml"/>
  <Override PartName="/word/charts/style4.xml" ContentType="application/vnd.ms-office.chartstyle+xml"/>
  <Override PartName="/word/charts/colors4.xml" ContentType="application/vnd.ms-office.chartcolorstyle+xml"/>
  <Override PartName="/word/charts/style5.xml" ContentType="application/vnd.ms-office.chartstyle+xml"/>
  <Override PartName="/word/charts/colors5.xml" ContentType="application/vnd.ms-office.chartcolorstyle+xml"/>
  <Override PartName="/word/charts/style6.xml" ContentType="application/vnd.ms-office.chartstyle+xml"/>
  <Override PartName="/word/charts/colors6.xml" ContentType="application/vnd.ms-office.chartcolorstyle+xml"/>
  <Override PartName="/word/charts/style7.xml" ContentType="application/vnd.ms-office.chartstyle+xml"/>
  <Override PartName="/word/charts/colors7.xml" ContentType="application/vnd.ms-office.chartcolorstyle+xml"/>
  <Override PartName="/word/charts/style8.xml" ContentType="application/vnd.ms-office.chartstyle+xml"/>
  <Override PartName="/word/charts/colors8.xml" ContentType="application/vnd.ms-office.chartcolorstyle+xml"/>
  <Override PartName="/word/charts/style9.xml" ContentType="application/vnd.ms-office.chartstyle+xml"/>
  <Override PartName="/word/charts/colors9.xml" ContentType="application/vnd.ms-office.chartcolorstyle+xml"/>
  <Override PartName="/word/charts/style10.xml" ContentType="application/vnd.ms-office.chartstyle+xml"/>
  <Override PartName="/word/charts/colors10.xml" ContentType="application/vnd.ms-office.chartcolor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F76248" w14:textId="19F74B62" w:rsidR="00582B37" w:rsidRPr="00636979" w:rsidRDefault="00BE1D07" w:rsidP="00BE1D07">
      <w:pPr>
        <w:spacing w:line="360" w:lineRule="auto"/>
        <w:jc w:val="center"/>
        <w:rPr>
          <w:rFonts w:ascii="Times New Roman" w:eastAsia="Times New Roman" w:hAnsi="Times New Roman"/>
          <w:b/>
          <w:sz w:val="52"/>
          <w:szCs w:val="52"/>
        </w:rPr>
      </w:pPr>
      <w:bookmarkStart w:id="0" w:name="_GoBack"/>
      <w:bookmarkEnd w:id="0"/>
      <w:r w:rsidRPr="0049705F">
        <w:rPr>
          <w:rFonts w:cs="Times New Roman"/>
          <w:b/>
          <w:noProof/>
          <w:sz w:val="36"/>
          <w:szCs w:val="36"/>
        </w:rPr>
        <w:drawing>
          <wp:inline distT="0" distB="0" distL="0" distR="0" wp14:anchorId="6B9F33C8" wp14:editId="55927BD0">
            <wp:extent cx="2209800" cy="1019175"/>
            <wp:effectExtent l="0" t="0" r="0" b="9525"/>
            <wp:docPr id="74" name="Imagen 74" descr="logotipo-UT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4" descr="logotipo-UTC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9800" cy="1019175"/>
                    </a:xfrm>
                    <a:prstGeom prst="rect">
                      <a:avLst/>
                    </a:prstGeom>
                    <a:noFill/>
                    <a:ln>
                      <a:noFill/>
                    </a:ln>
                  </pic:spPr>
                </pic:pic>
              </a:graphicData>
            </a:graphic>
          </wp:inline>
        </w:drawing>
      </w:r>
    </w:p>
    <w:p w14:paraId="228254ED" w14:textId="1E3C0F37" w:rsidR="00582B37" w:rsidRPr="00636979" w:rsidRDefault="00582B37" w:rsidP="00582B37">
      <w:pPr>
        <w:spacing w:line="360" w:lineRule="auto"/>
        <w:ind w:right="17"/>
        <w:jc w:val="center"/>
        <w:rPr>
          <w:rFonts w:ascii="Times New Roman" w:eastAsia="Times New Roman" w:hAnsi="Times New Roman"/>
          <w:b/>
          <w:sz w:val="52"/>
          <w:szCs w:val="52"/>
        </w:rPr>
      </w:pPr>
      <w:r w:rsidRPr="00636979">
        <w:rPr>
          <w:rFonts w:ascii="Times New Roman" w:eastAsia="Times New Roman" w:hAnsi="Times New Roman"/>
          <w:b/>
          <w:sz w:val="52"/>
          <w:szCs w:val="52"/>
        </w:rPr>
        <w:t>Universidad Técnica de Cotopaxi</w:t>
      </w:r>
    </w:p>
    <w:p w14:paraId="7D00C9CE" w14:textId="77777777" w:rsidR="00582B37" w:rsidRPr="00636979" w:rsidRDefault="00582B37" w:rsidP="00582B37">
      <w:pPr>
        <w:tabs>
          <w:tab w:val="left" w:pos="5745"/>
        </w:tabs>
        <w:spacing w:line="360" w:lineRule="auto"/>
        <w:ind w:right="17"/>
        <w:jc w:val="center"/>
        <w:rPr>
          <w:rFonts w:ascii="Times New Roman" w:hAnsi="Times New Roman"/>
          <w:b/>
          <w:sz w:val="32"/>
          <w:szCs w:val="32"/>
        </w:rPr>
      </w:pPr>
      <w:r w:rsidRPr="00636979">
        <w:rPr>
          <w:rFonts w:ascii="Times New Roman" w:hAnsi="Times New Roman"/>
          <w:b/>
          <w:sz w:val="32"/>
          <w:szCs w:val="32"/>
        </w:rPr>
        <w:t>FACULTAD CIENCIAS DE LA INGENIERÍA Y APLICADAS</w:t>
      </w:r>
    </w:p>
    <w:p w14:paraId="224AEF81" w14:textId="77777777" w:rsidR="00582B37" w:rsidRPr="00636979" w:rsidRDefault="00582B37" w:rsidP="00582B37">
      <w:pPr>
        <w:spacing w:line="360" w:lineRule="auto"/>
        <w:jc w:val="center"/>
        <w:rPr>
          <w:rFonts w:ascii="Times New Roman" w:hAnsi="Times New Roman"/>
          <w:b/>
          <w:sz w:val="28"/>
          <w:szCs w:val="28"/>
        </w:rPr>
      </w:pPr>
      <w:r w:rsidRPr="00636979">
        <w:rPr>
          <w:rFonts w:ascii="Times New Roman" w:hAnsi="Times New Roman"/>
          <w:b/>
          <w:sz w:val="28"/>
          <w:szCs w:val="28"/>
        </w:rPr>
        <w:t>CARRERA DE INGENIERÍA EN INFORMÁTICA Y SISTEMAS COMPUTACIONALES</w:t>
      </w:r>
    </w:p>
    <w:p w14:paraId="2FD2F185" w14:textId="77777777" w:rsidR="00582B37" w:rsidRPr="00636979" w:rsidRDefault="00582B37" w:rsidP="00582B37">
      <w:pPr>
        <w:spacing w:line="360" w:lineRule="auto"/>
        <w:ind w:right="17"/>
        <w:jc w:val="both"/>
        <w:rPr>
          <w:rFonts w:ascii="Times New Roman" w:eastAsia="Times New Roman" w:hAnsi="Times New Roman"/>
          <w:b/>
          <w:sz w:val="24"/>
          <w:szCs w:val="24"/>
          <w:lang w:eastAsia="es-EC"/>
        </w:rPr>
      </w:pPr>
    </w:p>
    <w:p w14:paraId="4A8843FF" w14:textId="21642557" w:rsidR="00582B37" w:rsidRPr="00636979" w:rsidRDefault="00582B37" w:rsidP="00582B37">
      <w:pPr>
        <w:spacing w:line="360" w:lineRule="auto"/>
        <w:ind w:right="17"/>
        <w:jc w:val="center"/>
        <w:rPr>
          <w:rFonts w:ascii="Times New Roman" w:eastAsia="Times New Roman" w:hAnsi="Times New Roman"/>
          <w:b/>
          <w:sz w:val="24"/>
          <w:szCs w:val="24"/>
        </w:rPr>
      </w:pPr>
      <w:r w:rsidRPr="00636979">
        <w:rPr>
          <w:rFonts w:ascii="Times New Roman" w:eastAsia="Times New Roman" w:hAnsi="Times New Roman"/>
          <w:b/>
          <w:sz w:val="24"/>
          <w:szCs w:val="24"/>
        </w:rPr>
        <w:t>PROYECTO DE</w:t>
      </w:r>
      <w:r w:rsidR="00BE1D07">
        <w:rPr>
          <w:rFonts w:ascii="Times New Roman" w:eastAsia="Times New Roman" w:hAnsi="Times New Roman"/>
          <w:b/>
          <w:sz w:val="24"/>
          <w:szCs w:val="24"/>
        </w:rPr>
        <w:t xml:space="preserve"> PROPUESTA TECNOLÓGICA </w:t>
      </w:r>
    </w:p>
    <w:p w14:paraId="68A56ED1" w14:textId="77777777" w:rsidR="00582B37" w:rsidRPr="00636979" w:rsidRDefault="00582B37" w:rsidP="00582B37">
      <w:pPr>
        <w:spacing w:line="360" w:lineRule="auto"/>
        <w:ind w:right="17"/>
        <w:jc w:val="center"/>
        <w:rPr>
          <w:rFonts w:ascii="Times New Roman" w:eastAsia="Times New Roman" w:hAnsi="Times New Roman"/>
          <w:b/>
          <w:sz w:val="24"/>
          <w:szCs w:val="24"/>
          <w:lang w:val="es-EC"/>
        </w:rPr>
      </w:pPr>
    </w:p>
    <w:p w14:paraId="2D993852" w14:textId="77777777" w:rsidR="00582B37" w:rsidRPr="00636979" w:rsidRDefault="00582B37" w:rsidP="00582B37">
      <w:pPr>
        <w:spacing w:line="360" w:lineRule="auto"/>
        <w:jc w:val="center"/>
        <w:rPr>
          <w:rFonts w:ascii="Times New Roman" w:eastAsia="Times New Roman" w:hAnsi="Times New Roman"/>
          <w:b/>
          <w:sz w:val="24"/>
          <w:szCs w:val="24"/>
        </w:rPr>
      </w:pPr>
      <w:r w:rsidRPr="00636979">
        <w:rPr>
          <w:rFonts w:ascii="Times New Roman" w:eastAsia="Times New Roman" w:hAnsi="Times New Roman"/>
          <w:b/>
          <w:sz w:val="24"/>
          <w:szCs w:val="24"/>
        </w:rPr>
        <w:t>TÍTULO DE PROYECTO</w:t>
      </w:r>
    </w:p>
    <w:p w14:paraId="6A1266F2" w14:textId="77777777" w:rsidR="00582B37" w:rsidRDefault="00582B37" w:rsidP="00582B37">
      <w:pPr>
        <w:spacing w:line="360" w:lineRule="auto"/>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59264" behindDoc="0" locked="0" layoutInCell="1" hidden="0" allowOverlap="1" wp14:anchorId="416F5929" wp14:editId="67BC5CF3">
                <wp:simplePos x="0" y="0"/>
                <wp:positionH relativeFrom="margin">
                  <wp:posOffset>-384810</wp:posOffset>
                </wp:positionH>
                <wp:positionV relativeFrom="paragraph">
                  <wp:posOffset>320675</wp:posOffset>
                </wp:positionV>
                <wp:extent cx="6276340" cy="676275"/>
                <wp:effectExtent l="0" t="0" r="10160" b="28575"/>
                <wp:wrapNone/>
                <wp:docPr id="2" name="Rectángulo 2"/>
                <wp:cNvGraphicFramePr/>
                <a:graphic xmlns:a="http://schemas.openxmlformats.org/drawingml/2006/main">
                  <a:graphicData uri="http://schemas.microsoft.com/office/word/2010/wordprocessingShape">
                    <wps:wsp>
                      <wps:cNvSpPr/>
                      <wps:spPr>
                        <a:xfrm>
                          <a:off x="0" y="0"/>
                          <a:ext cx="6276340" cy="676275"/>
                        </a:xfrm>
                        <a:prstGeom prst="rect">
                          <a:avLst/>
                        </a:prstGeom>
                        <a:solidFill>
                          <a:schemeClr val="lt1"/>
                        </a:solidFill>
                        <a:ln w="12700" cap="flat" cmpd="sng">
                          <a:solidFill>
                            <a:schemeClr val="dk1"/>
                          </a:solidFill>
                          <a:prstDash val="solid"/>
                          <a:miter/>
                          <a:headEnd type="none" w="med" len="med"/>
                          <a:tailEnd type="none" w="med" len="med"/>
                        </a:ln>
                      </wps:spPr>
                      <wps:txbx>
                        <w:txbxContent>
                          <w:p w14:paraId="0CC388C4" w14:textId="77777777" w:rsidR="00E63CA9" w:rsidRDefault="00E63CA9" w:rsidP="00582B37">
                            <w:pPr>
                              <w:spacing w:line="258" w:lineRule="auto"/>
                              <w:jc w:val="both"/>
                              <w:textDirection w:val="btLr"/>
                            </w:pPr>
                            <w:r>
                              <w:rPr>
                                <w:rFonts w:ascii="Times New Roman" w:eastAsia="Times New Roman" w:hAnsi="Times New Roman" w:cs="Times New Roman"/>
                                <w:sz w:val="24"/>
                              </w:rPr>
                              <w:t>APLICACIÓN MÓVIL CON ADMINISTRACIÓN DE CONTENIDOS WEB, PARA DIFUNDIR INFORMACIÓN DE LOS PRINCIPALES ATRACTIVOS TURÍSTICOS DE LA PROVINCIA DE COTOPAXI.</w:t>
                            </w:r>
                          </w:p>
                        </w:txbxContent>
                      </wps:txbx>
                      <wps:bodyPr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ángulo 2" o:spid="_x0000_s1026" style="position:absolute;left:0;text-align:left;margin-left:-30.3pt;margin-top:25.25pt;width:494.2pt;height:53.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" fillcolor="white [3201]" strokecolor="black [3200]" strokeweight="1pt">
                <v:textbox inset="2.53958mm,1.2694mm,2.53958mm,1.2694mm">
                  <w:txbxContent>
                    <w:p w14:paraId="0CC388C4" w14:textId="77777777" w:rsidR="00E63CA9" w:rsidRDefault="00E63CA9" w:rsidP="00582B37">
                      <w:pPr>
                        <w:spacing w:line="258" w:lineRule="auto"/>
                        <w:jc w:val="both"/>
                        <w:textDirection w:val="btLr"/>
                      </w:pPr>
                      <w:r>
                        <w:rPr>
                          <w:rFonts w:ascii="Times New Roman" w:eastAsia="Times New Roman" w:hAnsi="Times New Roman" w:cs="Times New Roman"/>
                          <w:sz w:val="24"/>
                        </w:rPr>
                        <w:t>APLICACIÓN MÓVIL CON ADMINISTRACIÓN DE CONTENIDOS WEB, PARA DIFUNDIR INFORMACIÓN DE LOS PRINCIPALES ATRACTIVOS TURÍSTICOS DE LA PROVINCIA DE COTOPAXI.</w:t>
                      </w:r>
                    </w:p>
                  </w:txbxContent>
                </v:textbox>
                <w10:wrap anchorx="margin"/>
              </v:rect>
            </w:pict>
          </mc:Fallback>
        </mc:AlternateContent>
      </w:r>
    </w:p>
    <w:p w14:paraId="5F0444DA" w14:textId="77777777" w:rsidR="00582B37" w:rsidRDefault="00582B37" w:rsidP="00582B37">
      <w:pPr>
        <w:spacing w:line="360" w:lineRule="auto"/>
        <w:rPr>
          <w:rFonts w:ascii="Times New Roman" w:eastAsia="Times New Roman" w:hAnsi="Times New Roman" w:cs="Times New Roman"/>
          <w:sz w:val="24"/>
          <w:szCs w:val="24"/>
        </w:rPr>
      </w:pPr>
    </w:p>
    <w:p w14:paraId="41D25176" w14:textId="77777777" w:rsidR="00582B37" w:rsidRDefault="00582B37" w:rsidP="00582B37">
      <w:pPr>
        <w:spacing w:line="360" w:lineRule="auto"/>
        <w:rPr>
          <w:rFonts w:ascii="Times New Roman" w:eastAsia="Times New Roman" w:hAnsi="Times New Roman" w:cs="Times New Roman"/>
          <w:sz w:val="24"/>
          <w:szCs w:val="24"/>
        </w:rPr>
      </w:pPr>
    </w:p>
    <w:p w14:paraId="3C8BF5C8" w14:textId="77777777" w:rsidR="00582B37" w:rsidRDefault="00582B37" w:rsidP="00582B37">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AUTORES:</w:t>
      </w:r>
    </w:p>
    <w:p w14:paraId="6060D24B" w14:textId="77777777" w:rsidR="00582B37" w:rsidRPr="00547CA2" w:rsidRDefault="00582B37" w:rsidP="00582B37">
      <w:pPr>
        <w:pStyle w:val="Prrafodelista"/>
        <w:numPr>
          <w:ilvl w:val="0"/>
          <w:numId w:val="25"/>
        </w:numPr>
        <w:spacing w:after="0" w:line="360" w:lineRule="auto"/>
        <w:rPr>
          <w:rFonts w:ascii="Times New Roman" w:eastAsia="Times New Roman" w:hAnsi="Times New Roman" w:cs="Times New Roman"/>
          <w:sz w:val="24"/>
          <w:szCs w:val="24"/>
        </w:rPr>
      </w:pPr>
      <w:r w:rsidRPr="00547CA2">
        <w:rPr>
          <w:rFonts w:ascii="Times New Roman" w:eastAsia="Times New Roman" w:hAnsi="Times New Roman" w:cs="Times New Roman"/>
          <w:sz w:val="24"/>
          <w:szCs w:val="24"/>
        </w:rPr>
        <w:t>CANDO ALEXIS</w:t>
      </w:r>
    </w:p>
    <w:p w14:paraId="7D7082E0" w14:textId="77777777" w:rsidR="00582B37" w:rsidRPr="00547CA2" w:rsidRDefault="00582B37" w:rsidP="00582B37">
      <w:pPr>
        <w:pStyle w:val="Prrafodelista"/>
        <w:numPr>
          <w:ilvl w:val="0"/>
          <w:numId w:val="25"/>
        </w:numPr>
        <w:spacing w:after="0" w:line="360" w:lineRule="auto"/>
        <w:rPr>
          <w:rFonts w:ascii="Times New Roman" w:eastAsia="Times New Roman" w:hAnsi="Times New Roman" w:cs="Times New Roman"/>
          <w:sz w:val="24"/>
          <w:szCs w:val="24"/>
        </w:rPr>
      </w:pPr>
      <w:r w:rsidRPr="00547CA2">
        <w:rPr>
          <w:rFonts w:ascii="Times New Roman" w:eastAsia="Times New Roman" w:hAnsi="Times New Roman" w:cs="Times New Roman"/>
          <w:sz w:val="24"/>
          <w:szCs w:val="24"/>
        </w:rPr>
        <w:t>OÑATE JONATHAN</w:t>
      </w:r>
    </w:p>
    <w:p w14:paraId="6059C056" w14:textId="77777777" w:rsidR="00582B37" w:rsidRDefault="00582B37" w:rsidP="00582B37">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TUTOR:</w:t>
      </w:r>
    </w:p>
    <w:p w14:paraId="6E3491E9" w14:textId="77777777" w:rsidR="00582B37" w:rsidRDefault="00582B37" w:rsidP="00582B3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Ing</w:t>
      </w:r>
      <w:r w:rsidRPr="00F2581E">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MSc</w:t>
      </w:r>
      <w:proofErr w:type="spellEnd"/>
      <w:r w:rsidRPr="00F2581E">
        <w:rPr>
          <w:rFonts w:ascii="Times New Roman" w:eastAsia="Times New Roman" w:hAnsi="Times New Roman" w:cs="Times New Roman"/>
          <w:sz w:val="24"/>
          <w:szCs w:val="24"/>
        </w:rPr>
        <w:t xml:space="preserve">. ALEX CEVALLOS </w:t>
      </w:r>
    </w:p>
    <w:p w14:paraId="4BB3F800" w14:textId="77777777" w:rsidR="00BE1D07" w:rsidRPr="00F2581E" w:rsidRDefault="00BE1D07" w:rsidP="00582B37">
      <w:pPr>
        <w:spacing w:line="360" w:lineRule="auto"/>
        <w:rPr>
          <w:rFonts w:ascii="Times New Roman" w:eastAsia="Times New Roman" w:hAnsi="Times New Roman" w:cs="Times New Roman"/>
          <w:sz w:val="24"/>
          <w:szCs w:val="24"/>
        </w:rPr>
      </w:pPr>
    </w:p>
    <w:p w14:paraId="71CE7C58" w14:textId="77777777" w:rsidR="00582B37" w:rsidRDefault="00582B37" w:rsidP="00582B37">
      <w:pPr>
        <w:spacing w:line="360" w:lineRule="auto"/>
        <w:rPr>
          <w:rFonts w:ascii="Times New Roman" w:eastAsia="Times New Roman" w:hAnsi="Times New Roman" w:cs="Times New Roman"/>
          <w:b/>
          <w:sz w:val="24"/>
          <w:szCs w:val="24"/>
        </w:rPr>
      </w:pPr>
    </w:p>
    <w:p w14:paraId="141C61F7" w14:textId="2EF715E8" w:rsidR="00BE1D07" w:rsidRDefault="00BE1D07" w:rsidP="00BE1D07">
      <w:pPr>
        <w:jc w:val="center"/>
        <w:rPr>
          <w:rFonts w:ascii="Times New Roman" w:hAnsi="Times New Roman" w:cs="Times New Roman"/>
          <w:sz w:val="24"/>
        </w:rPr>
      </w:pPr>
      <w:r>
        <w:rPr>
          <w:rFonts w:ascii="Times New Roman" w:hAnsi="Times New Roman" w:cs="Times New Roman"/>
          <w:sz w:val="24"/>
        </w:rPr>
        <w:t>ABRIL 2017-FEBRERO 2018</w:t>
      </w:r>
    </w:p>
    <w:p w14:paraId="7E13483E" w14:textId="77777777" w:rsidR="00BE1D07" w:rsidRDefault="00BE1D07" w:rsidP="00BE1D07">
      <w:pPr>
        <w:jc w:val="center"/>
        <w:rPr>
          <w:rFonts w:ascii="Times New Roman" w:hAnsi="Times New Roman" w:cs="Times New Roman"/>
          <w:sz w:val="24"/>
        </w:rPr>
      </w:pPr>
    </w:p>
    <w:sdt>
      <w:sdtPr>
        <w:rPr>
          <w:rFonts w:ascii="Calibri" w:eastAsia="Calibri" w:hAnsi="Calibri" w:cs="Calibri"/>
          <w:b/>
          <w:color w:val="auto"/>
          <w:sz w:val="22"/>
          <w:szCs w:val="22"/>
        </w:rPr>
        <w:id w:val="430327723"/>
        <w:docPartObj>
          <w:docPartGallery w:val="Table of Contents"/>
          <w:docPartUnique/>
        </w:docPartObj>
      </w:sdtPr>
      <w:sdtEndPr>
        <w:rPr>
          <w:b w:val="0"/>
          <w:bCs/>
          <w:color w:val="000000"/>
        </w:rPr>
      </w:sdtEndPr>
      <w:sdtContent>
        <w:p w14:paraId="0F4EA04C" w14:textId="77777777" w:rsidR="00582B37" w:rsidRPr="00001D72" w:rsidRDefault="00582B37" w:rsidP="00582B37">
          <w:pPr>
            <w:pStyle w:val="TtulodeTDC"/>
            <w:spacing w:line="360" w:lineRule="auto"/>
          </w:pPr>
          <w:r w:rsidRPr="00B6682B">
            <w:rPr>
              <w:b/>
              <w:color w:val="auto"/>
            </w:rPr>
            <w:t>ÍNDICE</w:t>
          </w:r>
          <w:r>
            <w:t xml:space="preserve"> </w:t>
          </w:r>
        </w:p>
        <w:p w14:paraId="74CF6C82" w14:textId="77777777" w:rsidR="00103540" w:rsidRPr="00103540" w:rsidRDefault="009F1C2D">
          <w:pPr>
            <w:pStyle w:val="TDC1"/>
            <w:tabs>
              <w:tab w:val="right" w:leader="dot" w:pos="9061"/>
            </w:tabs>
            <w:rPr>
              <w:rFonts w:asciiTheme="minorHAnsi" w:eastAsiaTheme="minorEastAsia" w:hAnsiTheme="minorHAnsi" w:cstheme="minorBidi"/>
              <w:noProof/>
              <w:color w:val="auto"/>
            </w:rPr>
          </w:pPr>
          <w:r>
            <w:fldChar w:fldCharType="begin"/>
          </w:r>
          <w:r>
            <w:instrText xml:space="preserve"> TOC \o "1-6" \h \z \u </w:instrText>
          </w:r>
          <w:r>
            <w:fldChar w:fldCharType="separate"/>
          </w:r>
          <w:hyperlink w:anchor="_Toc504984964" w:history="1">
            <w:r w:rsidR="00103540" w:rsidRPr="00103540">
              <w:rPr>
                <w:rStyle w:val="Hipervnculo"/>
                <w:noProof/>
              </w:rPr>
              <w:t>ÍNDICES DE GRÁFICOS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_Toc504984964 \h </w:instrText>
            </w:r>
            <w:r w:rsidR="00103540" w:rsidRPr="00103540">
              <w:rPr>
                <w:noProof/>
                <w:webHidden/>
              </w:rPr>
            </w:r>
            <w:r w:rsidR="00103540" w:rsidRPr="00103540">
              <w:rPr>
                <w:noProof/>
                <w:webHidden/>
              </w:rPr>
              <w:fldChar w:fldCharType="separate"/>
            </w:r>
            <w:r w:rsidR="00A46DA0">
              <w:rPr>
                <w:noProof/>
                <w:webHidden/>
              </w:rPr>
              <w:t>6</w:t>
            </w:r>
            <w:r w:rsidR="00103540" w:rsidRPr="00103540">
              <w:rPr>
                <w:noProof/>
                <w:webHidden/>
              </w:rPr>
              <w:fldChar w:fldCharType="end"/>
            </w:r>
          </w:hyperlink>
        </w:p>
        <w:p w14:paraId="5482AF43" w14:textId="77777777" w:rsidR="00103540" w:rsidRPr="00103540" w:rsidRDefault="00A46DA0">
          <w:pPr>
            <w:pStyle w:val="TDC1"/>
            <w:tabs>
              <w:tab w:val="right" w:leader="dot" w:pos="9061"/>
            </w:tabs>
            <w:rPr>
              <w:rFonts w:asciiTheme="minorHAnsi" w:eastAsiaTheme="minorEastAsia" w:hAnsiTheme="minorHAnsi" w:cstheme="minorBidi"/>
              <w:noProof/>
              <w:color w:val="auto"/>
            </w:rPr>
          </w:pPr>
          <w:hyperlink w:anchor="_Toc504984965" w:history="1">
            <w:r w:rsidR="00103540" w:rsidRPr="00103540">
              <w:rPr>
                <w:rStyle w:val="Hipervnculo"/>
                <w:noProof/>
              </w:rPr>
              <w:t>ÍNDICES DE TABLAS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_Toc504984965 \h </w:instrText>
            </w:r>
            <w:r w:rsidR="00103540" w:rsidRPr="00103540">
              <w:rPr>
                <w:noProof/>
                <w:webHidden/>
              </w:rPr>
            </w:r>
            <w:r w:rsidR="00103540" w:rsidRPr="00103540">
              <w:rPr>
                <w:noProof/>
                <w:webHidden/>
              </w:rPr>
              <w:fldChar w:fldCharType="separate"/>
            </w:r>
            <w:r>
              <w:rPr>
                <w:noProof/>
                <w:webHidden/>
              </w:rPr>
              <w:t>7</w:t>
            </w:r>
            <w:r w:rsidR="00103540" w:rsidRPr="00103540">
              <w:rPr>
                <w:noProof/>
                <w:webHidden/>
              </w:rPr>
              <w:fldChar w:fldCharType="end"/>
            </w:r>
          </w:hyperlink>
        </w:p>
        <w:p w14:paraId="348A76BB" w14:textId="77777777" w:rsidR="00103540" w:rsidRPr="00103540" w:rsidRDefault="00A46DA0">
          <w:pPr>
            <w:pStyle w:val="TDC1"/>
            <w:tabs>
              <w:tab w:val="left" w:pos="440"/>
              <w:tab w:val="right" w:leader="dot" w:pos="9061"/>
            </w:tabs>
            <w:rPr>
              <w:rFonts w:asciiTheme="minorHAnsi" w:eastAsiaTheme="minorEastAsia" w:hAnsiTheme="minorHAnsi" w:cstheme="minorBidi"/>
              <w:noProof/>
              <w:color w:val="auto"/>
            </w:rPr>
          </w:pPr>
          <w:hyperlink w:anchor="_Toc504984966" w:history="1">
            <w:r w:rsidR="00103540" w:rsidRPr="00103540">
              <w:rPr>
                <w:rStyle w:val="Hipervnculo"/>
                <w:rFonts w:ascii="Times New Roman" w:hAnsi="Times New Roman" w:cs="Times New Roman"/>
                <w:noProof/>
              </w:rPr>
              <w:t>1.</w:t>
            </w:r>
            <w:r w:rsidR="00103540" w:rsidRPr="00103540">
              <w:rPr>
                <w:rFonts w:asciiTheme="minorHAnsi" w:eastAsiaTheme="minorEastAsia" w:hAnsiTheme="minorHAnsi" w:cstheme="minorBidi"/>
                <w:noProof/>
                <w:color w:val="auto"/>
              </w:rPr>
              <w:tab/>
            </w:r>
            <w:r w:rsidR="00103540" w:rsidRPr="00103540">
              <w:rPr>
                <w:rStyle w:val="Hipervnculo"/>
                <w:rFonts w:ascii="Times New Roman" w:hAnsi="Times New Roman" w:cs="Times New Roman"/>
                <w:noProof/>
              </w:rPr>
              <w:t>INFORMACIÓN BÁSICA</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_Toc504984966 \h </w:instrText>
            </w:r>
            <w:r w:rsidR="00103540" w:rsidRPr="00103540">
              <w:rPr>
                <w:noProof/>
                <w:webHidden/>
              </w:rPr>
            </w:r>
            <w:r w:rsidR="00103540" w:rsidRPr="00103540">
              <w:rPr>
                <w:noProof/>
                <w:webHidden/>
              </w:rPr>
              <w:fldChar w:fldCharType="separate"/>
            </w:r>
            <w:r>
              <w:rPr>
                <w:noProof/>
                <w:webHidden/>
              </w:rPr>
              <w:t>9</w:t>
            </w:r>
            <w:r w:rsidR="00103540" w:rsidRPr="00103540">
              <w:rPr>
                <w:noProof/>
                <w:webHidden/>
              </w:rPr>
              <w:fldChar w:fldCharType="end"/>
            </w:r>
          </w:hyperlink>
        </w:p>
        <w:p w14:paraId="3EF9B229" w14:textId="77777777" w:rsidR="00103540" w:rsidRPr="00103540" w:rsidRDefault="00A46DA0">
          <w:pPr>
            <w:pStyle w:val="TDC1"/>
            <w:tabs>
              <w:tab w:val="left" w:pos="440"/>
              <w:tab w:val="right" w:leader="dot" w:pos="9061"/>
            </w:tabs>
            <w:rPr>
              <w:rFonts w:asciiTheme="minorHAnsi" w:eastAsiaTheme="minorEastAsia" w:hAnsiTheme="minorHAnsi" w:cstheme="minorBidi"/>
              <w:noProof/>
              <w:color w:val="auto"/>
            </w:rPr>
          </w:pPr>
          <w:hyperlink w:anchor="_Toc504984967" w:history="1">
            <w:r w:rsidR="00103540" w:rsidRPr="00103540">
              <w:rPr>
                <w:rStyle w:val="Hipervnculo"/>
                <w:noProof/>
              </w:rPr>
              <w:t>2.</w:t>
            </w:r>
            <w:r w:rsidR="00103540" w:rsidRPr="00103540">
              <w:rPr>
                <w:rFonts w:asciiTheme="minorHAnsi" w:eastAsiaTheme="minorEastAsia" w:hAnsiTheme="minorHAnsi" w:cstheme="minorBidi"/>
                <w:noProof/>
                <w:color w:val="auto"/>
              </w:rPr>
              <w:tab/>
            </w:r>
            <w:r w:rsidR="00103540" w:rsidRPr="00103540">
              <w:rPr>
                <w:rStyle w:val="Hipervnculo"/>
                <w:noProof/>
              </w:rPr>
              <w:t>ESTRUCTURA DE LA PROPUESTA</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_Toc504984967 \h </w:instrText>
            </w:r>
            <w:r w:rsidR="00103540" w:rsidRPr="00103540">
              <w:rPr>
                <w:noProof/>
                <w:webHidden/>
              </w:rPr>
            </w:r>
            <w:r w:rsidR="00103540" w:rsidRPr="00103540">
              <w:rPr>
                <w:noProof/>
                <w:webHidden/>
              </w:rPr>
              <w:fldChar w:fldCharType="separate"/>
            </w:r>
            <w:r>
              <w:rPr>
                <w:noProof/>
                <w:webHidden/>
              </w:rPr>
              <w:t>10</w:t>
            </w:r>
            <w:r w:rsidR="00103540" w:rsidRPr="00103540">
              <w:rPr>
                <w:noProof/>
                <w:webHidden/>
              </w:rPr>
              <w:fldChar w:fldCharType="end"/>
            </w:r>
          </w:hyperlink>
        </w:p>
        <w:p w14:paraId="0C349AA7" w14:textId="77777777" w:rsidR="00103540" w:rsidRPr="00103540" w:rsidRDefault="00A46DA0">
          <w:pPr>
            <w:pStyle w:val="TDC2"/>
            <w:rPr>
              <w:rFonts w:asciiTheme="minorHAnsi" w:eastAsiaTheme="minorEastAsia" w:hAnsiTheme="minorHAnsi" w:cstheme="minorBidi"/>
              <w:b w:val="0"/>
              <w:color w:val="auto"/>
            </w:rPr>
          </w:pPr>
          <w:hyperlink w:anchor="_Toc504984968" w:history="1">
            <w:r w:rsidR="00103540" w:rsidRPr="00103540">
              <w:rPr>
                <w:rStyle w:val="Hipervnculo"/>
                <w:b w:val="0"/>
              </w:rPr>
              <w:t>2.1.</w:t>
            </w:r>
            <w:r w:rsidR="00103540" w:rsidRPr="00103540">
              <w:rPr>
                <w:rFonts w:asciiTheme="minorHAnsi" w:eastAsiaTheme="minorEastAsia" w:hAnsiTheme="minorHAnsi" w:cstheme="minorBidi"/>
                <w:b w:val="0"/>
                <w:color w:val="auto"/>
              </w:rPr>
              <w:tab/>
            </w:r>
            <w:r w:rsidR="00103540" w:rsidRPr="00103540">
              <w:rPr>
                <w:rStyle w:val="Hipervnculo"/>
                <w:b w:val="0"/>
              </w:rPr>
              <w:t>Tema del Proyecto:</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_Toc504984968 \h </w:instrText>
            </w:r>
            <w:r w:rsidR="00103540" w:rsidRPr="00103540">
              <w:rPr>
                <w:b w:val="0"/>
                <w:webHidden/>
              </w:rPr>
            </w:r>
            <w:r w:rsidR="00103540" w:rsidRPr="00103540">
              <w:rPr>
                <w:b w:val="0"/>
                <w:webHidden/>
              </w:rPr>
              <w:fldChar w:fldCharType="separate"/>
            </w:r>
            <w:r>
              <w:rPr>
                <w:b w:val="0"/>
                <w:webHidden/>
              </w:rPr>
              <w:t>10</w:t>
            </w:r>
            <w:r w:rsidR="00103540" w:rsidRPr="00103540">
              <w:rPr>
                <w:b w:val="0"/>
                <w:webHidden/>
              </w:rPr>
              <w:fldChar w:fldCharType="end"/>
            </w:r>
          </w:hyperlink>
        </w:p>
        <w:p w14:paraId="591D9E48" w14:textId="77777777" w:rsidR="00103540" w:rsidRPr="00103540" w:rsidRDefault="00A46DA0">
          <w:pPr>
            <w:pStyle w:val="TDC2"/>
            <w:rPr>
              <w:rFonts w:asciiTheme="minorHAnsi" w:eastAsiaTheme="minorEastAsia" w:hAnsiTheme="minorHAnsi" w:cstheme="minorBidi"/>
              <w:b w:val="0"/>
              <w:color w:val="auto"/>
            </w:rPr>
          </w:pPr>
          <w:hyperlink w:anchor="_Toc504984969" w:history="1">
            <w:r w:rsidR="00103540" w:rsidRPr="00103540">
              <w:rPr>
                <w:rStyle w:val="Hipervnculo"/>
                <w:b w:val="0"/>
              </w:rPr>
              <w:t>2.2.</w:t>
            </w:r>
            <w:r w:rsidR="00103540" w:rsidRPr="00103540">
              <w:rPr>
                <w:rFonts w:asciiTheme="minorHAnsi" w:eastAsiaTheme="minorEastAsia" w:hAnsiTheme="minorHAnsi" w:cstheme="minorBidi"/>
                <w:b w:val="0"/>
                <w:color w:val="auto"/>
              </w:rPr>
              <w:tab/>
            </w:r>
            <w:r w:rsidR="00103540" w:rsidRPr="00103540">
              <w:rPr>
                <w:rStyle w:val="Hipervnculo"/>
                <w:b w:val="0"/>
              </w:rPr>
              <w:t>Título del Proyecto</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_Toc504984969 \h </w:instrText>
            </w:r>
            <w:r w:rsidR="00103540" w:rsidRPr="00103540">
              <w:rPr>
                <w:b w:val="0"/>
                <w:webHidden/>
              </w:rPr>
            </w:r>
            <w:r w:rsidR="00103540" w:rsidRPr="00103540">
              <w:rPr>
                <w:b w:val="0"/>
                <w:webHidden/>
              </w:rPr>
              <w:fldChar w:fldCharType="separate"/>
            </w:r>
            <w:r>
              <w:rPr>
                <w:b w:val="0"/>
                <w:webHidden/>
              </w:rPr>
              <w:t>10</w:t>
            </w:r>
            <w:r w:rsidR="00103540" w:rsidRPr="00103540">
              <w:rPr>
                <w:b w:val="0"/>
                <w:webHidden/>
              </w:rPr>
              <w:fldChar w:fldCharType="end"/>
            </w:r>
          </w:hyperlink>
        </w:p>
        <w:p w14:paraId="604E1109" w14:textId="77777777" w:rsidR="00103540" w:rsidRPr="00103540" w:rsidRDefault="00A46DA0">
          <w:pPr>
            <w:pStyle w:val="TDC2"/>
            <w:rPr>
              <w:rFonts w:asciiTheme="minorHAnsi" w:eastAsiaTheme="minorEastAsia" w:hAnsiTheme="minorHAnsi" w:cstheme="minorBidi"/>
              <w:b w:val="0"/>
              <w:color w:val="auto"/>
            </w:rPr>
          </w:pPr>
          <w:hyperlink w:anchor="_Toc504984970" w:history="1">
            <w:r w:rsidR="00103540" w:rsidRPr="00103540">
              <w:rPr>
                <w:rStyle w:val="Hipervnculo"/>
                <w:b w:val="0"/>
              </w:rPr>
              <w:t>2.3.</w:t>
            </w:r>
            <w:r w:rsidR="00103540" w:rsidRPr="00103540">
              <w:rPr>
                <w:rFonts w:asciiTheme="minorHAnsi" w:eastAsiaTheme="minorEastAsia" w:hAnsiTheme="minorHAnsi" w:cstheme="minorBidi"/>
                <w:b w:val="0"/>
                <w:color w:val="auto"/>
              </w:rPr>
              <w:tab/>
            </w:r>
            <w:r w:rsidR="00103540" w:rsidRPr="00103540">
              <w:rPr>
                <w:rStyle w:val="Hipervnculo"/>
                <w:b w:val="0"/>
              </w:rPr>
              <w:t>Tipo de propuesta/alcance</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_Toc504984970 \h </w:instrText>
            </w:r>
            <w:r w:rsidR="00103540" w:rsidRPr="00103540">
              <w:rPr>
                <w:b w:val="0"/>
                <w:webHidden/>
              </w:rPr>
            </w:r>
            <w:r w:rsidR="00103540" w:rsidRPr="00103540">
              <w:rPr>
                <w:b w:val="0"/>
                <w:webHidden/>
              </w:rPr>
              <w:fldChar w:fldCharType="separate"/>
            </w:r>
            <w:r>
              <w:rPr>
                <w:b w:val="0"/>
                <w:webHidden/>
              </w:rPr>
              <w:t>10</w:t>
            </w:r>
            <w:r w:rsidR="00103540" w:rsidRPr="00103540">
              <w:rPr>
                <w:b w:val="0"/>
                <w:webHidden/>
              </w:rPr>
              <w:fldChar w:fldCharType="end"/>
            </w:r>
          </w:hyperlink>
        </w:p>
        <w:p w14:paraId="2DF08127" w14:textId="77777777" w:rsidR="00103540" w:rsidRPr="00103540" w:rsidRDefault="00A46DA0">
          <w:pPr>
            <w:pStyle w:val="TDC2"/>
            <w:rPr>
              <w:rFonts w:asciiTheme="minorHAnsi" w:eastAsiaTheme="minorEastAsia" w:hAnsiTheme="minorHAnsi" w:cstheme="minorBidi"/>
              <w:b w:val="0"/>
              <w:color w:val="auto"/>
            </w:rPr>
          </w:pPr>
          <w:hyperlink w:anchor="_Toc504984971" w:history="1">
            <w:r w:rsidR="00103540" w:rsidRPr="00103540">
              <w:rPr>
                <w:rStyle w:val="Hipervnculo"/>
                <w:b w:val="0"/>
              </w:rPr>
              <w:t>2.4.</w:t>
            </w:r>
            <w:r w:rsidR="00103540" w:rsidRPr="00103540">
              <w:rPr>
                <w:rFonts w:asciiTheme="minorHAnsi" w:eastAsiaTheme="minorEastAsia" w:hAnsiTheme="minorHAnsi" w:cstheme="minorBidi"/>
                <w:b w:val="0"/>
                <w:color w:val="auto"/>
              </w:rPr>
              <w:tab/>
            </w:r>
            <w:r w:rsidR="00103540" w:rsidRPr="00103540">
              <w:rPr>
                <w:rStyle w:val="Hipervnculo"/>
                <w:b w:val="0"/>
              </w:rPr>
              <w:t>Área del conocimiento</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_Toc504984971 \h </w:instrText>
            </w:r>
            <w:r w:rsidR="00103540" w:rsidRPr="00103540">
              <w:rPr>
                <w:b w:val="0"/>
                <w:webHidden/>
              </w:rPr>
            </w:r>
            <w:r w:rsidR="00103540" w:rsidRPr="00103540">
              <w:rPr>
                <w:b w:val="0"/>
                <w:webHidden/>
              </w:rPr>
              <w:fldChar w:fldCharType="separate"/>
            </w:r>
            <w:r>
              <w:rPr>
                <w:b w:val="0"/>
                <w:webHidden/>
              </w:rPr>
              <w:t>10</w:t>
            </w:r>
            <w:r w:rsidR="00103540" w:rsidRPr="00103540">
              <w:rPr>
                <w:b w:val="0"/>
                <w:webHidden/>
              </w:rPr>
              <w:fldChar w:fldCharType="end"/>
            </w:r>
          </w:hyperlink>
        </w:p>
        <w:p w14:paraId="7E978ACF" w14:textId="77777777" w:rsidR="00103540" w:rsidRPr="00103540" w:rsidRDefault="00A46DA0">
          <w:pPr>
            <w:pStyle w:val="TDC1"/>
            <w:tabs>
              <w:tab w:val="left" w:pos="440"/>
              <w:tab w:val="right" w:leader="dot" w:pos="9061"/>
            </w:tabs>
            <w:rPr>
              <w:rFonts w:asciiTheme="minorHAnsi" w:eastAsiaTheme="minorEastAsia" w:hAnsiTheme="minorHAnsi" w:cstheme="minorBidi"/>
              <w:noProof/>
              <w:color w:val="auto"/>
            </w:rPr>
          </w:pPr>
          <w:hyperlink w:anchor="_Toc504984972" w:history="1">
            <w:r w:rsidR="00103540" w:rsidRPr="00103540">
              <w:rPr>
                <w:rStyle w:val="Hipervnculo"/>
                <w:noProof/>
              </w:rPr>
              <w:t>3.</w:t>
            </w:r>
            <w:r w:rsidR="00103540" w:rsidRPr="00103540">
              <w:rPr>
                <w:rFonts w:asciiTheme="minorHAnsi" w:eastAsiaTheme="minorEastAsia" w:hAnsiTheme="minorHAnsi" w:cstheme="minorBidi"/>
                <w:noProof/>
                <w:color w:val="auto"/>
              </w:rPr>
              <w:tab/>
            </w:r>
            <w:r w:rsidR="00103540" w:rsidRPr="00103540">
              <w:rPr>
                <w:rStyle w:val="Hipervnculo"/>
                <w:noProof/>
              </w:rPr>
              <w:t>SINOPSIS DE LA PROPUESTA TECNOLÓGICA</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_Toc504984972 \h </w:instrText>
            </w:r>
            <w:r w:rsidR="00103540" w:rsidRPr="00103540">
              <w:rPr>
                <w:noProof/>
                <w:webHidden/>
              </w:rPr>
            </w:r>
            <w:r w:rsidR="00103540" w:rsidRPr="00103540">
              <w:rPr>
                <w:noProof/>
                <w:webHidden/>
              </w:rPr>
              <w:fldChar w:fldCharType="separate"/>
            </w:r>
            <w:r>
              <w:rPr>
                <w:noProof/>
                <w:webHidden/>
              </w:rPr>
              <w:t>11</w:t>
            </w:r>
            <w:r w:rsidR="00103540" w:rsidRPr="00103540">
              <w:rPr>
                <w:noProof/>
                <w:webHidden/>
              </w:rPr>
              <w:fldChar w:fldCharType="end"/>
            </w:r>
          </w:hyperlink>
        </w:p>
        <w:p w14:paraId="16B518A5" w14:textId="77777777" w:rsidR="00103540" w:rsidRPr="00103540" w:rsidRDefault="00A46DA0">
          <w:pPr>
            <w:pStyle w:val="TDC2"/>
            <w:rPr>
              <w:rFonts w:asciiTheme="minorHAnsi" w:eastAsiaTheme="minorEastAsia" w:hAnsiTheme="minorHAnsi" w:cstheme="minorBidi"/>
              <w:b w:val="0"/>
              <w:color w:val="auto"/>
            </w:rPr>
          </w:pPr>
          <w:hyperlink w:anchor="_Toc504984973" w:history="1">
            <w:r w:rsidR="00103540" w:rsidRPr="00103540">
              <w:rPr>
                <w:rStyle w:val="Hipervnculo"/>
                <w:b w:val="0"/>
              </w:rPr>
              <w:t>3.1.</w:t>
            </w:r>
            <w:r w:rsidR="00103540" w:rsidRPr="00103540">
              <w:rPr>
                <w:rFonts w:asciiTheme="minorHAnsi" w:eastAsiaTheme="minorEastAsia" w:hAnsiTheme="minorHAnsi" w:cstheme="minorBidi"/>
                <w:b w:val="0"/>
                <w:color w:val="auto"/>
              </w:rPr>
              <w:tab/>
            </w:r>
            <w:r w:rsidR="00103540" w:rsidRPr="00103540">
              <w:rPr>
                <w:rStyle w:val="Hipervnculo"/>
                <w:b w:val="0"/>
              </w:rPr>
              <w:t>ABSTRACT</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_Toc504984973 \h </w:instrText>
            </w:r>
            <w:r w:rsidR="00103540" w:rsidRPr="00103540">
              <w:rPr>
                <w:b w:val="0"/>
                <w:webHidden/>
              </w:rPr>
            </w:r>
            <w:r w:rsidR="00103540" w:rsidRPr="00103540">
              <w:rPr>
                <w:b w:val="0"/>
                <w:webHidden/>
              </w:rPr>
              <w:fldChar w:fldCharType="separate"/>
            </w:r>
            <w:r>
              <w:rPr>
                <w:b w:val="0"/>
                <w:webHidden/>
              </w:rPr>
              <w:t>12</w:t>
            </w:r>
            <w:r w:rsidR="00103540" w:rsidRPr="00103540">
              <w:rPr>
                <w:b w:val="0"/>
                <w:webHidden/>
              </w:rPr>
              <w:fldChar w:fldCharType="end"/>
            </w:r>
          </w:hyperlink>
        </w:p>
        <w:p w14:paraId="3C7F2591" w14:textId="77777777" w:rsidR="00103540" w:rsidRPr="00103540" w:rsidRDefault="00A46DA0">
          <w:pPr>
            <w:pStyle w:val="TDC1"/>
            <w:tabs>
              <w:tab w:val="left" w:pos="440"/>
              <w:tab w:val="right" w:leader="dot" w:pos="9061"/>
            </w:tabs>
            <w:rPr>
              <w:rFonts w:asciiTheme="minorHAnsi" w:eastAsiaTheme="minorEastAsia" w:hAnsiTheme="minorHAnsi" w:cstheme="minorBidi"/>
              <w:noProof/>
              <w:color w:val="auto"/>
            </w:rPr>
          </w:pPr>
          <w:hyperlink w:anchor="_Toc504984974" w:history="1">
            <w:r w:rsidR="00103540" w:rsidRPr="00103540">
              <w:rPr>
                <w:rStyle w:val="Hipervnculo"/>
                <w:noProof/>
              </w:rPr>
              <w:t>4.</w:t>
            </w:r>
            <w:r w:rsidR="00103540" w:rsidRPr="00103540">
              <w:rPr>
                <w:rFonts w:asciiTheme="minorHAnsi" w:eastAsiaTheme="minorEastAsia" w:hAnsiTheme="minorHAnsi" w:cstheme="minorBidi"/>
                <w:noProof/>
                <w:color w:val="auto"/>
              </w:rPr>
              <w:tab/>
            </w:r>
            <w:r w:rsidR="00103540" w:rsidRPr="00103540">
              <w:rPr>
                <w:rStyle w:val="Hipervnculo"/>
                <w:noProof/>
              </w:rPr>
              <w:t>DESCRIPCIÓN DEL PROBLEMA</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_Toc504984974 \h </w:instrText>
            </w:r>
            <w:r w:rsidR="00103540" w:rsidRPr="00103540">
              <w:rPr>
                <w:noProof/>
                <w:webHidden/>
              </w:rPr>
            </w:r>
            <w:r w:rsidR="00103540" w:rsidRPr="00103540">
              <w:rPr>
                <w:noProof/>
                <w:webHidden/>
              </w:rPr>
              <w:fldChar w:fldCharType="separate"/>
            </w:r>
            <w:r>
              <w:rPr>
                <w:noProof/>
                <w:webHidden/>
              </w:rPr>
              <w:t>13</w:t>
            </w:r>
            <w:r w:rsidR="00103540" w:rsidRPr="00103540">
              <w:rPr>
                <w:noProof/>
                <w:webHidden/>
              </w:rPr>
              <w:fldChar w:fldCharType="end"/>
            </w:r>
          </w:hyperlink>
        </w:p>
        <w:p w14:paraId="74D10B48" w14:textId="77777777" w:rsidR="00103540" w:rsidRPr="00103540" w:rsidRDefault="00A46DA0">
          <w:pPr>
            <w:pStyle w:val="TDC1"/>
            <w:tabs>
              <w:tab w:val="left" w:pos="440"/>
              <w:tab w:val="right" w:leader="dot" w:pos="9061"/>
            </w:tabs>
            <w:rPr>
              <w:rFonts w:asciiTheme="minorHAnsi" w:eastAsiaTheme="minorEastAsia" w:hAnsiTheme="minorHAnsi" w:cstheme="minorBidi"/>
              <w:noProof/>
              <w:color w:val="auto"/>
            </w:rPr>
          </w:pPr>
          <w:hyperlink w:anchor="_Toc504984975" w:history="1">
            <w:r w:rsidR="00103540" w:rsidRPr="00103540">
              <w:rPr>
                <w:rStyle w:val="Hipervnculo"/>
                <w:noProof/>
              </w:rPr>
              <w:t>5.</w:t>
            </w:r>
            <w:r w:rsidR="00103540" w:rsidRPr="00103540">
              <w:rPr>
                <w:rFonts w:asciiTheme="minorHAnsi" w:eastAsiaTheme="minorEastAsia" w:hAnsiTheme="minorHAnsi" w:cstheme="minorBidi"/>
                <w:noProof/>
                <w:color w:val="auto"/>
              </w:rPr>
              <w:tab/>
            </w:r>
            <w:r w:rsidR="00103540" w:rsidRPr="00103540">
              <w:rPr>
                <w:rStyle w:val="Hipervnculo"/>
                <w:noProof/>
              </w:rPr>
              <w:t>DEFINICIÓN DEL PROBLEMA</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_Toc504984975 \h </w:instrText>
            </w:r>
            <w:r w:rsidR="00103540" w:rsidRPr="00103540">
              <w:rPr>
                <w:noProof/>
                <w:webHidden/>
              </w:rPr>
            </w:r>
            <w:r w:rsidR="00103540" w:rsidRPr="00103540">
              <w:rPr>
                <w:noProof/>
                <w:webHidden/>
              </w:rPr>
              <w:fldChar w:fldCharType="separate"/>
            </w:r>
            <w:r>
              <w:rPr>
                <w:noProof/>
                <w:webHidden/>
              </w:rPr>
              <w:t>13</w:t>
            </w:r>
            <w:r w:rsidR="00103540" w:rsidRPr="00103540">
              <w:rPr>
                <w:noProof/>
                <w:webHidden/>
              </w:rPr>
              <w:fldChar w:fldCharType="end"/>
            </w:r>
          </w:hyperlink>
        </w:p>
        <w:p w14:paraId="12AAC0AC" w14:textId="77777777" w:rsidR="00103540" w:rsidRPr="00103540" w:rsidRDefault="00A46DA0">
          <w:pPr>
            <w:pStyle w:val="TDC1"/>
            <w:tabs>
              <w:tab w:val="left" w:pos="440"/>
              <w:tab w:val="right" w:leader="dot" w:pos="9061"/>
            </w:tabs>
            <w:rPr>
              <w:rFonts w:asciiTheme="minorHAnsi" w:eastAsiaTheme="minorEastAsia" w:hAnsiTheme="minorHAnsi" w:cstheme="minorBidi"/>
              <w:noProof/>
              <w:color w:val="auto"/>
            </w:rPr>
          </w:pPr>
          <w:hyperlink w:anchor="_Toc504984976" w:history="1">
            <w:r w:rsidR="00103540" w:rsidRPr="00103540">
              <w:rPr>
                <w:rStyle w:val="Hipervnculo"/>
                <w:noProof/>
              </w:rPr>
              <w:t>6.</w:t>
            </w:r>
            <w:r w:rsidR="00103540" w:rsidRPr="00103540">
              <w:rPr>
                <w:rFonts w:asciiTheme="minorHAnsi" w:eastAsiaTheme="minorEastAsia" w:hAnsiTheme="minorHAnsi" w:cstheme="minorBidi"/>
                <w:noProof/>
                <w:color w:val="auto"/>
              </w:rPr>
              <w:tab/>
            </w:r>
            <w:r w:rsidR="00103540" w:rsidRPr="00103540">
              <w:rPr>
                <w:rStyle w:val="Hipervnculo"/>
                <w:noProof/>
              </w:rPr>
              <w:t>OBJETO DE ESTUDIO Y CAMPO DE ACCIÓN</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_Toc504984976 \h </w:instrText>
            </w:r>
            <w:r w:rsidR="00103540" w:rsidRPr="00103540">
              <w:rPr>
                <w:noProof/>
                <w:webHidden/>
              </w:rPr>
            </w:r>
            <w:r w:rsidR="00103540" w:rsidRPr="00103540">
              <w:rPr>
                <w:noProof/>
                <w:webHidden/>
              </w:rPr>
              <w:fldChar w:fldCharType="separate"/>
            </w:r>
            <w:r>
              <w:rPr>
                <w:noProof/>
                <w:webHidden/>
              </w:rPr>
              <w:t>13</w:t>
            </w:r>
            <w:r w:rsidR="00103540" w:rsidRPr="00103540">
              <w:rPr>
                <w:noProof/>
                <w:webHidden/>
              </w:rPr>
              <w:fldChar w:fldCharType="end"/>
            </w:r>
          </w:hyperlink>
        </w:p>
        <w:p w14:paraId="3BAE2F2C" w14:textId="77777777" w:rsidR="00103540" w:rsidRPr="00103540" w:rsidRDefault="00A46DA0">
          <w:pPr>
            <w:pStyle w:val="TDC2"/>
            <w:rPr>
              <w:rFonts w:asciiTheme="minorHAnsi" w:eastAsiaTheme="minorEastAsia" w:hAnsiTheme="minorHAnsi" w:cstheme="minorBidi"/>
              <w:b w:val="0"/>
              <w:color w:val="auto"/>
            </w:rPr>
          </w:pPr>
          <w:hyperlink w:anchor="_Toc504984977" w:history="1">
            <w:r w:rsidR="00103540" w:rsidRPr="00103540">
              <w:rPr>
                <w:rStyle w:val="Hipervnculo"/>
                <w:rFonts w:eastAsia="Times New Roman"/>
                <w:b w:val="0"/>
              </w:rPr>
              <w:t>Objeto de Estudio</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_Toc504984977 \h </w:instrText>
            </w:r>
            <w:r w:rsidR="00103540" w:rsidRPr="00103540">
              <w:rPr>
                <w:b w:val="0"/>
                <w:webHidden/>
              </w:rPr>
            </w:r>
            <w:r w:rsidR="00103540" w:rsidRPr="00103540">
              <w:rPr>
                <w:b w:val="0"/>
                <w:webHidden/>
              </w:rPr>
              <w:fldChar w:fldCharType="separate"/>
            </w:r>
            <w:r>
              <w:rPr>
                <w:b w:val="0"/>
                <w:webHidden/>
              </w:rPr>
              <w:t>13</w:t>
            </w:r>
            <w:r w:rsidR="00103540" w:rsidRPr="00103540">
              <w:rPr>
                <w:b w:val="0"/>
                <w:webHidden/>
              </w:rPr>
              <w:fldChar w:fldCharType="end"/>
            </w:r>
          </w:hyperlink>
        </w:p>
        <w:p w14:paraId="245476AA" w14:textId="77777777" w:rsidR="00103540" w:rsidRPr="00103540" w:rsidRDefault="00A46DA0">
          <w:pPr>
            <w:pStyle w:val="TDC2"/>
            <w:rPr>
              <w:rFonts w:asciiTheme="minorHAnsi" w:eastAsiaTheme="minorEastAsia" w:hAnsiTheme="minorHAnsi" w:cstheme="minorBidi"/>
              <w:b w:val="0"/>
              <w:color w:val="auto"/>
            </w:rPr>
          </w:pPr>
          <w:hyperlink w:anchor="_Toc504984978" w:history="1">
            <w:r w:rsidR="00103540" w:rsidRPr="00103540">
              <w:rPr>
                <w:rStyle w:val="Hipervnculo"/>
                <w:rFonts w:eastAsia="Times New Roman"/>
                <w:b w:val="0"/>
              </w:rPr>
              <w:t>Campo de Acción</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_Toc504984978 \h </w:instrText>
            </w:r>
            <w:r w:rsidR="00103540" w:rsidRPr="00103540">
              <w:rPr>
                <w:b w:val="0"/>
                <w:webHidden/>
              </w:rPr>
            </w:r>
            <w:r w:rsidR="00103540" w:rsidRPr="00103540">
              <w:rPr>
                <w:b w:val="0"/>
                <w:webHidden/>
              </w:rPr>
              <w:fldChar w:fldCharType="separate"/>
            </w:r>
            <w:r>
              <w:rPr>
                <w:b w:val="0"/>
                <w:webHidden/>
              </w:rPr>
              <w:t>13</w:t>
            </w:r>
            <w:r w:rsidR="00103540" w:rsidRPr="00103540">
              <w:rPr>
                <w:b w:val="0"/>
                <w:webHidden/>
              </w:rPr>
              <w:fldChar w:fldCharType="end"/>
            </w:r>
          </w:hyperlink>
        </w:p>
        <w:p w14:paraId="57591CC4" w14:textId="77777777" w:rsidR="00103540" w:rsidRPr="00103540" w:rsidRDefault="00A46DA0">
          <w:pPr>
            <w:pStyle w:val="TDC1"/>
            <w:tabs>
              <w:tab w:val="left" w:pos="440"/>
              <w:tab w:val="right" w:leader="dot" w:pos="9061"/>
            </w:tabs>
            <w:rPr>
              <w:rFonts w:asciiTheme="minorHAnsi" w:eastAsiaTheme="minorEastAsia" w:hAnsiTheme="minorHAnsi" w:cstheme="minorBidi"/>
              <w:noProof/>
              <w:color w:val="auto"/>
            </w:rPr>
          </w:pPr>
          <w:hyperlink w:anchor="_Toc504984979" w:history="1">
            <w:r w:rsidR="00103540" w:rsidRPr="00103540">
              <w:rPr>
                <w:rStyle w:val="Hipervnculo"/>
                <w:noProof/>
              </w:rPr>
              <w:t>7.</w:t>
            </w:r>
            <w:r w:rsidR="00103540" w:rsidRPr="00103540">
              <w:rPr>
                <w:rFonts w:asciiTheme="minorHAnsi" w:eastAsiaTheme="minorEastAsia" w:hAnsiTheme="minorHAnsi" w:cstheme="minorBidi"/>
                <w:noProof/>
                <w:color w:val="auto"/>
              </w:rPr>
              <w:tab/>
            </w:r>
            <w:r w:rsidR="00103540" w:rsidRPr="00103540">
              <w:rPr>
                <w:rStyle w:val="Hipervnculo"/>
                <w:noProof/>
              </w:rPr>
              <w:t>OBJETIVOS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_Toc504984979 \h </w:instrText>
            </w:r>
            <w:r w:rsidR="00103540" w:rsidRPr="00103540">
              <w:rPr>
                <w:noProof/>
                <w:webHidden/>
              </w:rPr>
            </w:r>
            <w:r w:rsidR="00103540" w:rsidRPr="00103540">
              <w:rPr>
                <w:noProof/>
                <w:webHidden/>
              </w:rPr>
              <w:fldChar w:fldCharType="separate"/>
            </w:r>
            <w:r>
              <w:rPr>
                <w:noProof/>
                <w:webHidden/>
              </w:rPr>
              <w:t>14</w:t>
            </w:r>
            <w:r w:rsidR="00103540" w:rsidRPr="00103540">
              <w:rPr>
                <w:noProof/>
                <w:webHidden/>
              </w:rPr>
              <w:fldChar w:fldCharType="end"/>
            </w:r>
          </w:hyperlink>
        </w:p>
        <w:p w14:paraId="10B17036" w14:textId="77777777" w:rsidR="00103540" w:rsidRPr="00103540" w:rsidRDefault="00A46DA0">
          <w:pPr>
            <w:pStyle w:val="TDC2"/>
            <w:rPr>
              <w:rFonts w:asciiTheme="minorHAnsi" w:eastAsiaTheme="minorEastAsia" w:hAnsiTheme="minorHAnsi" w:cstheme="minorBidi"/>
              <w:b w:val="0"/>
              <w:color w:val="auto"/>
            </w:rPr>
          </w:pPr>
          <w:hyperlink w:anchor="_Toc504984980" w:history="1">
            <w:r w:rsidR="00103540" w:rsidRPr="00103540">
              <w:rPr>
                <w:rStyle w:val="Hipervnculo"/>
                <w:rFonts w:eastAsia="Times New Roman"/>
                <w:b w:val="0"/>
              </w:rPr>
              <w:t>7.1.</w:t>
            </w:r>
            <w:r w:rsidR="00103540" w:rsidRPr="00103540">
              <w:rPr>
                <w:rFonts w:asciiTheme="minorHAnsi" w:eastAsiaTheme="minorEastAsia" w:hAnsiTheme="minorHAnsi" w:cstheme="minorBidi"/>
                <w:b w:val="0"/>
                <w:color w:val="auto"/>
              </w:rPr>
              <w:tab/>
            </w:r>
            <w:r w:rsidR="00103540" w:rsidRPr="00103540">
              <w:rPr>
                <w:rStyle w:val="Hipervnculo"/>
                <w:rFonts w:eastAsia="Times New Roman"/>
                <w:b w:val="0"/>
              </w:rPr>
              <w:t>Objetivo General</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_Toc504984980 \h </w:instrText>
            </w:r>
            <w:r w:rsidR="00103540" w:rsidRPr="00103540">
              <w:rPr>
                <w:b w:val="0"/>
                <w:webHidden/>
              </w:rPr>
            </w:r>
            <w:r w:rsidR="00103540" w:rsidRPr="00103540">
              <w:rPr>
                <w:b w:val="0"/>
                <w:webHidden/>
              </w:rPr>
              <w:fldChar w:fldCharType="separate"/>
            </w:r>
            <w:r>
              <w:rPr>
                <w:b w:val="0"/>
                <w:webHidden/>
              </w:rPr>
              <w:t>14</w:t>
            </w:r>
            <w:r w:rsidR="00103540" w:rsidRPr="00103540">
              <w:rPr>
                <w:b w:val="0"/>
                <w:webHidden/>
              </w:rPr>
              <w:fldChar w:fldCharType="end"/>
            </w:r>
          </w:hyperlink>
        </w:p>
        <w:p w14:paraId="022A7567" w14:textId="77777777" w:rsidR="00103540" w:rsidRPr="00103540" w:rsidRDefault="00A46DA0">
          <w:pPr>
            <w:pStyle w:val="TDC2"/>
            <w:rPr>
              <w:rFonts w:asciiTheme="minorHAnsi" w:eastAsiaTheme="minorEastAsia" w:hAnsiTheme="minorHAnsi" w:cstheme="minorBidi"/>
              <w:b w:val="0"/>
              <w:color w:val="auto"/>
            </w:rPr>
          </w:pPr>
          <w:hyperlink w:anchor="_Toc504984981" w:history="1">
            <w:r w:rsidR="00103540" w:rsidRPr="00103540">
              <w:rPr>
                <w:rStyle w:val="Hipervnculo"/>
                <w:rFonts w:eastAsia="Times New Roman"/>
                <w:b w:val="0"/>
              </w:rPr>
              <w:t>7.2.</w:t>
            </w:r>
            <w:r w:rsidR="00103540" w:rsidRPr="00103540">
              <w:rPr>
                <w:rFonts w:asciiTheme="minorHAnsi" w:eastAsiaTheme="minorEastAsia" w:hAnsiTheme="minorHAnsi" w:cstheme="minorBidi"/>
                <w:b w:val="0"/>
                <w:color w:val="auto"/>
              </w:rPr>
              <w:tab/>
            </w:r>
            <w:r w:rsidR="00103540" w:rsidRPr="00103540">
              <w:rPr>
                <w:rStyle w:val="Hipervnculo"/>
                <w:rFonts w:eastAsia="Times New Roman"/>
                <w:b w:val="0"/>
              </w:rPr>
              <w:t>Objetivo Específicos</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_Toc504984981 \h </w:instrText>
            </w:r>
            <w:r w:rsidR="00103540" w:rsidRPr="00103540">
              <w:rPr>
                <w:b w:val="0"/>
                <w:webHidden/>
              </w:rPr>
            </w:r>
            <w:r w:rsidR="00103540" w:rsidRPr="00103540">
              <w:rPr>
                <w:b w:val="0"/>
                <w:webHidden/>
              </w:rPr>
              <w:fldChar w:fldCharType="separate"/>
            </w:r>
            <w:r>
              <w:rPr>
                <w:b w:val="0"/>
                <w:webHidden/>
              </w:rPr>
              <w:t>14</w:t>
            </w:r>
            <w:r w:rsidR="00103540" w:rsidRPr="00103540">
              <w:rPr>
                <w:b w:val="0"/>
                <w:webHidden/>
              </w:rPr>
              <w:fldChar w:fldCharType="end"/>
            </w:r>
          </w:hyperlink>
        </w:p>
        <w:p w14:paraId="31E6A338" w14:textId="77777777" w:rsidR="00103540" w:rsidRPr="00103540" w:rsidRDefault="00A46DA0">
          <w:pPr>
            <w:pStyle w:val="TDC2"/>
            <w:rPr>
              <w:rFonts w:asciiTheme="minorHAnsi" w:eastAsiaTheme="minorEastAsia" w:hAnsiTheme="minorHAnsi" w:cstheme="minorBidi"/>
              <w:b w:val="0"/>
              <w:color w:val="auto"/>
            </w:rPr>
          </w:pPr>
          <w:hyperlink w:anchor="_Toc504984982" w:history="1">
            <w:r w:rsidR="00103540" w:rsidRPr="00103540">
              <w:rPr>
                <w:rStyle w:val="Hipervnculo"/>
                <w:b w:val="0"/>
              </w:rPr>
              <w:t>7.3.</w:t>
            </w:r>
            <w:r w:rsidR="00103540" w:rsidRPr="00103540">
              <w:rPr>
                <w:rFonts w:asciiTheme="minorHAnsi" w:eastAsiaTheme="minorEastAsia" w:hAnsiTheme="minorHAnsi" w:cstheme="minorBidi"/>
                <w:b w:val="0"/>
                <w:color w:val="auto"/>
              </w:rPr>
              <w:tab/>
            </w:r>
            <w:r w:rsidR="00103540" w:rsidRPr="00103540">
              <w:rPr>
                <w:rStyle w:val="Hipervnculo"/>
                <w:rFonts w:eastAsia="Times"/>
                <w:b w:val="0"/>
              </w:rPr>
              <w:t>Actividades y sistemas de tareas en relación a los objetivos planteados.</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_Toc504984982 \h </w:instrText>
            </w:r>
            <w:r w:rsidR="00103540" w:rsidRPr="00103540">
              <w:rPr>
                <w:b w:val="0"/>
                <w:webHidden/>
              </w:rPr>
            </w:r>
            <w:r w:rsidR="00103540" w:rsidRPr="00103540">
              <w:rPr>
                <w:b w:val="0"/>
                <w:webHidden/>
              </w:rPr>
              <w:fldChar w:fldCharType="separate"/>
            </w:r>
            <w:r>
              <w:rPr>
                <w:b w:val="0"/>
                <w:webHidden/>
              </w:rPr>
              <w:t>15</w:t>
            </w:r>
            <w:r w:rsidR="00103540" w:rsidRPr="00103540">
              <w:rPr>
                <w:b w:val="0"/>
                <w:webHidden/>
              </w:rPr>
              <w:fldChar w:fldCharType="end"/>
            </w:r>
          </w:hyperlink>
        </w:p>
        <w:p w14:paraId="78107B07" w14:textId="77777777" w:rsidR="00103540" w:rsidRPr="00103540" w:rsidRDefault="00A46DA0">
          <w:pPr>
            <w:pStyle w:val="TDC1"/>
            <w:tabs>
              <w:tab w:val="left" w:pos="440"/>
              <w:tab w:val="right" w:leader="dot" w:pos="9061"/>
            </w:tabs>
            <w:rPr>
              <w:rFonts w:asciiTheme="minorHAnsi" w:eastAsiaTheme="minorEastAsia" w:hAnsiTheme="minorHAnsi" w:cstheme="minorBidi"/>
              <w:noProof/>
              <w:color w:val="auto"/>
            </w:rPr>
          </w:pPr>
          <w:hyperlink w:anchor="_Toc504984983" w:history="1">
            <w:r w:rsidR="00103540" w:rsidRPr="00103540">
              <w:rPr>
                <w:rStyle w:val="Hipervnculo"/>
                <w:noProof/>
              </w:rPr>
              <w:t>8.</w:t>
            </w:r>
            <w:r w:rsidR="00103540" w:rsidRPr="00103540">
              <w:rPr>
                <w:rFonts w:asciiTheme="minorHAnsi" w:eastAsiaTheme="minorEastAsia" w:hAnsiTheme="minorHAnsi" w:cstheme="minorBidi"/>
                <w:noProof/>
                <w:color w:val="auto"/>
              </w:rPr>
              <w:tab/>
            </w:r>
            <w:r w:rsidR="00103540" w:rsidRPr="00103540">
              <w:rPr>
                <w:rStyle w:val="Hipervnculo"/>
                <w:noProof/>
              </w:rPr>
              <w:t>MARCO TEÓRICO</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_Toc504984983 \h </w:instrText>
            </w:r>
            <w:r w:rsidR="00103540" w:rsidRPr="00103540">
              <w:rPr>
                <w:noProof/>
                <w:webHidden/>
              </w:rPr>
            </w:r>
            <w:r w:rsidR="00103540" w:rsidRPr="00103540">
              <w:rPr>
                <w:noProof/>
                <w:webHidden/>
              </w:rPr>
              <w:fldChar w:fldCharType="separate"/>
            </w:r>
            <w:r>
              <w:rPr>
                <w:noProof/>
                <w:webHidden/>
              </w:rPr>
              <w:t>17</w:t>
            </w:r>
            <w:r w:rsidR="00103540" w:rsidRPr="00103540">
              <w:rPr>
                <w:noProof/>
                <w:webHidden/>
              </w:rPr>
              <w:fldChar w:fldCharType="end"/>
            </w:r>
          </w:hyperlink>
        </w:p>
        <w:p w14:paraId="2B4CAAAA" w14:textId="77777777" w:rsidR="00103540" w:rsidRPr="00103540" w:rsidRDefault="00A46DA0">
          <w:pPr>
            <w:pStyle w:val="TDC1"/>
            <w:tabs>
              <w:tab w:val="left" w:pos="660"/>
              <w:tab w:val="right" w:leader="dot" w:pos="9061"/>
            </w:tabs>
            <w:rPr>
              <w:rFonts w:asciiTheme="minorHAnsi" w:eastAsiaTheme="minorEastAsia" w:hAnsiTheme="minorHAnsi" w:cstheme="minorBidi"/>
              <w:noProof/>
              <w:color w:val="auto"/>
            </w:rPr>
          </w:pPr>
          <w:hyperlink w:anchor="_Toc504984984" w:history="1">
            <w:r w:rsidR="00103540" w:rsidRPr="00103540">
              <w:rPr>
                <w:rStyle w:val="Hipervnculo"/>
                <w:noProof/>
              </w:rPr>
              <w:t>8.1.</w:t>
            </w:r>
            <w:r w:rsidR="00103540" w:rsidRPr="00103540">
              <w:rPr>
                <w:rFonts w:asciiTheme="minorHAnsi" w:eastAsiaTheme="minorEastAsia" w:hAnsiTheme="minorHAnsi" w:cstheme="minorBidi"/>
                <w:noProof/>
                <w:color w:val="auto"/>
              </w:rPr>
              <w:tab/>
            </w:r>
            <w:r w:rsidR="00103540" w:rsidRPr="00103540">
              <w:rPr>
                <w:rStyle w:val="Hipervnculo"/>
                <w:noProof/>
              </w:rPr>
              <w:t>FUNDAMENTACIÓN TEÓRICA</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_Toc504984984 \h </w:instrText>
            </w:r>
            <w:r w:rsidR="00103540" w:rsidRPr="00103540">
              <w:rPr>
                <w:noProof/>
                <w:webHidden/>
              </w:rPr>
            </w:r>
            <w:r w:rsidR="00103540" w:rsidRPr="00103540">
              <w:rPr>
                <w:noProof/>
                <w:webHidden/>
              </w:rPr>
              <w:fldChar w:fldCharType="separate"/>
            </w:r>
            <w:r>
              <w:rPr>
                <w:noProof/>
                <w:webHidden/>
              </w:rPr>
              <w:t>17</w:t>
            </w:r>
            <w:r w:rsidR="00103540" w:rsidRPr="00103540">
              <w:rPr>
                <w:noProof/>
                <w:webHidden/>
              </w:rPr>
              <w:fldChar w:fldCharType="end"/>
            </w:r>
          </w:hyperlink>
        </w:p>
        <w:p w14:paraId="373BFD9F" w14:textId="77777777" w:rsidR="00103540" w:rsidRPr="00103540" w:rsidRDefault="00A46DA0">
          <w:pPr>
            <w:pStyle w:val="TDC2"/>
            <w:rPr>
              <w:rFonts w:asciiTheme="minorHAnsi" w:eastAsiaTheme="minorEastAsia" w:hAnsiTheme="minorHAnsi" w:cstheme="minorBidi"/>
              <w:b w:val="0"/>
              <w:color w:val="auto"/>
            </w:rPr>
          </w:pPr>
          <w:hyperlink w:anchor="_Toc504984985" w:history="1">
            <w:r w:rsidR="00103540" w:rsidRPr="00103540">
              <w:rPr>
                <w:rStyle w:val="Hipervnculo"/>
                <w:rFonts w:eastAsia="Times New Roman"/>
                <w:b w:val="0"/>
              </w:rPr>
              <w:t>8.1.1.</w:t>
            </w:r>
            <w:r w:rsidR="00103540" w:rsidRPr="00103540">
              <w:rPr>
                <w:rFonts w:asciiTheme="minorHAnsi" w:eastAsiaTheme="minorEastAsia" w:hAnsiTheme="minorHAnsi" w:cstheme="minorBidi"/>
                <w:b w:val="0"/>
                <w:color w:val="auto"/>
              </w:rPr>
              <w:tab/>
            </w:r>
            <w:r w:rsidR="00103540" w:rsidRPr="00103540">
              <w:rPr>
                <w:rStyle w:val="Hipervnculo"/>
                <w:rFonts w:eastAsia="Times New Roman"/>
                <w:b w:val="0"/>
              </w:rPr>
              <w:t>Dispositivos móviles</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_Toc504984985 \h </w:instrText>
            </w:r>
            <w:r w:rsidR="00103540" w:rsidRPr="00103540">
              <w:rPr>
                <w:b w:val="0"/>
                <w:webHidden/>
              </w:rPr>
            </w:r>
            <w:r w:rsidR="00103540" w:rsidRPr="00103540">
              <w:rPr>
                <w:b w:val="0"/>
                <w:webHidden/>
              </w:rPr>
              <w:fldChar w:fldCharType="separate"/>
            </w:r>
            <w:r>
              <w:rPr>
                <w:b w:val="0"/>
                <w:webHidden/>
              </w:rPr>
              <w:t>17</w:t>
            </w:r>
            <w:r w:rsidR="00103540" w:rsidRPr="00103540">
              <w:rPr>
                <w:b w:val="0"/>
                <w:webHidden/>
              </w:rPr>
              <w:fldChar w:fldCharType="end"/>
            </w:r>
          </w:hyperlink>
        </w:p>
        <w:p w14:paraId="137D89A4" w14:textId="77777777" w:rsidR="00103540" w:rsidRPr="00103540" w:rsidRDefault="00A46DA0">
          <w:pPr>
            <w:pStyle w:val="TDC2"/>
            <w:rPr>
              <w:rFonts w:asciiTheme="minorHAnsi" w:eastAsiaTheme="minorEastAsia" w:hAnsiTheme="minorHAnsi" w:cstheme="minorBidi"/>
              <w:b w:val="0"/>
              <w:color w:val="auto"/>
            </w:rPr>
          </w:pPr>
          <w:hyperlink w:anchor="_Toc504984986" w:history="1">
            <w:r w:rsidR="00103540" w:rsidRPr="00103540">
              <w:rPr>
                <w:rStyle w:val="Hipervnculo"/>
                <w:rFonts w:eastAsia="Times New Roman"/>
                <w:b w:val="0"/>
              </w:rPr>
              <w:t>8.1.2.</w:t>
            </w:r>
            <w:r w:rsidR="00103540" w:rsidRPr="00103540">
              <w:rPr>
                <w:rFonts w:asciiTheme="minorHAnsi" w:eastAsiaTheme="minorEastAsia" w:hAnsiTheme="minorHAnsi" w:cstheme="minorBidi"/>
                <w:b w:val="0"/>
                <w:color w:val="auto"/>
              </w:rPr>
              <w:tab/>
            </w:r>
            <w:r w:rsidR="00103540" w:rsidRPr="00103540">
              <w:rPr>
                <w:rStyle w:val="Hipervnculo"/>
                <w:rFonts w:eastAsia="Times New Roman"/>
                <w:b w:val="0"/>
              </w:rPr>
              <w:t>Aplicaciones móviles</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_Toc504984986 \h </w:instrText>
            </w:r>
            <w:r w:rsidR="00103540" w:rsidRPr="00103540">
              <w:rPr>
                <w:b w:val="0"/>
                <w:webHidden/>
              </w:rPr>
            </w:r>
            <w:r w:rsidR="00103540" w:rsidRPr="00103540">
              <w:rPr>
                <w:b w:val="0"/>
                <w:webHidden/>
              </w:rPr>
              <w:fldChar w:fldCharType="separate"/>
            </w:r>
            <w:r>
              <w:rPr>
                <w:b w:val="0"/>
                <w:webHidden/>
              </w:rPr>
              <w:t>17</w:t>
            </w:r>
            <w:r w:rsidR="00103540" w:rsidRPr="00103540">
              <w:rPr>
                <w:b w:val="0"/>
                <w:webHidden/>
              </w:rPr>
              <w:fldChar w:fldCharType="end"/>
            </w:r>
          </w:hyperlink>
        </w:p>
        <w:p w14:paraId="521619FD" w14:textId="77777777" w:rsidR="00103540" w:rsidRPr="00103540" w:rsidRDefault="00A46DA0">
          <w:pPr>
            <w:pStyle w:val="TDC2"/>
            <w:rPr>
              <w:rFonts w:asciiTheme="minorHAnsi" w:eastAsiaTheme="minorEastAsia" w:hAnsiTheme="minorHAnsi" w:cstheme="minorBidi"/>
              <w:b w:val="0"/>
              <w:color w:val="auto"/>
            </w:rPr>
          </w:pPr>
          <w:hyperlink w:anchor="_Toc504984987" w:history="1">
            <w:r w:rsidR="00103540" w:rsidRPr="00103540">
              <w:rPr>
                <w:rStyle w:val="Hipervnculo"/>
                <w:rFonts w:eastAsia="Times New Roman"/>
                <w:b w:val="0"/>
              </w:rPr>
              <w:t>8.1.3.</w:t>
            </w:r>
            <w:r w:rsidR="00103540" w:rsidRPr="00103540">
              <w:rPr>
                <w:rFonts w:asciiTheme="minorHAnsi" w:eastAsiaTheme="minorEastAsia" w:hAnsiTheme="minorHAnsi" w:cstheme="minorBidi"/>
                <w:b w:val="0"/>
                <w:color w:val="auto"/>
              </w:rPr>
              <w:tab/>
            </w:r>
            <w:r w:rsidR="00103540" w:rsidRPr="00103540">
              <w:rPr>
                <w:rStyle w:val="Hipervnculo"/>
                <w:rFonts w:eastAsia="Times New Roman"/>
                <w:b w:val="0"/>
              </w:rPr>
              <w:t>Sistema operativo Android</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_Toc504984987 \h </w:instrText>
            </w:r>
            <w:r w:rsidR="00103540" w:rsidRPr="00103540">
              <w:rPr>
                <w:b w:val="0"/>
                <w:webHidden/>
              </w:rPr>
            </w:r>
            <w:r w:rsidR="00103540" w:rsidRPr="00103540">
              <w:rPr>
                <w:b w:val="0"/>
                <w:webHidden/>
              </w:rPr>
              <w:fldChar w:fldCharType="separate"/>
            </w:r>
            <w:r>
              <w:rPr>
                <w:b w:val="0"/>
                <w:webHidden/>
              </w:rPr>
              <w:t>18</w:t>
            </w:r>
            <w:r w:rsidR="00103540" w:rsidRPr="00103540">
              <w:rPr>
                <w:b w:val="0"/>
                <w:webHidden/>
              </w:rPr>
              <w:fldChar w:fldCharType="end"/>
            </w:r>
          </w:hyperlink>
        </w:p>
        <w:p w14:paraId="34EFEEB4" w14:textId="77777777" w:rsidR="00103540" w:rsidRPr="00103540" w:rsidRDefault="00A46DA0">
          <w:pPr>
            <w:pStyle w:val="TDC3"/>
            <w:tabs>
              <w:tab w:val="left" w:pos="880"/>
              <w:tab w:val="right" w:leader="dot" w:pos="9061"/>
            </w:tabs>
            <w:rPr>
              <w:rFonts w:asciiTheme="minorHAnsi" w:eastAsiaTheme="minorEastAsia" w:hAnsiTheme="minorHAnsi" w:cstheme="minorBidi"/>
              <w:noProof/>
              <w:color w:val="auto"/>
            </w:rPr>
          </w:pPr>
          <w:hyperlink w:anchor="_Toc504984988" w:history="1">
            <w:r w:rsidR="00103540" w:rsidRPr="00103540">
              <w:rPr>
                <w:rStyle w:val="Hipervnculo"/>
                <w:rFonts w:ascii="Times New Roman" w:eastAsia="Times New Roman" w:hAnsi="Times New Roman" w:cs="Times New Roman"/>
                <w:noProof/>
              </w:rPr>
              <w:t>A.</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Android 1.0 Apple Pie</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_Toc504984988 \h </w:instrText>
            </w:r>
            <w:r w:rsidR="00103540" w:rsidRPr="00103540">
              <w:rPr>
                <w:noProof/>
                <w:webHidden/>
              </w:rPr>
            </w:r>
            <w:r w:rsidR="00103540" w:rsidRPr="00103540">
              <w:rPr>
                <w:noProof/>
                <w:webHidden/>
              </w:rPr>
              <w:fldChar w:fldCharType="separate"/>
            </w:r>
            <w:r>
              <w:rPr>
                <w:noProof/>
                <w:webHidden/>
              </w:rPr>
              <w:t>18</w:t>
            </w:r>
            <w:r w:rsidR="00103540" w:rsidRPr="00103540">
              <w:rPr>
                <w:noProof/>
                <w:webHidden/>
              </w:rPr>
              <w:fldChar w:fldCharType="end"/>
            </w:r>
          </w:hyperlink>
        </w:p>
        <w:p w14:paraId="73A54987" w14:textId="77777777" w:rsidR="00103540" w:rsidRPr="00103540" w:rsidRDefault="00A46DA0">
          <w:pPr>
            <w:pStyle w:val="TDC3"/>
            <w:tabs>
              <w:tab w:val="left" w:pos="880"/>
              <w:tab w:val="right" w:leader="dot" w:pos="9061"/>
            </w:tabs>
            <w:rPr>
              <w:rFonts w:asciiTheme="minorHAnsi" w:eastAsiaTheme="minorEastAsia" w:hAnsiTheme="minorHAnsi" w:cstheme="minorBidi"/>
              <w:noProof/>
              <w:color w:val="auto"/>
            </w:rPr>
          </w:pPr>
          <w:hyperlink w:anchor="_Toc504984989" w:history="1">
            <w:r w:rsidR="00103540" w:rsidRPr="00103540">
              <w:rPr>
                <w:rStyle w:val="Hipervnculo"/>
                <w:rFonts w:ascii="Times New Roman" w:eastAsia="Times New Roman" w:hAnsi="Times New Roman" w:cs="Times New Roman"/>
                <w:noProof/>
              </w:rPr>
              <w:t>B.</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Android 1.1 Banana Bread</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_Toc504984989 \h </w:instrText>
            </w:r>
            <w:r w:rsidR="00103540" w:rsidRPr="00103540">
              <w:rPr>
                <w:noProof/>
                <w:webHidden/>
              </w:rPr>
            </w:r>
            <w:r w:rsidR="00103540" w:rsidRPr="00103540">
              <w:rPr>
                <w:noProof/>
                <w:webHidden/>
              </w:rPr>
              <w:fldChar w:fldCharType="separate"/>
            </w:r>
            <w:r>
              <w:rPr>
                <w:noProof/>
                <w:webHidden/>
              </w:rPr>
              <w:t>18</w:t>
            </w:r>
            <w:r w:rsidR="00103540" w:rsidRPr="00103540">
              <w:rPr>
                <w:noProof/>
                <w:webHidden/>
              </w:rPr>
              <w:fldChar w:fldCharType="end"/>
            </w:r>
          </w:hyperlink>
        </w:p>
        <w:p w14:paraId="2702AD97" w14:textId="77777777" w:rsidR="00103540" w:rsidRPr="00103540" w:rsidRDefault="00A46DA0">
          <w:pPr>
            <w:pStyle w:val="TDC3"/>
            <w:tabs>
              <w:tab w:val="left" w:pos="880"/>
              <w:tab w:val="right" w:leader="dot" w:pos="9061"/>
            </w:tabs>
            <w:rPr>
              <w:rFonts w:asciiTheme="minorHAnsi" w:eastAsiaTheme="minorEastAsia" w:hAnsiTheme="minorHAnsi" w:cstheme="minorBidi"/>
              <w:noProof/>
              <w:color w:val="auto"/>
            </w:rPr>
          </w:pPr>
          <w:hyperlink w:anchor="_Toc504984990" w:history="1">
            <w:r w:rsidR="00103540" w:rsidRPr="00103540">
              <w:rPr>
                <w:rStyle w:val="Hipervnculo"/>
                <w:rFonts w:ascii="Times New Roman" w:eastAsia="Times New Roman" w:hAnsi="Times New Roman" w:cs="Times New Roman"/>
                <w:noProof/>
              </w:rPr>
              <w:t>C.</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Android 1.5 Cupcake</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_Toc504984990 \h </w:instrText>
            </w:r>
            <w:r w:rsidR="00103540" w:rsidRPr="00103540">
              <w:rPr>
                <w:noProof/>
                <w:webHidden/>
              </w:rPr>
            </w:r>
            <w:r w:rsidR="00103540" w:rsidRPr="00103540">
              <w:rPr>
                <w:noProof/>
                <w:webHidden/>
              </w:rPr>
              <w:fldChar w:fldCharType="separate"/>
            </w:r>
            <w:r>
              <w:rPr>
                <w:noProof/>
                <w:webHidden/>
              </w:rPr>
              <w:t>18</w:t>
            </w:r>
            <w:r w:rsidR="00103540" w:rsidRPr="00103540">
              <w:rPr>
                <w:noProof/>
                <w:webHidden/>
              </w:rPr>
              <w:fldChar w:fldCharType="end"/>
            </w:r>
          </w:hyperlink>
        </w:p>
        <w:p w14:paraId="2CCA42C3" w14:textId="77777777" w:rsidR="00103540" w:rsidRPr="00103540" w:rsidRDefault="00A46DA0">
          <w:pPr>
            <w:pStyle w:val="TDC3"/>
            <w:tabs>
              <w:tab w:val="left" w:pos="880"/>
              <w:tab w:val="right" w:leader="dot" w:pos="9061"/>
            </w:tabs>
            <w:rPr>
              <w:rFonts w:asciiTheme="minorHAnsi" w:eastAsiaTheme="minorEastAsia" w:hAnsiTheme="minorHAnsi" w:cstheme="minorBidi"/>
              <w:noProof/>
              <w:color w:val="auto"/>
            </w:rPr>
          </w:pPr>
          <w:hyperlink w:anchor="_Toc504984991" w:history="1">
            <w:r w:rsidR="00103540" w:rsidRPr="00103540">
              <w:rPr>
                <w:rStyle w:val="Hipervnculo"/>
                <w:rFonts w:ascii="Times New Roman" w:eastAsia="Times New Roman" w:hAnsi="Times New Roman" w:cs="Times New Roman"/>
                <w:noProof/>
              </w:rPr>
              <w:t>D.</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Android 1.6 Donut</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_Toc504984991 \h </w:instrText>
            </w:r>
            <w:r w:rsidR="00103540" w:rsidRPr="00103540">
              <w:rPr>
                <w:noProof/>
                <w:webHidden/>
              </w:rPr>
            </w:r>
            <w:r w:rsidR="00103540" w:rsidRPr="00103540">
              <w:rPr>
                <w:noProof/>
                <w:webHidden/>
              </w:rPr>
              <w:fldChar w:fldCharType="separate"/>
            </w:r>
            <w:r>
              <w:rPr>
                <w:noProof/>
                <w:webHidden/>
              </w:rPr>
              <w:t>19</w:t>
            </w:r>
            <w:r w:rsidR="00103540" w:rsidRPr="00103540">
              <w:rPr>
                <w:noProof/>
                <w:webHidden/>
              </w:rPr>
              <w:fldChar w:fldCharType="end"/>
            </w:r>
          </w:hyperlink>
        </w:p>
        <w:p w14:paraId="66700290" w14:textId="77777777" w:rsidR="00103540" w:rsidRPr="00103540" w:rsidRDefault="00A46DA0">
          <w:pPr>
            <w:pStyle w:val="TDC3"/>
            <w:tabs>
              <w:tab w:val="left" w:pos="880"/>
              <w:tab w:val="right" w:leader="dot" w:pos="9061"/>
            </w:tabs>
            <w:rPr>
              <w:rFonts w:asciiTheme="minorHAnsi" w:eastAsiaTheme="minorEastAsia" w:hAnsiTheme="minorHAnsi" w:cstheme="minorBidi"/>
              <w:noProof/>
              <w:color w:val="auto"/>
            </w:rPr>
          </w:pPr>
          <w:hyperlink w:anchor="_Toc504984992" w:history="1">
            <w:r w:rsidR="00103540" w:rsidRPr="00103540">
              <w:rPr>
                <w:rStyle w:val="Hipervnculo"/>
                <w:rFonts w:ascii="Times New Roman" w:eastAsia="Times New Roman" w:hAnsi="Times New Roman" w:cs="Times New Roman"/>
                <w:noProof/>
              </w:rPr>
              <w:t>E.</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Android 2.0/2.1 Eclair</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_Toc504984992 \h </w:instrText>
            </w:r>
            <w:r w:rsidR="00103540" w:rsidRPr="00103540">
              <w:rPr>
                <w:noProof/>
                <w:webHidden/>
              </w:rPr>
            </w:r>
            <w:r w:rsidR="00103540" w:rsidRPr="00103540">
              <w:rPr>
                <w:noProof/>
                <w:webHidden/>
              </w:rPr>
              <w:fldChar w:fldCharType="separate"/>
            </w:r>
            <w:r>
              <w:rPr>
                <w:noProof/>
                <w:webHidden/>
              </w:rPr>
              <w:t>19</w:t>
            </w:r>
            <w:r w:rsidR="00103540" w:rsidRPr="00103540">
              <w:rPr>
                <w:noProof/>
                <w:webHidden/>
              </w:rPr>
              <w:fldChar w:fldCharType="end"/>
            </w:r>
          </w:hyperlink>
        </w:p>
        <w:p w14:paraId="721F3257" w14:textId="77777777" w:rsidR="00103540" w:rsidRPr="00103540" w:rsidRDefault="00A46DA0">
          <w:pPr>
            <w:pStyle w:val="TDC3"/>
            <w:tabs>
              <w:tab w:val="left" w:pos="880"/>
              <w:tab w:val="right" w:leader="dot" w:pos="9061"/>
            </w:tabs>
            <w:rPr>
              <w:rFonts w:asciiTheme="minorHAnsi" w:eastAsiaTheme="minorEastAsia" w:hAnsiTheme="minorHAnsi" w:cstheme="minorBidi"/>
              <w:noProof/>
              <w:color w:val="auto"/>
            </w:rPr>
          </w:pPr>
          <w:hyperlink w:anchor="_Toc504984993" w:history="1">
            <w:r w:rsidR="00103540" w:rsidRPr="00103540">
              <w:rPr>
                <w:rStyle w:val="Hipervnculo"/>
                <w:rFonts w:ascii="Times New Roman" w:eastAsia="Times New Roman" w:hAnsi="Times New Roman" w:cs="Times New Roman"/>
                <w:noProof/>
              </w:rPr>
              <w:t>F.</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Android 2.2 Froyo</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_Toc504984993 \h </w:instrText>
            </w:r>
            <w:r w:rsidR="00103540" w:rsidRPr="00103540">
              <w:rPr>
                <w:noProof/>
                <w:webHidden/>
              </w:rPr>
            </w:r>
            <w:r w:rsidR="00103540" w:rsidRPr="00103540">
              <w:rPr>
                <w:noProof/>
                <w:webHidden/>
              </w:rPr>
              <w:fldChar w:fldCharType="separate"/>
            </w:r>
            <w:r>
              <w:rPr>
                <w:noProof/>
                <w:webHidden/>
              </w:rPr>
              <w:t>19</w:t>
            </w:r>
            <w:r w:rsidR="00103540" w:rsidRPr="00103540">
              <w:rPr>
                <w:noProof/>
                <w:webHidden/>
              </w:rPr>
              <w:fldChar w:fldCharType="end"/>
            </w:r>
          </w:hyperlink>
        </w:p>
        <w:p w14:paraId="31DB2041" w14:textId="77777777" w:rsidR="00103540" w:rsidRPr="00103540" w:rsidRDefault="00A46DA0">
          <w:pPr>
            <w:pStyle w:val="TDC3"/>
            <w:tabs>
              <w:tab w:val="left" w:pos="880"/>
              <w:tab w:val="right" w:leader="dot" w:pos="9061"/>
            </w:tabs>
            <w:rPr>
              <w:rFonts w:asciiTheme="minorHAnsi" w:eastAsiaTheme="minorEastAsia" w:hAnsiTheme="minorHAnsi" w:cstheme="minorBidi"/>
              <w:noProof/>
              <w:color w:val="auto"/>
            </w:rPr>
          </w:pPr>
          <w:hyperlink w:anchor="_Toc504984994" w:history="1">
            <w:r w:rsidR="00103540" w:rsidRPr="00103540">
              <w:rPr>
                <w:rStyle w:val="Hipervnculo"/>
                <w:rFonts w:ascii="Times New Roman" w:eastAsia="Times New Roman" w:hAnsi="Times New Roman" w:cs="Times New Roman"/>
                <w:noProof/>
              </w:rPr>
              <w:t>G.</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Android 2.3 Gingerbread</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_Toc504984994 \h </w:instrText>
            </w:r>
            <w:r w:rsidR="00103540" w:rsidRPr="00103540">
              <w:rPr>
                <w:noProof/>
                <w:webHidden/>
              </w:rPr>
            </w:r>
            <w:r w:rsidR="00103540" w:rsidRPr="00103540">
              <w:rPr>
                <w:noProof/>
                <w:webHidden/>
              </w:rPr>
              <w:fldChar w:fldCharType="separate"/>
            </w:r>
            <w:r>
              <w:rPr>
                <w:noProof/>
                <w:webHidden/>
              </w:rPr>
              <w:t>20</w:t>
            </w:r>
            <w:r w:rsidR="00103540" w:rsidRPr="00103540">
              <w:rPr>
                <w:noProof/>
                <w:webHidden/>
              </w:rPr>
              <w:fldChar w:fldCharType="end"/>
            </w:r>
          </w:hyperlink>
        </w:p>
        <w:p w14:paraId="3E711FA0" w14:textId="77777777" w:rsidR="00103540" w:rsidRPr="00103540" w:rsidRDefault="00A46DA0">
          <w:pPr>
            <w:pStyle w:val="TDC3"/>
            <w:tabs>
              <w:tab w:val="left" w:pos="880"/>
              <w:tab w:val="right" w:leader="dot" w:pos="9061"/>
            </w:tabs>
            <w:rPr>
              <w:rFonts w:asciiTheme="minorHAnsi" w:eastAsiaTheme="minorEastAsia" w:hAnsiTheme="minorHAnsi" w:cstheme="minorBidi"/>
              <w:noProof/>
              <w:color w:val="auto"/>
            </w:rPr>
          </w:pPr>
          <w:hyperlink w:anchor="_Toc504984995" w:history="1">
            <w:r w:rsidR="00103540" w:rsidRPr="00103540">
              <w:rPr>
                <w:rStyle w:val="Hipervnculo"/>
                <w:rFonts w:ascii="Times New Roman" w:eastAsia="Times New Roman" w:hAnsi="Times New Roman" w:cs="Times New Roman"/>
                <w:noProof/>
              </w:rPr>
              <w:t>H.</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Android 3.0 Honeycomb</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_Toc504984995 \h </w:instrText>
            </w:r>
            <w:r w:rsidR="00103540" w:rsidRPr="00103540">
              <w:rPr>
                <w:noProof/>
                <w:webHidden/>
              </w:rPr>
            </w:r>
            <w:r w:rsidR="00103540" w:rsidRPr="00103540">
              <w:rPr>
                <w:noProof/>
                <w:webHidden/>
              </w:rPr>
              <w:fldChar w:fldCharType="separate"/>
            </w:r>
            <w:r>
              <w:rPr>
                <w:noProof/>
                <w:webHidden/>
              </w:rPr>
              <w:t>20</w:t>
            </w:r>
            <w:r w:rsidR="00103540" w:rsidRPr="00103540">
              <w:rPr>
                <w:noProof/>
                <w:webHidden/>
              </w:rPr>
              <w:fldChar w:fldCharType="end"/>
            </w:r>
          </w:hyperlink>
        </w:p>
        <w:p w14:paraId="14D717F1" w14:textId="77777777" w:rsidR="00103540" w:rsidRPr="00103540" w:rsidRDefault="00A46DA0">
          <w:pPr>
            <w:pStyle w:val="TDC3"/>
            <w:tabs>
              <w:tab w:val="left" w:pos="880"/>
              <w:tab w:val="right" w:leader="dot" w:pos="9061"/>
            </w:tabs>
            <w:rPr>
              <w:rFonts w:asciiTheme="minorHAnsi" w:eastAsiaTheme="minorEastAsia" w:hAnsiTheme="minorHAnsi" w:cstheme="minorBidi"/>
              <w:noProof/>
              <w:color w:val="auto"/>
            </w:rPr>
          </w:pPr>
          <w:hyperlink w:anchor="_Toc504984996" w:history="1">
            <w:r w:rsidR="00103540" w:rsidRPr="00103540">
              <w:rPr>
                <w:rStyle w:val="Hipervnculo"/>
                <w:rFonts w:ascii="Times New Roman" w:eastAsia="Times New Roman" w:hAnsi="Times New Roman" w:cs="Times New Roman"/>
                <w:noProof/>
              </w:rPr>
              <w:t>I.</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Android 4.0 Ice Cream Sandwich</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_Toc504984996 \h </w:instrText>
            </w:r>
            <w:r w:rsidR="00103540" w:rsidRPr="00103540">
              <w:rPr>
                <w:noProof/>
                <w:webHidden/>
              </w:rPr>
            </w:r>
            <w:r w:rsidR="00103540" w:rsidRPr="00103540">
              <w:rPr>
                <w:noProof/>
                <w:webHidden/>
              </w:rPr>
              <w:fldChar w:fldCharType="separate"/>
            </w:r>
            <w:r>
              <w:rPr>
                <w:noProof/>
                <w:webHidden/>
              </w:rPr>
              <w:t>20</w:t>
            </w:r>
            <w:r w:rsidR="00103540" w:rsidRPr="00103540">
              <w:rPr>
                <w:noProof/>
                <w:webHidden/>
              </w:rPr>
              <w:fldChar w:fldCharType="end"/>
            </w:r>
          </w:hyperlink>
        </w:p>
        <w:p w14:paraId="1ABE31B9" w14:textId="77777777" w:rsidR="00103540" w:rsidRPr="00103540" w:rsidRDefault="00A46DA0">
          <w:pPr>
            <w:pStyle w:val="TDC3"/>
            <w:tabs>
              <w:tab w:val="left" w:pos="880"/>
              <w:tab w:val="right" w:leader="dot" w:pos="9061"/>
            </w:tabs>
            <w:rPr>
              <w:rFonts w:asciiTheme="minorHAnsi" w:eastAsiaTheme="minorEastAsia" w:hAnsiTheme="minorHAnsi" w:cstheme="minorBidi"/>
              <w:noProof/>
              <w:color w:val="auto"/>
            </w:rPr>
          </w:pPr>
          <w:hyperlink w:anchor="_Toc504984997" w:history="1">
            <w:r w:rsidR="00103540" w:rsidRPr="00103540">
              <w:rPr>
                <w:rStyle w:val="Hipervnculo"/>
                <w:rFonts w:ascii="Times New Roman" w:eastAsia="Times New Roman" w:hAnsi="Times New Roman" w:cs="Times New Roman"/>
                <w:noProof/>
              </w:rPr>
              <w:t>J.</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Android 4.1 Jelly Bean</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_Toc504984997 \h </w:instrText>
            </w:r>
            <w:r w:rsidR="00103540" w:rsidRPr="00103540">
              <w:rPr>
                <w:noProof/>
                <w:webHidden/>
              </w:rPr>
            </w:r>
            <w:r w:rsidR="00103540" w:rsidRPr="00103540">
              <w:rPr>
                <w:noProof/>
                <w:webHidden/>
              </w:rPr>
              <w:fldChar w:fldCharType="separate"/>
            </w:r>
            <w:r>
              <w:rPr>
                <w:noProof/>
                <w:webHidden/>
              </w:rPr>
              <w:t>21</w:t>
            </w:r>
            <w:r w:rsidR="00103540" w:rsidRPr="00103540">
              <w:rPr>
                <w:noProof/>
                <w:webHidden/>
              </w:rPr>
              <w:fldChar w:fldCharType="end"/>
            </w:r>
          </w:hyperlink>
        </w:p>
        <w:p w14:paraId="0D865064" w14:textId="77777777" w:rsidR="00103540" w:rsidRPr="00103540" w:rsidRDefault="00A46DA0">
          <w:pPr>
            <w:pStyle w:val="TDC3"/>
            <w:tabs>
              <w:tab w:val="left" w:pos="880"/>
              <w:tab w:val="right" w:leader="dot" w:pos="9061"/>
            </w:tabs>
            <w:rPr>
              <w:rFonts w:asciiTheme="minorHAnsi" w:eastAsiaTheme="minorEastAsia" w:hAnsiTheme="minorHAnsi" w:cstheme="minorBidi"/>
              <w:noProof/>
              <w:color w:val="auto"/>
            </w:rPr>
          </w:pPr>
          <w:hyperlink w:anchor="_Toc504984998" w:history="1">
            <w:r w:rsidR="00103540" w:rsidRPr="00103540">
              <w:rPr>
                <w:rStyle w:val="Hipervnculo"/>
                <w:rFonts w:ascii="Times New Roman" w:eastAsia="Times New Roman" w:hAnsi="Times New Roman" w:cs="Times New Roman"/>
                <w:noProof/>
              </w:rPr>
              <w:t>K.</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Android 4.4 KitKat</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_Toc504984998 \h </w:instrText>
            </w:r>
            <w:r w:rsidR="00103540" w:rsidRPr="00103540">
              <w:rPr>
                <w:noProof/>
                <w:webHidden/>
              </w:rPr>
            </w:r>
            <w:r w:rsidR="00103540" w:rsidRPr="00103540">
              <w:rPr>
                <w:noProof/>
                <w:webHidden/>
              </w:rPr>
              <w:fldChar w:fldCharType="separate"/>
            </w:r>
            <w:r>
              <w:rPr>
                <w:noProof/>
                <w:webHidden/>
              </w:rPr>
              <w:t>21</w:t>
            </w:r>
            <w:r w:rsidR="00103540" w:rsidRPr="00103540">
              <w:rPr>
                <w:noProof/>
                <w:webHidden/>
              </w:rPr>
              <w:fldChar w:fldCharType="end"/>
            </w:r>
          </w:hyperlink>
        </w:p>
        <w:p w14:paraId="74C6B90F" w14:textId="77777777" w:rsidR="00103540" w:rsidRPr="00103540" w:rsidRDefault="00A46DA0">
          <w:pPr>
            <w:pStyle w:val="TDC3"/>
            <w:tabs>
              <w:tab w:val="left" w:pos="880"/>
              <w:tab w:val="right" w:leader="dot" w:pos="9061"/>
            </w:tabs>
            <w:rPr>
              <w:rFonts w:asciiTheme="minorHAnsi" w:eastAsiaTheme="minorEastAsia" w:hAnsiTheme="minorHAnsi" w:cstheme="minorBidi"/>
              <w:noProof/>
              <w:color w:val="auto"/>
            </w:rPr>
          </w:pPr>
          <w:hyperlink w:anchor="_Toc504984999" w:history="1">
            <w:r w:rsidR="00103540" w:rsidRPr="00103540">
              <w:rPr>
                <w:rStyle w:val="Hipervnculo"/>
                <w:rFonts w:ascii="Times New Roman" w:eastAsia="Times New Roman" w:hAnsi="Times New Roman" w:cs="Times New Roman"/>
                <w:noProof/>
              </w:rPr>
              <w:t>L.</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Android 5.0 Lollipop</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_Toc504984999 \h </w:instrText>
            </w:r>
            <w:r w:rsidR="00103540" w:rsidRPr="00103540">
              <w:rPr>
                <w:noProof/>
                <w:webHidden/>
              </w:rPr>
            </w:r>
            <w:r w:rsidR="00103540" w:rsidRPr="00103540">
              <w:rPr>
                <w:noProof/>
                <w:webHidden/>
              </w:rPr>
              <w:fldChar w:fldCharType="separate"/>
            </w:r>
            <w:r>
              <w:rPr>
                <w:noProof/>
                <w:webHidden/>
              </w:rPr>
              <w:t>21</w:t>
            </w:r>
            <w:r w:rsidR="00103540" w:rsidRPr="00103540">
              <w:rPr>
                <w:noProof/>
                <w:webHidden/>
              </w:rPr>
              <w:fldChar w:fldCharType="end"/>
            </w:r>
          </w:hyperlink>
        </w:p>
        <w:p w14:paraId="06B65F27" w14:textId="77777777" w:rsidR="00103540" w:rsidRPr="00103540" w:rsidRDefault="00A46DA0">
          <w:pPr>
            <w:pStyle w:val="TDC3"/>
            <w:tabs>
              <w:tab w:val="left" w:pos="1100"/>
              <w:tab w:val="right" w:leader="dot" w:pos="9061"/>
            </w:tabs>
            <w:rPr>
              <w:rFonts w:asciiTheme="minorHAnsi" w:eastAsiaTheme="minorEastAsia" w:hAnsiTheme="minorHAnsi" w:cstheme="minorBidi"/>
              <w:noProof/>
              <w:color w:val="auto"/>
            </w:rPr>
          </w:pPr>
          <w:hyperlink w:anchor="_Toc504985000" w:history="1">
            <w:r w:rsidR="00103540" w:rsidRPr="00103540">
              <w:rPr>
                <w:rStyle w:val="Hipervnculo"/>
                <w:rFonts w:ascii="Times New Roman" w:eastAsia="Times New Roman" w:hAnsi="Times New Roman" w:cs="Times New Roman"/>
                <w:noProof/>
              </w:rPr>
              <w:t>M.</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Android 6.0 Marshmallow</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_Toc504985000 \h </w:instrText>
            </w:r>
            <w:r w:rsidR="00103540" w:rsidRPr="00103540">
              <w:rPr>
                <w:noProof/>
                <w:webHidden/>
              </w:rPr>
            </w:r>
            <w:r w:rsidR="00103540" w:rsidRPr="00103540">
              <w:rPr>
                <w:noProof/>
                <w:webHidden/>
              </w:rPr>
              <w:fldChar w:fldCharType="separate"/>
            </w:r>
            <w:r>
              <w:rPr>
                <w:noProof/>
                <w:webHidden/>
              </w:rPr>
              <w:t>22</w:t>
            </w:r>
            <w:r w:rsidR="00103540" w:rsidRPr="00103540">
              <w:rPr>
                <w:noProof/>
                <w:webHidden/>
              </w:rPr>
              <w:fldChar w:fldCharType="end"/>
            </w:r>
          </w:hyperlink>
        </w:p>
        <w:p w14:paraId="1D6D0175" w14:textId="77777777" w:rsidR="00103540" w:rsidRPr="00103540" w:rsidRDefault="00A46DA0">
          <w:pPr>
            <w:pStyle w:val="TDC2"/>
            <w:rPr>
              <w:rFonts w:asciiTheme="minorHAnsi" w:eastAsiaTheme="minorEastAsia" w:hAnsiTheme="minorHAnsi" w:cstheme="minorBidi"/>
              <w:b w:val="0"/>
              <w:color w:val="auto"/>
            </w:rPr>
          </w:pPr>
          <w:hyperlink w:anchor="_Toc504985001" w:history="1">
            <w:r w:rsidR="00103540" w:rsidRPr="00103540">
              <w:rPr>
                <w:rStyle w:val="Hipervnculo"/>
                <w:rFonts w:eastAsia="Times New Roman"/>
                <w:b w:val="0"/>
              </w:rPr>
              <w:t>8.1.4.</w:t>
            </w:r>
            <w:r w:rsidR="00103540" w:rsidRPr="00103540">
              <w:rPr>
                <w:rFonts w:asciiTheme="minorHAnsi" w:eastAsiaTheme="minorEastAsia" w:hAnsiTheme="minorHAnsi" w:cstheme="minorBidi"/>
                <w:b w:val="0"/>
                <w:color w:val="auto"/>
              </w:rPr>
              <w:tab/>
            </w:r>
            <w:r w:rsidR="00103540" w:rsidRPr="00103540">
              <w:rPr>
                <w:rStyle w:val="Hipervnculo"/>
                <w:rFonts w:eastAsia="Times New Roman"/>
                <w:b w:val="0"/>
              </w:rPr>
              <w:t>Web service</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_Toc504985001 \h </w:instrText>
            </w:r>
            <w:r w:rsidR="00103540" w:rsidRPr="00103540">
              <w:rPr>
                <w:b w:val="0"/>
                <w:webHidden/>
              </w:rPr>
            </w:r>
            <w:r w:rsidR="00103540" w:rsidRPr="00103540">
              <w:rPr>
                <w:b w:val="0"/>
                <w:webHidden/>
              </w:rPr>
              <w:fldChar w:fldCharType="separate"/>
            </w:r>
            <w:r>
              <w:rPr>
                <w:b w:val="0"/>
                <w:webHidden/>
              </w:rPr>
              <w:t>22</w:t>
            </w:r>
            <w:r w:rsidR="00103540" w:rsidRPr="00103540">
              <w:rPr>
                <w:b w:val="0"/>
                <w:webHidden/>
              </w:rPr>
              <w:fldChar w:fldCharType="end"/>
            </w:r>
          </w:hyperlink>
        </w:p>
        <w:p w14:paraId="79DDB85F" w14:textId="77777777" w:rsidR="00103540" w:rsidRPr="00103540" w:rsidRDefault="00A46DA0">
          <w:pPr>
            <w:pStyle w:val="TDC1"/>
            <w:tabs>
              <w:tab w:val="left" w:pos="660"/>
              <w:tab w:val="right" w:leader="dot" w:pos="9061"/>
            </w:tabs>
            <w:rPr>
              <w:rFonts w:asciiTheme="minorHAnsi" w:eastAsiaTheme="minorEastAsia" w:hAnsiTheme="minorHAnsi" w:cstheme="minorBidi"/>
              <w:noProof/>
              <w:color w:val="auto"/>
            </w:rPr>
          </w:pPr>
          <w:hyperlink w:anchor="_Toc504985002" w:history="1">
            <w:r w:rsidR="00103540" w:rsidRPr="00103540">
              <w:rPr>
                <w:rStyle w:val="Hipervnculo"/>
                <w:noProof/>
              </w:rPr>
              <w:t>8.2.</w:t>
            </w:r>
            <w:r w:rsidR="00103540" w:rsidRPr="00103540">
              <w:rPr>
                <w:rFonts w:asciiTheme="minorHAnsi" w:eastAsiaTheme="minorEastAsia" w:hAnsiTheme="minorHAnsi" w:cstheme="minorBidi"/>
                <w:noProof/>
                <w:color w:val="auto"/>
              </w:rPr>
              <w:tab/>
            </w:r>
            <w:r w:rsidR="00103540" w:rsidRPr="00103540">
              <w:rPr>
                <w:rStyle w:val="Hipervnculo"/>
                <w:noProof/>
              </w:rPr>
              <w:t>TENDENCIAS Y PRINCIPALES REFERENTES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_Toc504985002 \h </w:instrText>
            </w:r>
            <w:r w:rsidR="00103540" w:rsidRPr="00103540">
              <w:rPr>
                <w:noProof/>
                <w:webHidden/>
              </w:rPr>
            </w:r>
            <w:r w:rsidR="00103540" w:rsidRPr="00103540">
              <w:rPr>
                <w:noProof/>
                <w:webHidden/>
              </w:rPr>
              <w:fldChar w:fldCharType="separate"/>
            </w:r>
            <w:r>
              <w:rPr>
                <w:noProof/>
                <w:webHidden/>
              </w:rPr>
              <w:t>23</w:t>
            </w:r>
            <w:r w:rsidR="00103540" w:rsidRPr="00103540">
              <w:rPr>
                <w:noProof/>
                <w:webHidden/>
              </w:rPr>
              <w:fldChar w:fldCharType="end"/>
            </w:r>
          </w:hyperlink>
        </w:p>
        <w:p w14:paraId="49F710AB" w14:textId="77777777" w:rsidR="00103540" w:rsidRPr="00103540" w:rsidRDefault="00A46DA0">
          <w:pPr>
            <w:pStyle w:val="TDC1"/>
            <w:tabs>
              <w:tab w:val="left" w:pos="660"/>
              <w:tab w:val="right" w:leader="dot" w:pos="9061"/>
            </w:tabs>
            <w:rPr>
              <w:rFonts w:asciiTheme="minorHAnsi" w:eastAsiaTheme="minorEastAsia" w:hAnsiTheme="minorHAnsi" w:cstheme="minorBidi"/>
              <w:noProof/>
              <w:color w:val="auto"/>
            </w:rPr>
          </w:pPr>
          <w:hyperlink w:anchor="_Toc504985003" w:history="1">
            <w:r w:rsidR="00103540" w:rsidRPr="00103540">
              <w:rPr>
                <w:rStyle w:val="Hipervnculo"/>
                <w:noProof/>
              </w:rPr>
              <w:t>8.3.</w:t>
            </w:r>
            <w:r w:rsidR="00103540" w:rsidRPr="00103540">
              <w:rPr>
                <w:rFonts w:asciiTheme="minorHAnsi" w:eastAsiaTheme="minorEastAsia" w:hAnsiTheme="minorHAnsi" w:cstheme="minorBidi"/>
                <w:noProof/>
                <w:color w:val="auto"/>
              </w:rPr>
              <w:tab/>
            </w:r>
            <w:r w:rsidR="00103540" w:rsidRPr="00103540">
              <w:rPr>
                <w:rStyle w:val="Hipervnculo"/>
                <w:noProof/>
              </w:rPr>
              <w:t>DEFINICIONES CONCEPTUALES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_Toc504985003 \h </w:instrText>
            </w:r>
            <w:r w:rsidR="00103540" w:rsidRPr="00103540">
              <w:rPr>
                <w:noProof/>
                <w:webHidden/>
              </w:rPr>
            </w:r>
            <w:r w:rsidR="00103540" w:rsidRPr="00103540">
              <w:rPr>
                <w:noProof/>
                <w:webHidden/>
              </w:rPr>
              <w:fldChar w:fldCharType="separate"/>
            </w:r>
            <w:r>
              <w:rPr>
                <w:noProof/>
                <w:webHidden/>
              </w:rPr>
              <w:t>24</w:t>
            </w:r>
            <w:r w:rsidR="00103540" w:rsidRPr="00103540">
              <w:rPr>
                <w:noProof/>
                <w:webHidden/>
              </w:rPr>
              <w:fldChar w:fldCharType="end"/>
            </w:r>
          </w:hyperlink>
        </w:p>
        <w:p w14:paraId="26474936" w14:textId="77777777" w:rsidR="00103540" w:rsidRPr="00103540" w:rsidRDefault="00A46DA0">
          <w:pPr>
            <w:pStyle w:val="TDC2"/>
            <w:rPr>
              <w:rFonts w:asciiTheme="minorHAnsi" w:eastAsiaTheme="minorEastAsia" w:hAnsiTheme="minorHAnsi" w:cstheme="minorBidi"/>
              <w:b w:val="0"/>
              <w:color w:val="auto"/>
            </w:rPr>
          </w:pPr>
          <w:hyperlink w:anchor="_Toc504985004" w:history="1">
            <w:r w:rsidR="00103540" w:rsidRPr="00103540">
              <w:rPr>
                <w:rStyle w:val="Hipervnculo"/>
                <w:rFonts w:eastAsia="Times New Roman"/>
                <w:b w:val="0"/>
              </w:rPr>
              <w:t>8.3.2.</w:t>
            </w:r>
            <w:r w:rsidR="00103540" w:rsidRPr="00103540">
              <w:rPr>
                <w:rFonts w:asciiTheme="minorHAnsi" w:eastAsiaTheme="minorEastAsia" w:hAnsiTheme="minorHAnsi" w:cstheme="minorBidi"/>
                <w:b w:val="0"/>
                <w:color w:val="auto"/>
              </w:rPr>
              <w:tab/>
            </w:r>
            <w:r w:rsidR="00103540" w:rsidRPr="00103540">
              <w:rPr>
                <w:rStyle w:val="Hipervnculo"/>
                <w:rFonts w:eastAsia="Times New Roman"/>
                <w:b w:val="0"/>
              </w:rPr>
              <w:t>Web service</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_Toc504985004 \h </w:instrText>
            </w:r>
            <w:r w:rsidR="00103540" w:rsidRPr="00103540">
              <w:rPr>
                <w:b w:val="0"/>
                <w:webHidden/>
              </w:rPr>
            </w:r>
            <w:r w:rsidR="00103540" w:rsidRPr="00103540">
              <w:rPr>
                <w:b w:val="0"/>
                <w:webHidden/>
              </w:rPr>
              <w:fldChar w:fldCharType="separate"/>
            </w:r>
            <w:r>
              <w:rPr>
                <w:b w:val="0"/>
                <w:webHidden/>
              </w:rPr>
              <w:t>26</w:t>
            </w:r>
            <w:r w:rsidR="00103540" w:rsidRPr="00103540">
              <w:rPr>
                <w:b w:val="0"/>
                <w:webHidden/>
              </w:rPr>
              <w:fldChar w:fldCharType="end"/>
            </w:r>
          </w:hyperlink>
        </w:p>
        <w:p w14:paraId="17D07556" w14:textId="77777777" w:rsidR="00103540" w:rsidRPr="00103540" w:rsidRDefault="00A46DA0">
          <w:pPr>
            <w:pStyle w:val="TDC2"/>
            <w:rPr>
              <w:rFonts w:asciiTheme="minorHAnsi" w:eastAsiaTheme="minorEastAsia" w:hAnsiTheme="minorHAnsi" w:cstheme="minorBidi"/>
              <w:b w:val="0"/>
              <w:color w:val="auto"/>
            </w:rPr>
          </w:pPr>
          <w:hyperlink w:anchor="_Toc504985005" w:history="1">
            <w:r w:rsidR="00103540" w:rsidRPr="00103540">
              <w:rPr>
                <w:rStyle w:val="Hipervnculo"/>
                <w:rFonts w:eastAsia="Times New Roman"/>
                <w:b w:val="0"/>
              </w:rPr>
              <w:t>8.3.3.</w:t>
            </w:r>
            <w:r w:rsidR="00103540" w:rsidRPr="00103540">
              <w:rPr>
                <w:rFonts w:asciiTheme="minorHAnsi" w:eastAsiaTheme="minorEastAsia" w:hAnsiTheme="minorHAnsi" w:cstheme="minorBidi"/>
                <w:b w:val="0"/>
                <w:color w:val="auto"/>
              </w:rPr>
              <w:tab/>
            </w:r>
            <w:r w:rsidR="00103540" w:rsidRPr="00103540">
              <w:rPr>
                <w:rStyle w:val="Hipervnculo"/>
                <w:rFonts w:eastAsia="Times New Roman"/>
                <w:b w:val="0"/>
              </w:rPr>
              <w:t>Json</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_Toc504985005 \h </w:instrText>
            </w:r>
            <w:r w:rsidR="00103540" w:rsidRPr="00103540">
              <w:rPr>
                <w:b w:val="0"/>
                <w:webHidden/>
              </w:rPr>
            </w:r>
            <w:r w:rsidR="00103540" w:rsidRPr="00103540">
              <w:rPr>
                <w:b w:val="0"/>
                <w:webHidden/>
              </w:rPr>
              <w:fldChar w:fldCharType="separate"/>
            </w:r>
            <w:r>
              <w:rPr>
                <w:b w:val="0"/>
                <w:webHidden/>
              </w:rPr>
              <w:t>26</w:t>
            </w:r>
            <w:r w:rsidR="00103540" w:rsidRPr="00103540">
              <w:rPr>
                <w:b w:val="0"/>
                <w:webHidden/>
              </w:rPr>
              <w:fldChar w:fldCharType="end"/>
            </w:r>
          </w:hyperlink>
        </w:p>
        <w:p w14:paraId="33321A1E" w14:textId="77777777" w:rsidR="00103540" w:rsidRPr="00103540" w:rsidRDefault="00A46DA0">
          <w:pPr>
            <w:pStyle w:val="TDC2"/>
            <w:rPr>
              <w:rFonts w:asciiTheme="minorHAnsi" w:eastAsiaTheme="minorEastAsia" w:hAnsiTheme="minorHAnsi" w:cstheme="minorBidi"/>
              <w:b w:val="0"/>
              <w:color w:val="auto"/>
            </w:rPr>
          </w:pPr>
          <w:hyperlink w:anchor="_Toc504985006" w:history="1">
            <w:r w:rsidR="00103540" w:rsidRPr="00103540">
              <w:rPr>
                <w:rStyle w:val="Hipervnculo"/>
                <w:rFonts w:eastAsia="Times New Roman"/>
                <w:b w:val="0"/>
              </w:rPr>
              <w:t>8.3.4.</w:t>
            </w:r>
            <w:r w:rsidR="00103540" w:rsidRPr="00103540">
              <w:rPr>
                <w:rFonts w:asciiTheme="minorHAnsi" w:eastAsiaTheme="minorEastAsia" w:hAnsiTheme="minorHAnsi" w:cstheme="minorBidi"/>
                <w:b w:val="0"/>
                <w:color w:val="auto"/>
              </w:rPr>
              <w:tab/>
            </w:r>
            <w:r w:rsidR="00103540" w:rsidRPr="00103540">
              <w:rPr>
                <w:rStyle w:val="Hipervnculo"/>
                <w:rFonts w:eastAsia="Times New Roman"/>
                <w:b w:val="0"/>
              </w:rPr>
              <w:t>Android Studio</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_Toc504985006 \h </w:instrText>
            </w:r>
            <w:r w:rsidR="00103540" w:rsidRPr="00103540">
              <w:rPr>
                <w:b w:val="0"/>
                <w:webHidden/>
              </w:rPr>
            </w:r>
            <w:r w:rsidR="00103540" w:rsidRPr="00103540">
              <w:rPr>
                <w:b w:val="0"/>
                <w:webHidden/>
              </w:rPr>
              <w:fldChar w:fldCharType="separate"/>
            </w:r>
            <w:r>
              <w:rPr>
                <w:b w:val="0"/>
                <w:webHidden/>
              </w:rPr>
              <w:t>27</w:t>
            </w:r>
            <w:r w:rsidR="00103540" w:rsidRPr="00103540">
              <w:rPr>
                <w:b w:val="0"/>
                <w:webHidden/>
              </w:rPr>
              <w:fldChar w:fldCharType="end"/>
            </w:r>
          </w:hyperlink>
        </w:p>
        <w:p w14:paraId="2420BB61" w14:textId="77777777" w:rsidR="00103540" w:rsidRPr="00103540" w:rsidRDefault="00A46DA0">
          <w:pPr>
            <w:pStyle w:val="TDC2"/>
            <w:rPr>
              <w:rFonts w:asciiTheme="minorHAnsi" w:eastAsiaTheme="minorEastAsia" w:hAnsiTheme="minorHAnsi" w:cstheme="minorBidi"/>
              <w:b w:val="0"/>
              <w:color w:val="auto"/>
            </w:rPr>
          </w:pPr>
          <w:hyperlink w:anchor="_Toc504985007" w:history="1">
            <w:r w:rsidR="00103540" w:rsidRPr="00103540">
              <w:rPr>
                <w:rStyle w:val="Hipervnculo"/>
                <w:b w:val="0"/>
              </w:rPr>
              <w:t>8.3.5.</w:t>
            </w:r>
            <w:r w:rsidR="00103540" w:rsidRPr="00103540">
              <w:rPr>
                <w:rFonts w:asciiTheme="minorHAnsi" w:eastAsiaTheme="minorEastAsia" w:hAnsiTheme="minorHAnsi" w:cstheme="minorBidi"/>
                <w:b w:val="0"/>
                <w:color w:val="auto"/>
              </w:rPr>
              <w:tab/>
            </w:r>
            <w:r w:rsidR="00103540" w:rsidRPr="00103540">
              <w:rPr>
                <w:rStyle w:val="Hipervnculo"/>
                <w:rFonts w:eastAsia="Times New Roman"/>
                <w:b w:val="0"/>
              </w:rPr>
              <w:t>Aplicación web</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_Toc504985007 \h </w:instrText>
            </w:r>
            <w:r w:rsidR="00103540" w:rsidRPr="00103540">
              <w:rPr>
                <w:b w:val="0"/>
                <w:webHidden/>
              </w:rPr>
            </w:r>
            <w:r w:rsidR="00103540" w:rsidRPr="00103540">
              <w:rPr>
                <w:b w:val="0"/>
                <w:webHidden/>
              </w:rPr>
              <w:fldChar w:fldCharType="separate"/>
            </w:r>
            <w:r>
              <w:rPr>
                <w:b w:val="0"/>
                <w:webHidden/>
              </w:rPr>
              <w:t>28</w:t>
            </w:r>
            <w:r w:rsidR="00103540" w:rsidRPr="00103540">
              <w:rPr>
                <w:b w:val="0"/>
                <w:webHidden/>
              </w:rPr>
              <w:fldChar w:fldCharType="end"/>
            </w:r>
          </w:hyperlink>
        </w:p>
        <w:p w14:paraId="16C140D9" w14:textId="77777777" w:rsidR="00103540" w:rsidRPr="00103540" w:rsidRDefault="00A46DA0">
          <w:pPr>
            <w:pStyle w:val="TDC2"/>
            <w:rPr>
              <w:rFonts w:asciiTheme="minorHAnsi" w:eastAsiaTheme="minorEastAsia" w:hAnsiTheme="minorHAnsi" w:cstheme="minorBidi"/>
              <w:b w:val="0"/>
              <w:color w:val="auto"/>
            </w:rPr>
          </w:pPr>
          <w:hyperlink w:anchor="_Toc504985008" w:history="1">
            <w:r w:rsidR="00103540" w:rsidRPr="00103540">
              <w:rPr>
                <w:rStyle w:val="Hipervnculo"/>
                <w:rFonts w:eastAsia="Times New Roman"/>
                <w:b w:val="0"/>
              </w:rPr>
              <w:t>8.3.6.</w:t>
            </w:r>
            <w:r w:rsidR="00103540" w:rsidRPr="00103540">
              <w:rPr>
                <w:rFonts w:asciiTheme="minorHAnsi" w:eastAsiaTheme="minorEastAsia" w:hAnsiTheme="minorHAnsi" w:cstheme="minorBidi"/>
                <w:b w:val="0"/>
                <w:color w:val="auto"/>
              </w:rPr>
              <w:tab/>
            </w:r>
            <w:r w:rsidR="00103540" w:rsidRPr="00103540">
              <w:rPr>
                <w:rStyle w:val="Hipervnculo"/>
                <w:rFonts w:eastAsia="Times New Roman"/>
                <w:b w:val="0"/>
              </w:rPr>
              <w:t>Framework Play</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_Toc504985008 \h </w:instrText>
            </w:r>
            <w:r w:rsidR="00103540" w:rsidRPr="00103540">
              <w:rPr>
                <w:b w:val="0"/>
                <w:webHidden/>
              </w:rPr>
            </w:r>
            <w:r w:rsidR="00103540" w:rsidRPr="00103540">
              <w:rPr>
                <w:b w:val="0"/>
                <w:webHidden/>
              </w:rPr>
              <w:fldChar w:fldCharType="separate"/>
            </w:r>
            <w:r>
              <w:rPr>
                <w:b w:val="0"/>
                <w:webHidden/>
              </w:rPr>
              <w:t>28</w:t>
            </w:r>
            <w:r w:rsidR="00103540" w:rsidRPr="00103540">
              <w:rPr>
                <w:b w:val="0"/>
                <w:webHidden/>
              </w:rPr>
              <w:fldChar w:fldCharType="end"/>
            </w:r>
          </w:hyperlink>
        </w:p>
        <w:p w14:paraId="0EE178B0" w14:textId="77777777" w:rsidR="00103540" w:rsidRPr="00103540" w:rsidRDefault="00A46DA0">
          <w:pPr>
            <w:pStyle w:val="TDC2"/>
            <w:rPr>
              <w:rFonts w:asciiTheme="minorHAnsi" w:eastAsiaTheme="minorEastAsia" w:hAnsiTheme="minorHAnsi" w:cstheme="minorBidi"/>
              <w:b w:val="0"/>
              <w:color w:val="auto"/>
            </w:rPr>
          </w:pPr>
          <w:hyperlink w:anchor="_Toc504985009" w:history="1">
            <w:r w:rsidR="00103540" w:rsidRPr="00103540">
              <w:rPr>
                <w:rStyle w:val="Hipervnculo"/>
                <w:rFonts w:eastAsia="Times New Roman"/>
                <w:b w:val="0"/>
              </w:rPr>
              <w:t>8.3.7.</w:t>
            </w:r>
            <w:r w:rsidR="00103540" w:rsidRPr="00103540">
              <w:rPr>
                <w:rFonts w:asciiTheme="minorHAnsi" w:eastAsiaTheme="minorEastAsia" w:hAnsiTheme="minorHAnsi" w:cstheme="minorBidi"/>
                <w:b w:val="0"/>
                <w:color w:val="auto"/>
              </w:rPr>
              <w:tab/>
            </w:r>
            <w:r w:rsidR="00103540" w:rsidRPr="00103540">
              <w:rPr>
                <w:rStyle w:val="Hipervnculo"/>
                <w:rFonts w:eastAsia="Times New Roman"/>
                <w:b w:val="0"/>
              </w:rPr>
              <w:t>Base de datos POSTGRESQL</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_Toc504985009 \h </w:instrText>
            </w:r>
            <w:r w:rsidR="00103540" w:rsidRPr="00103540">
              <w:rPr>
                <w:b w:val="0"/>
                <w:webHidden/>
              </w:rPr>
            </w:r>
            <w:r w:rsidR="00103540" w:rsidRPr="00103540">
              <w:rPr>
                <w:b w:val="0"/>
                <w:webHidden/>
              </w:rPr>
              <w:fldChar w:fldCharType="separate"/>
            </w:r>
            <w:r>
              <w:rPr>
                <w:b w:val="0"/>
                <w:webHidden/>
              </w:rPr>
              <w:t>29</w:t>
            </w:r>
            <w:r w:rsidR="00103540" w:rsidRPr="00103540">
              <w:rPr>
                <w:b w:val="0"/>
                <w:webHidden/>
              </w:rPr>
              <w:fldChar w:fldCharType="end"/>
            </w:r>
          </w:hyperlink>
        </w:p>
        <w:p w14:paraId="7ADF9FB9" w14:textId="77777777" w:rsidR="00103540" w:rsidRPr="00103540" w:rsidRDefault="00A46DA0">
          <w:pPr>
            <w:pStyle w:val="TDC2"/>
            <w:rPr>
              <w:rFonts w:asciiTheme="minorHAnsi" w:eastAsiaTheme="minorEastAsia" w:hAnsiTheme="minorHAnsi" w:cstheme="minorBidi"/>
              <w:b w:val="0"/>
              <w:color w:val="auto"/>
            </w:rPr>
          </w:pPr>
          <w:hyperlink w:anchor="_Toc504985010" w:history="1">
            <w:r w:rsidR="00103540" w:rsidRPr="00103540">
              <w:rPr>
                <w:rStyle w:val="Hipervnculo"/>
                <w:rFonts w:eastAsia="Times New Roman"/>
                <w:b w:val="0"/>
              </w:rPr>
              <w:t>8.3.8.</w:t>
            </w:r>
            <w:r w:rsidR="00103540" w:rsidRPr="00103540">
              <w:rPr>
                <w:rFonts w:asciiTheme="minorHAnsi" w:eastAsiaTheme="minorEastAsia" w:hAnsiTheme="minorHAnsi" w:cstheme="minorBidi"/>
                <w:b w:val="0"/>
                <w:color w:val="auto"/>
              </w:rPr>
              <w:tab/>
            </w:r>
            <w:r w:rsidR="00103540" w:rsidRPr="00103540">
              <w:rPr>
                <w:rStyle w:val="Hipervnculo"/>
                <w:rFonts w:eastAsia="Times New Roman"/>
                <w:b w:val="0"/>
              </w:rPr>
              <w:t>Eclipse</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_Toc504985010 \h </w:instrText>
            </w:r>
            <w:r w:rsidR="00103540" w:rsidRPr="00103540">
              <w:rPr>
                <w:b w:val="0"/>
                <w:webHidden/>
              </w:rPr>
            </w:r>
            <w:r w:rsidR="00103540" w:rsidRPr="00103540">
              <w:rPr>
                <w:b w:val="0"/>
                <w:webHidden/>
              </w:rPr>
              <w:fldChar w:fldCharType="separate"/>
            </w:r>
            <w:r>
              <w:rPr>
                <w:b w:val="0"/>
                <w:webHidden/>
              </w:rPr>
              <w:t>29</w:t>
            </w:r>
            <w:r w:rsidR="00103540" w:rsidRPr="00103540">
              <w:rPr>
                <w:b w:val="0"/>
                <w:webHidden/>
              </w:rPr>
              <w:fldChar w:fldCharType="end"/>
            </w:r>
          </w:hyperlink>
        </w:p>
        <w:p w14:paraId="6FFF675A" w14:textId="77777777" w:rsidR="00103540" w:rsidRPr="00103540" w:rsidRDefault="00A46DA0">
          <w:pPr>
            <w:pStyle w:val="TDC2"/>
            <w:rPr>
              <w:rFonts w:asciiTheme="minorHAnsi" w:eastAsiaTheme="minorEastAsia" w:hAnsiTheme="minorHAnsi" w:cstheme="minorBidi"/>
              <w:b w:val="0"/>
              <w:color w:val="auto"/>
            </w:rPr>
          </w:pPr>
          <w:hyperlink w:anchor="_Toc504985011" w:history="1">
            <w:r w:rsidR="00103540" w:rsidRPr="00103540">
              <w:rPr>
                <w:rStyle w:val="Hipervnculo"/>
                <w:rFonts w:eastAsia="Times New Roman"/>
                <w:b w:val="0"/>
              </w:rPr>
              <w:t>8.3.9.</w:t>
            </w:r>
            <w:r w:rsidR="00103540" w:rsidRPr="00103540">
              <w:rPr>
                <w:rFonts w:asciiTheme="minorHAnsi" w:eastAsiaTheme="minorEastAsia" w:hAnsiTheme="minorHAnsi" w:cstheme="minorBidi"/>
                <w:b w:val="0"/>
                <w:color w:val="auto"/>
              </w:rPr>
              <w:tab/>
            </w:r>
            <w:r w:rsidR="00103540" w:rsidRPr="00103540">
              <w:rPr>
                <w:rStyle w:val="Hipervnculo"/>
                <w:rFonts w:eastAsia="Times New Roman"/>
                <w:b w:val="0"/>
              </w:rPr>
              <w:t>Lenguaje Java</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_Toc504985011 \h </w:instrText>
            </w:r>
            <w:r w:rsidR="00103540" w:rsidRPr="00103540">
              <w:rPr>
                <w:b w:val="0"/>
                <w:webHidden/>
              </w:rPr>
            </w:r>
            <w:r w:rsidR="00103540" w:rsidRPr="00103540">
              <w:rPr>
                <w:b w:val="0"/>
                <w:webHidden/>
              </w:rPr>
              <w:fldChar w:fldCharType="separate"/>
            </w:r>
            <w:r>
              <w:rPr>
                <w:b w:val="0"/>
                <w:webHidden/>
              </w:rPr>
              <w:t>29</w:t>
            </w:r>
            <w:r w:rsidR="00103540" w:rsidRPr="00103540">
              <w:rPr>
                <w:b w:val="0"/>
                <w:webHidden/>
              </w:rPr>
              <w:fldChar w:fldCharType="end"/>
            </w:r>
          </w:hyperlink>
        </w:p>
        <w:p w14:paraId="342CDE28" w14:textId="77777777" w:rsidR="00103540" w:rsidRPr="00103540" w:rsidRDefault="00A46DA0">
          <w:pPr>
            <w:pStyle w:val="TDC1"/>
            <w:tabs>
              <w:tab w:val="left" w:pos="440"/>
              <w:tab w:val="right" w:leader="dot" w:pos="9061"/>
            </w:tabs>
            <w:rPr>
              <w:rFonts w:asciiTheme="minorHAnsi" w:eastAsiaTheme="minorEastAsia" w:hAnsiTheme="minorHAnsi" w:cstheme="minorBidi"/>
              <w:noProof/>
              <w:color w:val="auto"/>
            </w:rPr>
          </w:pPr>
          <w:hyperlink w:anchor="_Toc504985012" w:history="1">
            <w:r w:rsidR="00103540" w:rsidRPr="00103540">
              <w:rPr>
                <w:rStyle w:val="Hipervnculo"/>
                <w:noProof/>
              </w:rPr>
              <w:t>9.</w:t>
            </w:r>
            <w:r w:rsidR="00103540" w:rsidRPr="00103540">
              <w:rPr>
                <w:rFonts w:asciiTheme="minorHAnsi" w:eastAsiaTheme="minorEastAsia" w:hAnsiTheme="minorHAnsi" w:cstheme="minorBidi"/>
                <w:noProof/>
                <w:color w:val="auto"/>
              </w:rPr>
              <w:tab/>
            </w:r>
            <w:r w:rsidR="00103540" w:rsidRPr="00103540">
              <w:rPr>
                <w:rStyle w:val="Hipervnculo"/>
                <w:noProof/>
              </w:rPr>
              <w:t>HIPÓTESIS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_Toc504985012 \h </w:instrText>
            </w:r>
            <w:r w:rsidR="00103540" w:rsidRPr="00103540">
              <w:rPr>
                <w:noProof/>
                <w:webHidden/>
              </w:rPr>
            </w:r>
            <w:r w:rsidR="00103540" w:rsidRPr="00103540">
              <w:rPr>
                <w:noProof/>
                <w:webHidden/>
              </w:rPr>
              <w:fldChar w:fldCharType="separate"/>
            </w:r>
            <w:r>
              <w:rPr>
                <w:noProof/>
                <w:webHidden/>
              </w:rPr>
              <w:t>30</w:t>
            </w:r>
            <w:r w:rsidR="00103540" w:rsidRPr="00103540">
              <w:rPr>
                <w:noProof/>
                <w:webHidden/>
              </w:rPr>
              <w:fldChar w:fldCharType="end"/>
            </w:r>
          </w:hyperlink>
        </w:p>
        <w:p w14:paraId="3853851D" w14:textId="77777777" w:rsidR="00103540" w:rsidRPr="00103540" w:rsidRDefault="00A46DA0">
          <w:pPr>
            <w:pStyle w:val="TDC1"/>
            <w:tabs>
              <w:tab w:val="left" w:pos="660"/>
              <w:tab w:val="right" w:leader="dot" w:pos="9061"/>
            </w:tabs>
            <w:rPr>
              <w:rFonts w:asciiTheme="minorHAnsi" w:eastAsiaTheme="minorEastAsia" w:hAnsiTheme="minorHAnsi" w:cstheme="minorBidi"/>
              <w:noProof/>
              <w:color w:val="auto"/>
            </w:rPr>
          </w:pPr>
          <w:hyperlink w:anchor="_Toc504985013" w:history="1">
            <w:r w:rsidR="00103540" w:rsidRPr="00103540">
              <w:rPr>
                <w:rStyle w:val="Hipervnculo"/>
                <w:noProof/>
              </w:rPr>
              <w:t>10.</w:t>
            </w:r>
            <w:r w:rsidR="00103540" w:rsidRPr="00103540">
              <w:rPr>
                <w:rFonts w:asciiTheme="minorHAnsi" w:eastAsiaTheme="minorEastAsia" w:hAnsiTheme="minorHAnsi" w:cstheme="minorBidi"/>
                <w:noProof/>
                <w:color w:val="auto"/>
              </w:rPr>
              <w:tab/>
            </w:r>
            <w:r w:rsidR="00103540" w:rsidRPr="00103540">
              <w:rPr>
                <w:rStyle w:val="Hipervnculo"/>
                <w:noProof/>
              </w:rPr>
              <w:t>METODOLOGÍA</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_Toc504985013 \h </w:instrText>
            </w:r>
            <w:r w:rsidR="00103540" w:rsidRPr="00103540">
              <w:rPr>
                <w:noProof/>
                <w:webHidden/>
              </w:rPr>
            </w:r>
            <w:r w:rsidR="00103540" w:rsidRPr="00103540">
              <w:rPr>
                <w:noProof/>
                <w:webHidden/>
              </w:rPr>
              <w:fldChar w:fldCharType="separate"/>
            </w:r>
            <w:r>
              <w:rPr>
                <w:noProof/>
                <w:webHidden/>
              </w:rPr>
              <w:t>30</w:t>
            </w:r>
            <w:r w:rsidR="00103540" w:rsidRPr="00103540">
              <w:rPr>
                <w:noProof/>
                <w:webHidden/>
              </w:rPr>
              <w:fldChar w:fldCharType="end"/>
            </w:r>
          </w:hyperlink>
        </w:p>
        <w:p w14:paraId="7726888B" w14:textId="77777777" w:rsidR="00103540" w:rsidRPr="00103540" w:rsidRDefault="00A46DA0">
          <w:pPr>
            <w:pStyle w:val="TDC2"/>
            <w:rPr>
              <w:rFonts w:asciiTheme="minorHAnsi" w:eastAsiaTheme="minorEastAsia" w:hAnsiTheme="minorHAnsi" w:cstheme="minorBidi"/>
              <w:b w:val="0"/>
              <w:color w:val="auto"/>
            </w:rPr>
          </w:pPr>
          <w:hyperlink w:anchor="_Toc504985014" w:history="1">
            <w:r w:rsidR="00103540" w:rsidRPr="00103540">
              <w:rPr>
                <w:rStyle w:val="Hipervnculo"/>
                <w:b w:val="0"/>
              </w:rPr>
              <w:t>10.1.</w:t>
            </w:r>
            <w:r w:rsidR="00103540" w:rsidRPr="00103540">
              <w:rPr>
                <w:rFonts w:asciiTheme="minorHAnsi" w:eastAsiaTheme="minorEastAsia" w:hAnsiTheme="minorHAnsi" w:cstheme="minorBidi"/>
                <w:b w:val="0"/>
                <w:color w:val="auto"/>
              </w:rPr>
              <w:tab/>
            </w:r>
            <w:r w:rsidR="00103540" w:rsidRPr="00103540">
              <w:rPr>
                <w:rStyle w:val="Hipervnculo"/>
                <w:b w:val="0"/>
              </w:rPr>
              <w:t>Tipos de Investigación</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_Toc504985014 \h </w:instrText>
            </w:r>
            <w:r w:rsidR="00103540" w:rsidRPr="00103540">
              <w:rPr>
                <w:b w:val="0"/>
                <w:webHidden/>
              </w:rPr>
            </w:r>
            <w:r w:rsidR="00103540" w:rsidRPr="00103540">
              <w:rPr>
                <w:b w:val="0"/>
                <w:webHidden/>
              </w:rPr>
              <w:fldChar w:fldCharType="separate"/>
            </w:r>
            <w:r>
              <w:rPr>
                <w:b w:val="0"/>
                <w:webHidden/>
              </w:rPr>
              <w:t>30</w:t>
            </w:r>
            <w:r w:rsidR="00103540" w:rsidRPr="00103540">
              <w:rPr>
                <w:b w:val="0"/>
                <w:webHidden/>
              </w:rPr>
              <w:fldChar w:fldCharType="end"/>
            </w:r>
          </w:hyperlink>
        </w:p>
        <w:p w14:paraId="1C5122A0" w14:textId="77777777" w:rsidR="00103540" w:rsidRPr="00103540" w:rsidRDefault="00A46DA0">
          <w:pPr>
            <w:pStyle w:val="TDC2"/>
            <w:rPr>
              <w:rFonts w:asciiTheme="minorHAnsi" w:eastAsiaTheme="minorEastAsia" w:hAnsiTheme="minorHAnsi" w:cstheme="minorBidi"/>
              <w:b w:val="0"/>
              <w:color w:val="auto"/>
            </w:rPr>
          </w:pPr>
          <w:hyperlink w:anchor="_Toc504985015" w:history="1">
            <w:r w:rsidR="00103540" w:rsidRPr="00103540">
              <w:rPr>
                <w:rStyle w:val="Hipervnculo"/>
                <w:rFonts w:eastAsia="Times New Roman"/>
                <w:b w:val="0"/>
              </w:rPr>
              <w:t>10.2.</w:t>
            </w:r>
            <w:r w:rsidR="00103540" w:rsidRPr="00103540">
              <w:rPr>
                <w:rFonts w:asciiTheme="minorHAnsi" w:eastAsiaTheme="minorEastAsia" w:hAnsiTheme="minorHAnsi" w:cstheme="minorBidi"/>
                <w:b w:val="0"/>
                <w:color w:val="auto"/>
              </w:rPr>
              <w:tab/>
            </w:r>
            <w:r w:rsidR="00103540" w:rsidRPr="00103540">
              <w:rPr>
                <w:rStyle w:val="Hipervnculo"/>
                <w:rFonts w:eastAsia="Times New Roman"/>
                <w:b w:val="0"/>
              </w:rPr>
              <w:t>Métodos Generales de la Ciencia</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_Toc504985015 \h </w:instrText>
            </w:r>
            <w:r w:rsidR="00103540" w:rsidRPr="00103540">
              <w:rPr>
                <w:b w:val="0"/>
                <w:webHidden/>
              </w:rPr>
            </w:r>
            <w:r w:rsidR="00103540" w:rsidRPr="00103540">
              <w:rPr>
                <w:b w:val="0"/>
                <w:webHidden/>
              </w:rPr>
              <w:fldChar w:fldCharType="separate"/>
            </w:r>
            <w:r>
              <w:rPr>
                <w:b w:val="0"/>
                <w:webHidden/>
              </w:rPr>
              <w:t>31</w:t>
            </w:r>
            <w:r w:rsidR="00103540" w:rsidRPr="00103540">
              <w:rPr>
                <w:b w:val="0"/>
                <w:webHidden/>
              </w:rPr>
              <w:fldChar w:fldCharType="end"/>
            </w:r>
          </w:hyperlink>
        </w:p>
        <w:p w14:paraId="6FAA1DC7" w14:textId="77777777" w:rsidR="00103540" w:rsidRPr="00103540" w:rsidRDefault="00A46DA0">
          <w:pPr>
            <w:pStyle w:val="TDC3"/>
            <w:tabs>
              <w:tab w:val="left" w:pos="1320"/>
              <w:tab w:val="right" w:leader="dot" w:pos="9061"/>
            </w:tabs>
            <w:rPr>
              <w:rFonts w:asciiTheme="minorHAnsi" w:eastAsiaTheme="minorEastAsia" w:hAnsiTheme="minorHAnsi" w:cstheme="minorBidi"/>
              <w:noProof/>
              <w:color w:val="auto"/>
            </w:rPr>
          </w:pPr>
          <w:hyperlink w:anchor="_Toc504985016" w:history="1">
            <w:r w:rsidR="00103540" w:rsidRPr="00103540">
              <w:rPr>
                <w:rStyle w:val="Hipervnculo"/>
                <w:rFonts w:ascii="Times New Roman" w:eastAsia="Times New Roman" w:hAnsi="Times New Roman" w:cs="Times New Roman"/>
                <w:noProof/>
              </w:rPr>
              <w:t>10.2.1.</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Métodos teóricos: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_Toc504985016 \h </w:instrText>
            </w:r>
            <w:r w:rsidR="00103540" w:rsidRPr="00103540">
              <w:rPr>
                <w:noProof/>
                <w:webHidden/>
              </w:rPr>
            </w:r>
            <w:r w:rsidR="00103540" w:rsidRPr="00103540">
              <w:rPr>
                <w:noProof/>
                <w:webHidden/>
              </w:rPr>
              <w:fldChar w:fldCharType="separate"/>
            </w:r>
            <w:r>
              <w:rPr>
                <w:noProof/>
                <w:webHidden/>
              </w:rPr>
              <w:t>31</w:t>
            </w:r>
            <w:r w:rsidR="00103540" w:rsidRPr="00103540">
              <w:rPr>
                <w:noProof/>
                <w:webHidden/>
              </w:rPr>
              <w:fldChar w:fldCharType="end"/>
            </w:r>
          </w:hyperlink>
        </w:p>
        <w:p w14:paraId="6C454A56" w14:textId="77777777" w:rsidR="00103540" w:rsidRPr="00103540" w:rsidRDefault="00A46DA0">
          <w:pPr>
            <w:pStyle w:val="TDC3"/>
            <w:tabs>
              <w:tab w:val="left" w:pos="1320"/>
              <w:tab w:val="right" w:leader="dot" w:pos="9061"/>
            </w:tabs>
            <w:rPr>
              <w:rFonts w:asciiTheme="minorHAnsi" w:eastAsiaTheme="minorEastAsia" w:hAnsiTheme="minorHAnsi" w:cstheme="minorBidi"/>
              <w:noProof/>
              <w:color w:val="auto"/>
            </w:rPr>
          </w:pPr>
          <w:hyperlink w:anchor="_Toc504985017" w:history="1">
            <w:r w:rsidR="00103540" w:rsidRPr="00103540">
              <w:rPr>
                <w:rStyle w:val="Hipervnculo"/>
                <w:rFonts w:ascii="Times New Roman" w:eastAsia="Times New Roman" w:hAnsi="Times New Roman" w:cs="Times New Roman"/>
                <w:noProof/>
              </w:rPr>
              <w:t>10.2.2.</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Métodos Empíricos: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_Toc504985017 \h </w:instrText>
            </w:r>
            <w:r w:rsidR="00103540" w:rsidRPr="00103540">
              <w:rPr>
                <w:noProof/>
                <w:webHidden/>
              </w:rPr>
            </w:r>
            <w:r w:rsidR="00103540" w:rsidRPr="00103540">
              <w:rPr>
                <w:noProof/>
                <w:webHidden/>
              </w:rPr>
              <w:fldChar w:fldCharType="separate"/>
            </w:r>
            <w:r>
              <w:rPr>
                <w:noProof/>
                <w:webHidden/>
              </w:rPr>
              <w:t>31</w:t>
            </w:r>
            <w:r w:rsidR="00103540" w:rsidRPr="00103540">
              <w:rPr>
                <w:noProof/>
                <w:webHidden/>
              </w:rPr>
              <w:fldChar w:fldCharType="end"/>
            </w:r>
          </w:hyperlink>
        </w:p>
        <w:p w14:paraId="3941A66D" w14:textId="77777777" w:rsidR="00103540" w:rsidRPr="00103540" w:rsidRDefault="00A46DA0">
          <w:pPr>
            <w:pStyle w:val="TDC2"/>
            <w:rPr>
              <w:rFonts w:asciiTheme="minorHAnsi" w:eastAsiaTheme="minorEastAsia" w:hAnsiTheme="minorHAnsi" w:cstheme="minorBidi"/>
              <w:b w:val="0"/>
              <w:color w:val="auto"/>
            </w:rPr>
          </w:pPr>
          <w:hyperlink w:anchor="_Toc504985018" w:history="1">
            <w:r w:rsidR="00103540" w:rsidRPr="00103540">
              <w:rPr>
                <w:rStyle w:val="Hipervnculo"/>
                <w:rFonts w:eastAsia="Times New Roman"/>
                <w:b w:val="0"/>
              </w:rPr>
              <w:t>10.3.</w:t>
            </w:r>
            <w:r w:rsidR="00103540" w:rsidRPr="00103540">
              <w:rPr>
                <w:rFonts w:asciiTheme="minorHAnsi" w:eastAsiaTheme="minorEastAsia" w:hAnsiTheme="minorHAnsi" w:cstheme="minorBidi"/>
                <w:b w:val="0"/>
                <w:color w:val="auto"/>
              </w:rPr>
              <w:tab/>
            </w:r>
            <w:r w:rsidR="00103540" w:rsidRPr="00103540">
              <w:rPr>
                <w:rStyle w:val="Hipervnculo"/>
                <w:rFonts w:eastAsia="Times New Roman"/>
                <w:b w:val="0"/>
              </w:rPr>
              <w:t>Técnicas e Instrumentos</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_Toc504985018 \h </w:instrText>
            </w:r>
            <w:r w:rsidR="00103540" w:rsidRPr="00103540">
              <w:rPr>
                <w:b w:val="0"/>
                <w:webHidden/>
              </w:rPr>
            </w:r>
            <w:r w:rsidR="00103540" w:rsidRPr="00103540">
              <w:rPr>
                <w:b w:val="0"/>
                <w:webHidden/>
              </w:rPr>
              <w:fldChar w:fldCharType="separate"/>
            </w:r>
            <w:r>
              <w:rPr>
                <w:b w:val="0"/>
                <w:webHidden/>
              </w:rPr>
              <w:t>31</w:t>
            </w:r>
            <w:r w:rsidR="00103540" w:rsidRPr="00103540">
              <w:rPr>
                <w:b w:val="0"/>
                <w:webHidden/>
              </w:rPr>
              <w:fldChar w:fldCharType="end"/>
            </w:r>
          </w:hyperlink>
        </w:p>
        <w:p w14:paraId="269A6DB4" w14:textId="77777777" w:rsidR="00103540" w:rsidRPr="00103540" w:rsidRDefault="00A46DA0">
          <w:pPr>
            <w:pStyle w:val="TDC3"/>
            <w:tabs>
              <w:tab w:val="left" w:pos="1320"/>
              <w:tab w:val="right" w:leader="dot" w:pos="9061"/>
            </w:tabs>
            <w:rPr>
              <w:rFonts w:asciiTheme="minorHAnsi" w:eastAsiaTheme="minorEastAsia" w:hAnsiTheme="minorHAnsi" w:cstheme="minorBidi"/>
              <w:noProof/>
              <w:color w:val="auto"/>
            </w:rPr>
          </w:pPr>
          <w:hyperlink w:anchor="_Toc504985019" w:history="1">
            <w:r w:rsidR="00103540" w:rsidRPr="00103540">
              <w:rPr>
                <w:rStyle w:val="Hipervnculo"/>
                <w:rFonts w:ascii="Times New Roman" w:eastAsia="Times New Roman" w:hAnsi="Times New Roman" w:cs="Times New Roman"/>
                <w:noProof/>
              </w:rPr>
              <w:t>10.3.2.</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Encuesta</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_Toc504985019 \h </w:instrText>
            </w:r>
            <w:r w:rsidR="00103540" w:rsidRPr="00103540">
              <w:rPr>
                <w:noProof/>
                <w:webHidden/>
              </w:rPr>
            </w:r>
            <w:r w:rsidR="00103540" w:rsidRPr="00103540">
              <w:rPr>
                <w:noProof/>
                <w:webHidden/>
              </w:rPr>
              <w:fldChar w:fldCharType="separate"/>
            </w:r>
            <w:r>
              <w:rPr>
                <w:noProof/>
                <w:webHidden/>
              </w:rPr>
              <w:t>32</w:t>
            </w:r>
            <w:r w:rsidR="00103540" w:rsidRPr="00103540">
              <w:rPr>
                <w:noProof/>
                <w:webHidden/>
              </w:rPr>
              <w:fldChar w:fldCharType="end"/>
            </w:r>
          </w:hyperlink>
        </w:p>
        <w:p w14:paraId="0D6F5E85" w14:textId="77777777" w:rsidR="00103540" w:rsidRPr="00103540" w:rsidRDefault="00A46DA0">
          <w:pPr>
            <w:pStyle w:val="TDC3"/>
            <w:tabs>
              <w:tab w:val="left" w:pos="1320"/>
              <w:tab w:val="right" w:leader="dot" w:pos="9061"/>
            </w:tabs>
            <w:rPr>
              <w:rFonts w:asciiTheme="minorHAnsi" w:eastAsiaTheme="minorEastAsia" w:hAnsiTheme="minorHAnsi" w:cstheme="minorBidi"/>
              <w:noProof/>
              <w:color w:val="auto"/>
            </w:rPr>
          </w:pPr>
          <w:hyperlink w:anchor="_Toc504985020" w:history="1">
            <w:r w:rsidR="00103540" w:rsidRPr="00103540">
              <w:rPr>
                <w:rStyle w:val="Hipervnculo"/>
                <w:rFonts w:ascii="Times New Roman" w:eastAsia="Times New Roman" w:hAnsi="Times New Roman" w:cs="Times New Roman"/>
                <w:noProof/>
              </w:rPr>
              <w:t>10.3.4.</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Cuestionario</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_Toc504985020 \h </w:instrText>
            </w:r>
            <w:r w:rsidR="00103540" w:rsidRPr="00103540">
              <w:rPr>
                <w:noProof/>
                <w:webHidden/>
              </w:rPr>
            </w:r>
            <w:r w:rsidR="00103540" w:rsidRPr="00103540">
              <w:rPr>
                <w:noProof/>
                <w:webHidden/>
              </w:rPr>
              <w:fldChar w:fldCharType="separate"/>
            </w:r>
            <w:r>
              <w:rPr>
                <w:noProof/>
                <w:webHidden/>
              </w:rPr>
              <w:t>32</w:t>
            </w:r>
            <w:r w:rsidR="00103540" w:rsidRPr="00103540">
              <w:rPr>
                <w:noProof/>
                <w:webHidden/>
              </w:rPr>
              <w:fldChar w:fldCharType="end"/>
            </w:r>
          </w:hyperlink>
        </w:p>
        <w:p w14:paraId="0489DCC7" w14:textId="77777777" w:rsidR="00103540" w:rsidRPr="00103540" w:rsidRDefault="00A46DA0">
          <w:pPr>
            <w:pStyle w:val="TDC2"/>
            <w:rPr>
              <w:rFonts w:asciiTheme="minorHAnsi" w:eastAsiaTheme="minorEastAsia" w:hAnsiTheme="minorHAnsi" w:cstheme="minorBidi"/>
              <w:b w:val="0"/>
              <w:color w:val="auto"/>
            </w:rPr>
          </w:pPr>
          <w:hyperlink w:anchor="_Toc504985021" w:history="1">
            <w:r w:rsidR="00103540" w:rsidRPr="00103540">
              <w:rPr>
                <w:rStyle w:val="Hipervnculo"/>
                <w:rFonts w:eastAsia="Times New Roman"/>
                <w:b w:val="0"/>
              </w:rPr>
              <w:t>10.4.</w:t>
            </w:r>
            <w:r w:rsidR="00103540" w:rsidRPr="00103540">
              <w:rPr>
                <w:rFonts w:asciiTheme="minorHAnsi" w:eastAsiaTheme="minorEastAsia" w:hAnsiTheme="minorHAnsi" w:cstheme="minorBidi"/>
                <w:b w:val="0"/>
                <w:color w:val="auto"/>
              </w:rPr>
              <w:tab/>
            </w:r>
            <w:r w:rsidR="00103540" w:rsidRPr="00103540">
              <w:rPr>
                <w:rStyle w:val="Hipervnculo"/>
                <w:rFonts w:eastAsia="Times New Roman"/>
                <w:b w:val="0"/>
              </w:rPr>
              <w:t>Población y Muestra</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_Toc504985021 \h </w:instrText>
            </w:r>
            <w:r w:rsidR="00103540" w:rsidRPr="00103540">
              <w:rPr>
                <w:b w:val="0"/>
                <w:webHidden/>
              </w:rPr>
            </w:r>
            <w:r w:rsidR="00103540" w:rsidRPr="00103540">
              <w:rPr>
                <w:b w:val="0"/>
                <w:webHidden/>
              </w:rPr>
              <w:fldChar w:fldCharType="separate"/>
            </w:r>
            <w:r>
              <w:rPr>
                <w:b w:val="0"/>
                <w:webHidden/>
              </w:rPr>
              <w:t>33</w:t>
            </w:r>
            <w:r w:rsidR="00103540" w:rsidRPr="00103540">
              <w:rPr>
                <w:b w:val="0"/>
                <w:webHidden/>
              </w:rPr>
              <w:fldChar w:fldCharType="end"/>
            </w:r>
          </w:hyperlink>
        </w:p>
        <w:p w14:paraId="37E76435" w14:textId="77777777" w:rsidR="00103540" w:rsidRPr="00103540" w:rsidRDefault="00A46DA0">
          <w:pPr>
            <w:pStyle w:val="TDC3"/>
            <w:tabs>
              <w:tab w:val="left" w:pos="1320"/>
              <w:tab w:val="right" w:leader="dot" w:pos="9061"/>
            </w:tabs>
            <w:rPr>
              <w:rFonts w:asciiTheme="minorHAnsi" w:eastAsiaTheme="minorEastAsia" w:hAnsiTheme="minorHAnsi" w:cstheme="minorBidi"/>
              <w:noProof/>
              <w:color w:val="auto"/>
            </w:rPr>
          </w:pPr>
          <w:hyperlink w:anchor="_Toc504985022" w:history="1">
            <w:r w:rsidR="00103540" w:rsidRPr="00103540">
              <w:rPr>
                <w:rStyle w:val="Hipervnculo"/>
                <w:rFonts w:ascii="Times New Roman" w:hAnsi="Times New Roman" w:cs="Times New Roman"/>
                <w:noProof/>
                <w:lang w:val="es"/>
              </w:rPr>
              <w:t>10.4.1.</w:t>
            </w:r>
            <w:r w:rsidR="00103540" w:rsidRPr="00103540">
              <w:rPr>
                <w:rFonts w:asciiTheme="minorHAnsi" w:eastAsiaTheme="minorEastAsia" w:hAnsiTheme="minorHAnsi" w:cstheme="minorBidi"/>
                <w:noProof/>
                <w:color w:val="auto"/>
              </w:rPr>
              <w:tab/>
            </w:r>
            <w:r w:rsidR="00103540" w:rsidRPr="00103540">
              <w:rPr>
                <w:rStyle w:val="Hipervnculo"/>
                <w:rFonts w:ascii="Times New Roman" w:hAnsi="Times New Roman" w:cs="Times New Roman"/>
                <w:noProof/>
                <w:lang w:val="es"/>
              </w:rPr>
              <w:t>Población</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_Toc504985022 \h </w:instrText>
            </w:r>
            <w:r w:rsidR="00103540" w:rsidRPr="00103540">
              <w:rPr>
                <w:noProof/>
                <w:webHidden/>
              </w:rPr>
            </w:r>
            <w:r w:rsidR="00103540" w:rsidRPr="00103540">
              <w:rPr>
                <w:noProof/>
                <w:webHidden/>
              </w:rPr>
              <w:fldChar w:fldCharType="separate"/>
            </w:r>
            <w:r>
              <w:rPr>
                <w:noProof/>
                <w:webHidden/>
              </w:rPr>
              <w:t>33</w:t>
            </w:r>
            <w:r w:rsidR="00103540" w:rsidRPr="00103540">
              <w:rPr>
                <w:noProof/>
                <w:webHidden/>
              </w:rPr>
              <w:fldChar w:fldCharType="end"/>
            </w:r>
          </w:hyperlink>
        </w:p>
        <w:p w14:paraId="42FC1BA5" w14:textId="77777777" w:rsidR="00103540" w:rsidRPr="00103540" w:rsidRDefault="00A46DA0">
          <w:pPr>
            <w:pStyle w:val="TDC3"/>
            <w:tabs>
              <w:tab w:val="left" w:pos="1320"/>
              <w:tab w:val="right" w:leader="dot" w:pos="9061"/>
            </w:tabs>
            <w:rPr>
              <w:rFonts w:asciiTheme="minorHAnsi" w:eastAsiaTheme="minorEastAsia" w:hAnsiTheme="minorHAnsi" w:cstheme="minorBidi"/>
              <w:noProof/>
              <w:color w:val="auto"/>
            </w:rPr>
          </w:pPr>
          <w:hyperlink w:anchor="_Toc504985023" w:history="1">
            <w:r w:rsidR="00103540" w:rsidRPr="00103540">
              <w:rPr>
                <w:rStyle w:val="Hipervnculo"/>
                <w:rFonts w:ascii="Times New Roman" w:hAnsi="Times New Roman" w:cs="Times New Roman"/>
                <w:noProof/>
                <w:lang w:val="es"/>
              </w:rPr>
              <w:t>10.4.2.</w:t>
            </w:r>
            <w:r w:rsidR="00103540" w:rsidRPr="00103540">
              <w:rPr>
                <w:rFonts w:asciiTheme="minorHAnsi" w:eastAsiaTheme="minorEastAsia" w:hAnsiTheme="minorHAnsi" w:cstheme="minorBidi"/>
                <w:noProof/>
                <w:color w:val="auto"/>
              </w:rPr>
              <w:tab/>
            </w:r>
            <w:r w:rsidR="00103540" w:rsidRPr="00103540">
              <w:rPr>
                <w:rStyle w:val="Hipervnculo"/>
                <w:rFonts w:ascii="Times New Roman" w:hAnsi="Times New Roman" w:cs="Times New Roman"/>
                <w:noProof/>
                <w:lang w:val="es"/>
              </w:rPr>
              <w:t>Muestra</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_Toc504985023 \h </w:instrText>
            </w:r>
            <w:r w:rsidR="00103540" w:rsidRPr="00103540">
              <w:rPr>
                <w:noProof/>
                <w:webHidden/>
              </w:rPr>
            </w:r>
            <w:r w:rsidR="00103540" w:rsidRPr="00103540">
              <w:rPr>
                <w:noProof/>
                <w:webHidden/>
              </w:rPr>
              <w:fldChar w:fldCharType="separate"/>
            </w:r>
            <w:r>
              <w:rPr>
                <w:noProof/>
                <w:webHidden/>
              </w:rPr>
              <w:t>33</w:t>
            </w:r>
            <w:r w:rsidR="00103540" w:rsidRPr="00103540">
              <w:rPr>
                <w:noProof/>
                <w:webHidden/>
              </w:rPr>
              <w:fldChar w:fldCharType="end"/>
            </w:r>
          </w:hyperlink>
        </w:p>
        <w:p w14:paraId="5CBD7357" w14:textId="77777777" w:rsidR="00103540" w:rsidRPr="00103540" w:rsidRDefault="00A46DA0">
          <w:pPr>
            <w:pStyle w:val="TDC2"/>
            <w:rPr>
              <w:rFonts w:asciiTheme="minorHAnsi" w:eastAsiaTheme="minorEastAsia" w:hAnsiTheme="minorHAnsi" w:cstheme="minorBidi"/>
              <w:b w:val="0"/>
              <w:color w:val="auto"/>
            </w:rPr>
          </w:pPr>
          <w:hyperlink w:anchor="_Toc504985024" w:history="1">
            <w:r w:rsidR="00103540" w:rsidRPr="00103540">
              <w:rPr>
                <w:rStyle w:val="Hipervnculo"/>
                <w:rFonts w:eastAsia="Times New Roman"/>
                <w:b w:val="0"/>
              </w:rPr>
              <w:t>10.5.</w:t>
            </w:r>
            <w:r w:rsidR="00103540" w:rsidRPr="00103540">
              <w:rPr>
                <w:rFonts w:asciiTheme="minorHAnsi" w:eastAsiaTheme="minorEastAsia" w:hAnsiTheme="minorHAnsi" w:cstheme="minorBidi"/>
                <w:b w:val="0"/>
                <w:color w:val="auto"/>
              </w:rPr>
              <w:tab/>
            </w:r>
            <w:r w:rsidR="00103540" w:rsidRPr="00103540">
              <w:rPr>
                <w:rStyle w:val="Hipervnculo"/>
                <w:rFonts w:eastAsia="Times New Roman"/>
                <w:b w:val="0"/>
              </w:rPr>
              <w:t>Métodos Específicos</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_Toc504985024 \h </w:instrText>
            </w:r>
            <w:r w:rsidR="00103540" w:rsidRPr="00103540">
              <w:rPr>
                <w:b w:val="0"/>
                <w:webHidden/>
              </w:rPr>
            </w:r>
            <w:r w:rsidR="00103540" w:rsidRPr="00103540">
              <w:rPr>
                <w:b w:val="0"/>
                <w:webHidden/>
              </w:rPr>
              <w:fldChar w:fldCharType="separate"/>
            </w:r>
            <w:r>
              <w:rPr>
                <w:b w:val="0"/>
                <w:webHidden/>
              </w:rPr>
              <w:t>33</w:t>
            </w:r>
            <w:r w:rsidR="00103540" w:rsidRPr="00103540">
              <w:rPr>
                <w:b w:val="0"/>
                <w:webHidden/>
              </w:rPr>
              <w:fldChar w:fldCharType="end"/>
            </w:r>
          </w:hyperlink>
        </w:p>
        <w:p w14:paraId="6AFEA7BF" w14:textId="77777777" w:rsidR="00103540" w:rsidRPr="00103540" w:rsidRDefault="00A46DA0">
          <w:pPr>
            <w:pStyle w:val="TDC1"/>
            <w:tabs>
              <w:tab w:val="left" w:pos="660"/>
              <w:tab w:val="right" w:leader="dot" w:pos="9061"/>
            </w:tabs>
            <w:rPr>
              <w:rFonts w:asciiTheme="minorHAnsi" w:eastAsiaTheme="minorEastAsia" w:hAnsiTheme="minorHAnsi" w:cstheme="minorBidi"/>
              <w:noProof/>
              <w:color w:val="auto"/>
            </w:rPr>
          </w:pPr>
          <w:hyperlink w:anchor="_Toc504985025" w:history="1">
            <w:r w:rsidR="00103540" w:rsidRPr="00103540">
              <w:rPr>
                <w:rStyle w:val="Hipervnculo"/>
                <w:rFonts w:ascii="Times New Roman" w:hAnsi="Times New Roman" w:cs="Times New Roman"/>
                <w:noProof/>
              </w:rPr>
              <w:t>11.</w:t>
            </w:r>
            <w:r w:rsidR="00103540" w:rsidRPr="00103540">
              <w:rPr>
                <w:rFonts w:asciiTheme="minorHAnsi" w:eastAsiaTheme="minorEastAsia" w:hAnsiTheme="minorHAnsi" w:cstheme="minorBidi"/>
                <w:noProof/>
                <w:color w:val="auto"/>
              </w:rPr>
              <w:tab/>
            </w:r>
            <w:r w:rsidR="00103540" w:rsidRPr="00103540">
              <w:rPr>
                <w:rStyle w:val="Hipervnculo"/>
                <w:rFonts w:ascii="Times New Roman" w:hAnsi="Times New Roman" w:cs="Times New Roman"/>
                <w:noProof/>
              </w:rPr>
              <w:t>ANÁLISIS Y DISCUSIÓN DE RESULTADOS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_Toc504985025 \h </w:instrText>
            </w:r>
            <w:r w:rsidR="00103540" w:rsidRPr="00103540">
              <w:rPr>
                <w:noProof/>
                <w:webHidden/>
              </w:rPr>
            </w:r>
            <w:r w:rsidR="00103540" w:rsidRPr="00103540">
              <w:rPr>
                <w:noProof/>
                <w:webHidden/>
              </w:rPr>
              <w:fldChar w:fldCharType="separate"/>
            </w:r>
            <w:r>
              <w:rPr>
                <w:noProof/>
                <w:webHidden/>
              </w:rPr>
              <w:t>36</w:t>
            </w:r>
            <w:r w:rsidR="00103540" w:rsidRPr="00103540">
              <w:rPr>
                <w:noProof/>
                <w:webHidden/>
              </w:rPr>
              <w:fldChar w:fldCharType="end"/>
            </w:r>
          </w:hyperlink>
        </w:p>
        <w:p w14:paraId="46762DBE" w14:textId="77777777" w:rsidR="00103540" w:rsidRPr="00103540" w:rsidRDefault="00A46DA0">
          <w:pPr>
            <w:pStyle w:val="TDC1"/>
            <w:tabs>
              <w:tab w:val="left" w:pos="880"/>
              <w:tab w:val="right" w:leader="dot" w:pos="9061"/>
            </w:tabs>
            <w:rPr>
              <w:rFonts w:asciiTheme="minorHAnsi" w:eastAsiaTheme="minorEastAsia" w:hAnsiTheme="minorHAnsi" w:cstheme="minorBidi"/>
              <w:noProof/>
              <w:color w:val="auto"/>
            </w:rPr>
          </w:pPr>
          <w:hyperlink w:anchor="_Toc504985026" w:history="1">
            <w:r w:rsidR="00103540" w:rsidRPr="00103540">
              <w:rPr>
                <w:rStyle w:val="Hipervnculo"/>
                <w:rFonts w:ascii="Times New Roman" w:hAnsi="Times New Roman" w:cs="Times New Roman"/>
                <w:noProof/>
              </w:rPr>
              <w:t>11.1.</w:t>
            </w:r>
            <w:r w:rsidR="00103540" w:rsidRPr="00103540">
              <w:rPr>
                <w:rFonts w:asciiTheme="minorHAnsi" w:eastAsiaTheme="minorEastAsia" w:hAnsiTheme="minorHAnsi" w:cstheme="minorBidi"/>
                <w:noProof/>
                <w:color w:val="auto"/>
              </w:rPr>
              <w:tab/>
            </w:r>
            <w:r w:rsidR="00103540" w:rsidRPr="00103540">
              <w:rPr>
                <w:rStyle w:val="Hipervnculo"/>
                <w:rFonts w:ascii="Times New Roman" w:hAnsi="Times New Roman" w:cs="Times New Roman"/>
                <w:noProof/>
              </w:rPr>
              <w:t>Análisis de entrevista no estructurada</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_Toc504985026 \h </w:instrText>
            </w:r>
            <w:r w:rsidR="00103540" w:rsidRPr="00103540">
              <w:rPr>
                <w:noProof/>
                <w:webHidden/>
              </w:rPr>
            </w:r>
            <w:r w:rsidR="00103540" w:rsidRPr="00103540">
              <w:rPr>
                <w:noProof/>
                <w:webHidden/>
              </w:rPr>
              <w:fldChar w:fldCharType="separate"/>
            </w:r>
            <w:r>
              <w:rPr>
                <w:noProof/>
                <w:webHidden/>
              </w:rPr>
              <w:t>36</w:t>
            </w:r>
            <w:r w:rsidR="00103540" w:rsidRPr="00103540">
              <w:rPr>
                <w:noProof/>
                <w:webHidden/>
              </w:rPr>
              <w:fldChar w:fldCharType="end"/>
            </w:r>
          </w:hyperlink>
        </w:p>
        <w:p w14:paraId="3EC5A651" w14:textId="77777777" w:rsidR="00103540" w:rsidRPr="00103540" w:rsidRDefault="00A46DA0">
          <w:pPr>
            <w:pStyle w:val="TDC1"/>
            <w:tabs>
              <w:tab w:val="left" w:pos="880"/>
              <w:tab w:val="right" w:leader="dot" w:pos="9061"/>
            </w:tabs>
            <w:rPr>
              <w:rFonts w:asciiTheme="minorHAnsi" w:eastAsiaTheme="minorEastAsia" w:hAnsiTheme="minorHAnsi" w:cstheme="minorBidi"/>
              <w:noProof/>
              <w:color w:val="auto"/>
            </w:rPr>
          </w:pPr>
          <w:hyperlink w:anchor="_Toc504985027" w:history="1">
            <w:r w:rsidR="00103540" w:rsidRPr="00103540">
              <w:rPr>
                <w:rStyle w:val="Hipervnculo"/>
                <w:rFonts w:ascii="Times New Roman" w:hAnsi="Times New Roman" w:cs="Times New Roman"/>
                <w:noProof/>
              </w:rPr>
              <w:t>11.2.</w:t>
            </w:r>
            <w:r w:rsidR="00103540" w:rsidRPr="00103540">
              <w:rPr>
                <w:rFonts w:asciiTheme="minorHAnsi" w:eastAsiaTheme="minorEastAsia" w:hAnsiTheme="minorHAnsi" w:cstheme="minorBidi"/>
                <w:noProof/>
                <w:color w:val="auto"/>
              </w:rPr>
              <w:tab/>
            </w:r>
            <w:r w:rsidR="00103540" w:rsidRPr="00103540">
              <w:rPr>
                <w:rStyle w:val="Hipervnculo"/>
                <w:rFonts w:ascii="Times New Roman" w:hAnsi="Times New Roman" w:cs="Times New Roman"/>
                <w:noProof/>
              </w:rPr>
              <w:t>Análisis de encuesta</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_Toc504985027 \h </w:instrText>
            </w:r>
            <w:r w:rsidR="00103540" w:rsidRPr="00103540">
              <w:rPr>
                <w:noProof/>
                <w:webHidden/>
              </w:rPr>
            </w:r>
            <w:r w:rsidR="00103540" w:rsidRPr="00103540">
              <w:rPr>
                <w:noProof/>
                <w:webHidden/>
              </w:rPr>
              <w:fldChar w:fldCharType="separate"/>
            </w:r>
            <w:r>
              <w:rPr>
                <w:noProof/>
                <w:webHidden/>
              </w:rPr>
              <w:t>36</w:t>
            </w:r>
            <w:r w:rsidR="00103540" w:rsidRPr="00103540">
              <w:rPr>
                <w:noProof/>
                <w:webHidden/>
              </w:rPr>
              <w:fldChar w:fldCharType="end"/>
            </w:r>
          </w:hyperlink>
        </w:p>
        <w:p w14:paraId="3F8A5887" w14:textId="77777777" w:rsidR="00103540" w:rsidRPr="00103540" w:rsidRDefault="00A46DA0">
          <w:pPr>
            <w:pStyle w:val="TDC2"/>
            <w:rPr>
              <w:rFonts w:asciiTheme="minorHAnsi" w:eastAsiaTheme="minorEastAsia" w:hAnsiTheme="minorHAnsi" w:cstheme="minorBidi"/>
              <w:b w:val="0"/>
              <w:color w:val="auto"/>
            </w:rPr>
          </w:pPr>
          <w:hyperlink w:anchor="_Toc504985028" w:history="1">
            <w:r w:rsidR="00103540" w:rsidRPr="00103540">
              <w:rPr>
                <w:rStyle w:val="Hipervnculo"/>
                <w:b w:val="0"/>
              </w:rPr>
              <w:t>PREGUNTA N° 1</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_Toc504985028 \h </w:instrText>
            </w:r>
            <w:r w:rsidR="00103540" w:rsidRPr="00103540">
              <w:rPr>
                <w:b w:val="0"/>
                <w:webHidden/>
              </w:rPr>
            </w:r>
            <w:r w:rsidR="00103540" w:rsidRPr="00103540">
              <w:rPr>
                <w:b w:val="0"/>
                <w:webHidden/>
              </w:rPr>
              <w:fldChar w:fldCharType="separate"/>
            </w:r>
            <w:r>
              <w:rPr>
                <w:b w:val="0"/>
                <w:webHidden/>
              </w:rPr>
              <w:t>36</w:t>
            </w:r>
            <w:r w:rsidR="00103540" w:rsidRPr="00103540">
              <w:rPr>
                <w:b w:val="0"/>
                <w:webHidden/>
              </w:rPr>
              <w:fldChar w:fldCharType="end"/>
            </w:r>
          </w:hyperlink>
        </w:p>
        <w:p w14:paraId="39730A7C" w14:textId="77777777" w:rsidR="00103540" w:rsidRPr="00103540" w:rsidRDefault="00A46DA0">
          <w:pPr>
            <w:pStyle w:val="TDC2"/>
            <w:rPr>
              <w:rFonts w:asciiTheme="minorHAnsi" w:eastAsiaTheme="minorEastAsia" w:hAnsiTheme="minorHAnsi" w:cstheme="minorBidi"/>
              <w:b w:val="0"/>
              <w:color w:val="auto"/>
            </w:rPr>
          </w:pPr>
          <w:hyperlink w:anchor="_Toc504985029" w:history="1">
            <w:r w:rsidR="00103540" w:rsidRPr="00103540">
              <w:rPr>
                <w:rStyle w:val="Hipervnculo"/>
                <w:b w:val="0"/>
              </w:rPr>
              <w:t>PREGUNTA N° 2</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_Toc504985029 \h </w:instrText>
            </w:r>
            <w:r w:rsidR="00103540" w:rsidRPr="00103540">
              <w:rPr>
                <w:b w:val="0"/>
                <w:webHidden/>
              </w:rPr>
            </w:r>
            <w:r w:rsidR="00103540" w:rsidRPr="00103540">
              <w:rPr>
                <w:b w:val="0"/>
                <w:webHidden/>
              </w:rPr>
              <w:fldChar w:fldCharType="separate"/>
            </w:r>
            <w:r>
              <w:rPr>
                <w:b w:val="0"/>
                <w:webHidden/>
              </w:rPr>
              <w:t>37</w:t>
            </w:r>
            <w:r w:rsidR="00103540" w:rsidRPr="00103540">
              <w:rPr>
                <w:b w:val="0"/>
                <w:webHidden/>
              </w:rPr>
              <w:fldChar w:fldCharType="end"/>
            </w:r>
          </w:hyperlink>
        </w:p>
        <w:p w14:paraId="0D660FEA" w14:textId="77777777" w:rsidR="00103540" w:rsidRPr="00103540" w:rsidRDefault="00A46DA0">
          <w:pPr>
            <w:pStyle w:val="TDC2"/>
            <w:rPr>
              <w:rFonts w:asciiTheme="minorHAnsi" w:eastAsiaTheme="minorEastAsia" w:hAnsiTheme="minorHAnsi" w:cstheme="minorBidi"/>
              <w:b w:val="0"/>
              <w:color w:val="auto"/>
            </w:rPr>
          </w:pPr>
          <w:hyperlink w:anchor="_Toc504985030" w:history="1">
            <w:r w:rsidR="00103540" w:rsidRPr="00103540">
              <w:rPr>
                <w:rStyle w:val="Hipervnculo"/>
                <w:b w:val="0"/>
              </w:rPr>
              <w:t>PREGUNTA N° 3</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_Toc504985030 \h </w:instrText>
            </w:r>
            <w:r w:rsidR="00103540" w:rsidRPr="00103540">
              <w:rPr>
                <w:b w:val="0"/>
                <w:webHidden/>
              </w:rPr>
            </w:r>
            <w:r w:rsidR="00103540" w:rsidRPr="00103540">
              <w:rPr>
                <w:b w:val="0"/>
                <w:webHidden/>
              </w:rPr>
              <w:fldChar w:fldCharType="separate"/>
            </w:r>
            <w:r>
              <w:rPr>
                <w:b w:val="0"/>
                <w:webHidden/>
              </w:rPr>
              <w:t>38</w:t>
            </w:r>
            <w:r w:rsidR="00103540" w:rsidRPr="00103540">
              <w:rPr>
                <w:b w:val="0"/>
                <w:webHidden/>
              </w:rPr>
              <w:fldChar w:fldCharType="end"/>
            </w:r>
          </w:hyperlink>
        </w:p>
        <w:p w14:paraId="1F7D47D2" w14:textId="77777777" w:rsidR="00103540" w:rsidRPr="00103540" w:rsidRDefault="00A46DA0">
          <w:pPr>
            <w:pStyle w:val="TDC2"/>
            <w:rPr>
              <w:rFonts w:asciiTheme="minorHAnsi" w:eastAsiaTheme="minorEastAsia" w:hAnsiTheme="minorHAnsi" w:cstheme="minorBidi"/>
              <w:b w:val="0"/>
              <w:color w:val="auto"/>
            </w:rPr>
          </w:pPr>
          <w:hyperlink w:anchor="_Toc504985031" w:history="1">
            <w:r w:rsidR="00103540" w:rsidRPr="00103540">
              <w:rPr>
                <w:rStyle w:val="Hipervnculo"/>
                <w:b w:val="0"/>
              </w:rPr>
              <w:t>PREGUNTA N° 4</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_Toc504985031 \h </w:instrText>
            </w:r>
            <w:r w:rsidR="00103540" w:rsidRPr="00103540">
              <w:rPr>
                <w:b w:val="0"/>
                <w:webHidden/>
              </w:rPr>
            </w:r>
            <w:r w:rsidR="00103540" w:rsidRPr="00103540">
              <w:rPr>
                <w:b w:val="0"/>
                <w:webHidden/>
              </w:rPr>
              <w:fldChar w:fldCharType="separate"/>
            </w:r>
            <w:r>
              <w:rPr>
                <w:b w:val="0"/>
                <w:webHidden/>
              </w:rPr>
              <w:t>39</w:t>
            </w:r>
            <w:r w:rsidR="00103540" w:rsidRPr="00103540">
              <w:rPr>
                <w:b w:val="0"/>
                <w:webHidden/>
              </w:rPr>
              <w:fldChar w:fldCharType="end"/>
            </w:r>
          </w:hyperlink>
        </w:p>
        <w:p w14:paraId="24390587" w14:textId="77777777" w:rsidR="00103540" w:rsidRPr="00103540" w:rsidRDefault="00A46DA0">
          <w:pPr>
            <w:pStyle w:val="TDC2"/>
            <w:rPr>
              <w:rFonts w:asciiTheme="minorHAnsi" w:eastAsiaTheme="minorEastAsia" w:hAnsiTheme="minorHAnsi" w:cstheme="minorBidi"/>
              <w:b w:val="0"/>
              <w:color w:val="auto"/>
            </w:rPr>
          </w:pPr>
          <w:hyperlink w:anchor="_Toc504985032" w:history="1">
            <w:r w:rsidR="00103540" w:rsidRPr="00103540">
              <w:rPr>
                <w:rStyle w:val="Hipervnculo"/>
                <w:b w:val="0"/>
              </w:rPr>
              <w:t>PREGUNTA N° 5</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_Toc504985032 \h </w:instrText>
            </w:r>
            <w:r w:rsidR="00103540" w:rsidRPr="00103540">
              <w:rPr>
                <w:b w:val="0"/>
                <w:webHidden/>
              </w:rPr>
            </w:r>
            <w:r w:rsidR="00103540" w:rsidRPr="00103540">
              <w:rPr>
                <w:b w:val="0"/>
                <w:webHidden/>
              </w:rPr>
              <w:fldChar w:fldCharType="separate"/>
            </w:r>
            <w:r>
              <w:rPr>
                <w:b w:val="0"/>
                <w:webHidden/>
              </w:rPr>
              <w:t>40</w:t>
            </w:r>
            <w:r w:rsidR="00103540" w:rsidRPr="00103540">
              <w:rPr>
                <w:b w:val="0"/>
                <w:webHidden/>
              </w:rPr>
              <w:fldChar w:fldCharType="end"/>
            </w:r>
          </w:hyperlink>
        </w:p>
        <w:p w14:paraId="3A95D566" w14:textId="77777777" w:rsidR="00103540" w:rsidRPr="00103540" w:rsidRDefault="00A46DA0">
          <w:pPr>
            <w:pStyle w:val="TDC2"/>
            <w:rPr>
              <w:rFonts w:asciiTheme="minorHAnsi" w:eastAsiaTheme="minorEastAsia" w:hAnsiTheme="minorHAnsi" w:cstheme="minorBidi"/>
              <w:b w:val="0"/>
              <w:color w:val="auto"/>
            </w:rPr>
          </w:pPr>
          <w:hyperlink w:anchor="_Toc504985033" w:history="1">
            <w:r w:rsidR="00103540" w:rsidRPr="00103540">
              <w:rPr>
                <w:rStyle w:val="Hipervnculo"/>
                <w:b w:val="0"/>
              </w:rPr>
              <w:t>PREGUNTA N° 6</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_Toc504985033 \h </w:instrText>
            </w:r>
            <w:r w:rsidR="00103540" w:rsidRPr="00103540">
              <w:rPr>
                <w:b w:val="0"/>
                <w:webHidden/>
              </w:rPr>
            </w:r>
            <w:r w:rsidR="00103540" w:rsidRPr="00103540">
              <w:rPr>
                <w:b w:val="0"/>
                <w:webHidden/>
              </w:rPr>
              <w:fldChar w:fldCharType="separate"/>
            </w:r>
            <w:r>
              <w:rPr>
                <w:b w:val="0"/>
                <w:webHidden/>
              </w:rPr>
              <w:t>41</w:t>
            </w:r>
            <w:r w:rsidR="00103540" w:rsidRPr="00103540">
              <w:rPr>
                <w:b w:val="0"/>
                <w:webHidden/>
              </w:rPr>
              <w:fldChar w:fldCharType="end"/>
            </w:r>
          </w:hyperlink>
        </w:p>
        <w:p w14:paraId="21287D3A" w14:textId="77777777" w:rsidR="00103540" w:rsidRPr="00103540" w:rsidRDefault="00A46DA0">
          <w:pPr>
            <w:pStyle w:val="TDC2"/>
            <w:rPr>
              <w:rFonts w:asciiTheme="minorHAnsi" w:eastAsiaTheme="minorEastAsia" w:hAnsiTheme="minorHAnsi" w:cstheme="minorBidi"/>
              <w:b w:val="0"/>
              <w:color w:val="auto"/>
            </w:rPr>
          </w:pPr>
          <w:hyperlink w:anchor="_Toc504985034" w:history="1">
            <w:r w:rsidR="00103540" w:rsidRPr="00103540">
              <w:rPr>
                <w:rStyle w:val="Hipervnculo"/>
                <w:b w:val="0"/>
              </w:rPr>
              <w:t>PREGUNTA N° 7</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_Toc504985034 \h </w:instrText>
            </w:r>
            <w:r w:rsidR="00103540" w:rsidRPr="00103540">
              <w:rPr>
                <w:b w:val="0"/>
                <w:webHidden/>
              </w:rPr>
            </w:r>
            <w:r w:rsidR="00103540" w:rsidRPr="00103540">
              <w:rPr>
                <w:b w:val="0"/>
                <w:webHidden/>
              </w:rPr>
              <w:fldChar w:fldCharType="separate"/>
            </w:r>
            <w:r>
              <w:rPr>
                <w:b w:val="0"/>
                <w:webHidden/>
              </w:rPr>
              <w:t>42</w:t>
            </w:r>
            <w:r w:rsidR="00103540" w:rsidRPr="00103540">
              <w:rPr>
                <w:b w:val="0"/>
                <w:webHidden/>
              </w:rPr>
              <w:fldChar w:fldCharType="end"/>
            </w:r>
          </w:hyperlink>
        </w:p>
        <w:p w14:paraId="2958E560" w14:textId="77777777" w:rsidR="00103540" w:rsidRPr="00103540" w:rsidRDefault="00A46DA0">
          <w:pPr>
            <w:pStyle w:val="TDC2"/>
            <w:rPr>
              <w:rFonts w:asciiTheme="minorHAnsi" w:eastAsiaTheme="minorEastAsia" w:hAnsiTheme="minorHAnsi" w:cstheme="minorBidi"/>
              <w:b w:val="0"/>
              <w:color w:val="auto"/>
            </w:rPr>
          </w:pPr>
          <w:hyperlink w:anchor="_Toc504985035" w:history="1">
            <w:r w:rsidR="00103540" w:rsidRPr="00103540">
              <w:rPr>
                <w:rStyle w:val="Hipervnculo"/>
                <w:b w:val="0"/>
              </w:rPr>
              <w:t>PREGUNTA N° 8</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_Toc504985035 \h </w:instrText>
            </w:r>
            <w:r w:rsidR="00103540" w:rsidRPr="00103540">
              <w:rPr>
                <w:b w:val="0"/>
                <w:webHidden/>
              </w:rPr>
            </w:r>
            <w:r w:rsidR="00103540" w:rsidRPr="00103540">
              <w:rPr>
                <w:b w:val="0"/>
                <w:webHidden/>
              </w:rPr>
              <w:fldChar w:fldCharType="separate"/>
            </w:r>
            <w:r>
              <w:rPr>
                <w:b w:val="0"/>
                <w:webHidden/>
              </w:rPr>
              <w:t>44</w:t>
            </w:r>
            <w:r w:rsidR="00103540" w:rsidRPr="00103540">
              <w:rPr>
                <w:b w:val="0"/>
                <w:webHidden/>
              </w:rPr>
              <w:fldChar w:fldCharType="end"/>
            </w:r>
          </w:hyperlink>
        </w:p>
        <w:p w14:paraId="52645C68" w14:textId="77777777" w:rsidR="00103540" w:rsidRPr="00103540" w:rsidRDefault="00A46DA0">
          <w:pPr>
            <w:pStyle w:val="TDC2"/>
            <w:rPr>
              <w:rFonts w:asciiTheme="minorHAnsi" w:eastAsiaTheme="minorEastAsia" w:hAnsiTheme="minorHAnsi" w:cstheme="minorBidi"/>
              <w:b w:val="0"/>
              <w:color w:val="auto"/>
            </w:rPr>
          </w:pPr>
          <w:hyperlink w:anchor="_Toc504985036" w:history="1">
            <w:r w:rsidR="00103540" w:rsidRPr="00103540">
              <w:rPr>
                <w:rStyle w:val="Hipervnculo"/>
                <w:b w:val="0"/>
              </w:rPr>
              <w:t>PREGUNTA N° 9</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_Toc504985036 \h </w:instrText>
            </w:r>
            <w:r w:rsidR="00103540" w:rsidRPr="00103540">
              <w:rPr>
                <w:b w:val="0"/>
                <w:webHidden/>
              </w:rPr>
            </w:r>
            <w:r w:rsidR="00103540" w:rsidRPr="00103540">
              <w:rPr>
                <w:b w:val="0"/>
                <w:webHidden/>
              </w:rPr>
              <w:fldChar w:fldCharType="separate"/>
            </w:r>
            <w:r>
              <w:rPr>
                <w:b w:val="0"/>
                <w:webHidden/>
              </w:rPr>
              <w:t>45</w:t>
            </w:r>
            <w:r w:rsidR="00103540" w:rsidRPr="00103540">
              <w:rPr>
                <w:b w:val="0"/>
                <w:webHidden/>
              </w:rPr>
              <w:fldChar w:fldCharType="end"/>
            </w:r>
          </w:hyperlink>
        </w:p>
        <w:p w14:paraId="6F39D506" w14:textId="77777777" w:rsidR="00103540" w:rsidRPr="00103540" w:rsidRDefault="00A46DA0">
          <w:pPr>
            <w:pStyle w:val="TDC2"/>
            <w:rPr>
              <w:rFonts w:asciiTheme="minorHAnsi" w:eastAsiaTheme="minorEastAsia" w:hAnsiTheme="minorHAnsi" w:cstheme="minorBidi"/>
              <w:b w:val="0"/>
              <w:color w:val="auto"/>
            </w:rPr>
          </w:pPr>
          <w:hyperlink w:anchor="_Toc504985037" w:history="1">
            <w:r w:rsidR="00103540" w:rsidRPr="00103540">
              <w:rPr>
                <w:rStyle w:val="Hipervnculo"/>
                <w:b w:val="0"/>
              </w:rPr>
              <w:t>PREGUNTA N° 10</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_Toc504985037 \h </w:instrText>
            </w:r>
            <w:r w:rsidR="00103540" w:rsidRPr="00103540">
              <w:rPr>
                <w:b w:val="0"/>
                <w:webHidden/>
              </w:rPr>
            </w:r>
            <w:r w:rsidR="00103540" w:rsidRPr="00103540">
              <w:rPr>
                <w:b w:val="0"/>
                <w:webHidden/>
              </w:rPr>
              <w:fldChar w:fldCharType="separate"/>
            </w:r>
            <w:r>
              <w:rPr>
                <w:b w:val="0"/>
                <w:webHidden/>
              </w:rPr>
              <w:t>46</w:t>
            </w:r>
            <w:r w:rsidR="00103540" w:rsidRPr="00103540">
              <w:rPr>
                <w:b w:val="0"/>
                <w:webHidden/>
              </w:rPr>
              <w:fldChar w:fldCharType="end"/>
            </w:r>
          </w:hyperlink>
        </w:p>
        <w:p w14:paraId="18AE3FD1" w14:textId="77777777" w:rsidR="00103540" w:rsidRPr="00103540" w:rsidRDefault="00A46DA0">
          <w:pPr>
            <w:pStyle w:val="TDC1"/>
            <w:tabs>
              <w:tab w:val="left" w:pos="880"/>
              <w:tab w:val="right" w:leader="dot" w:pos="9061"/>
            </w:tabs>
            <w:rPr>
              <w:rFonts w:asciiTheme="minorHAnsi" w:eastAsiaTheme="minorEastAsia" w:hAnsiTheme="minorHAnsi" w:cstheme="minorBidi"/>
              <w:noProof/>
              <w:color w:val="auto"/>
            </w:rPr>
          </w:pPr>
          <w:hyperlink w:anchor="_Toc504985038" w:history="1">
            <w:r w:rsidR="00103540" w:rsidRPr="00103540">
              <w:rPr>
                <w:rStyle w:val="Hipervnculo"/>
                <w:noProof/>
              </w:rPr>
              <w:t>11.3.</w:t>
            </w:r>
            <w:r w:rsidR="00103540" w:rsidRPr="00103540">
              <w:rPr>
                <w:rFonts w:asciiTheme="minorHAnsi" w:eastAsiaTheme="minorEastAsia" w:hAnsiTheme="minorHAnsi" w:cstheme="minorBidi"/>
                <w:noProof/>
                <w:color w:val="auto"/>
              </w:rPr>
              <w:tab/>
            </w:r>
            <w:r w:rsidR="00103540" w:rsidRPr="00103540">
              <w:rPr>
                <w:rStyle w:val="Hipervnculo"/>
                <w:noProof/>
              </w:rPr>
              <w:t>Metodología SCRUM para aplicación móvil</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_Toc504985038 \h </w:instrText>
            </w:r>
            <w:r w:rsidR="00103540" w:rsidRPr="00103540">
              <w:rPr>
                <w:noProof/>
                <w:webHidden/>
              </w:rPr>
            </w:r>
            <w:r w:rsidR="00103540" w:rsidRPr="00103540">
              <w:rPr>
                <w:noProof/>
                <w:webHidden/>
              </w:rPr>
              <w:fldChar w:fldCharType="separate"/>
            </w:r>
            <w:r>
              <w:rPr>
                <w:noProof/>
                <w:webHidden/>
              </w:rPr>
              <w:t>47</w:t>
            </w:r>
            <w:r w:rsidR="00103540" w:rsidRPr="00103540">
              <w:rPr>
                <w:noProof/>
                <w:webHidden/>
              </w:rPr>
              <w:fldChar w:fldCharType="end"/>
            </w:r>
          </w:hyperlink>
        </w:p>
        <w:p w14:paraId="6FD2F955" w14:textId="77777777" w:rsidR="00103540" w:rsidRPr="00103540" w:rsidRDefault="00A46DA0">
          <w:pPr>
            <w:pStyle w:val="TDC2"/>
            <w:rPr>
              <w:rFonts w:asciiTheme="minorHAnsi" w:eastAsiaTheme="minorEastAsia" w:hAnsiTheme="minorHAnsi" w:cstheme="minorBidi"/>
              <w:b w:val="0"/>
              <w:color w:val="auto"/>
            </w:rPr>
          </w:pPr>
          <w:hyperlink w:anchor="_Toc504985039" w:history="1">
            <w:r w:rsidR="00103540" w:rsidRPr="00103540">
              <w:rPr>
                <w:rStyle w:val="Hipervnculo"/>
                <w:rFonts w:eastAsia="Times New Roman"/>
                <w:b w:val="0"/>
              </w:rPr>
              <w:t>11.3.1.</w:t>
            </w:r>
            <w:r w:rsidR="00103540" w:rsidRPr="00103540">
              <w:rPr>
                <w:rFonts w:asciiTheme="minorHAnsi" w:eastAsiaTheme="minorEastAsia" w:hAnsiTheme="minorHAnsi" w:cstheme="minorBidi"/>
                <w:b w:val="0"/>
                <w:color w:val="auto"/>
              </w:rPr>
              <w:tab/>
            </w:r>
            <w:r w:rsidR="00103540" w:rsidRPr="00103540">
              <w:rPr>
                <w:rStyle w:val="Hipervnculo"/>
                <w:rFonts w:eastAsia="Times New Roman"/>
                <w:b w:val="0"/>
              </w:rPr>
              <w:t>Visión general del sistema</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_Toc504985039 \h </w:instrText>
            </w:r>
            <w:r w:rsidR="00103540" w:rsidRPr="00103540">
              <w:rPr>
                <w:b w:val="0"/>
                <w:webHidden/>
              </w:rPr>
            </w:r>
            <w:r w:rsidR="00103540" w:rsidRPr="00103540">
              <w:rPr>
                <w:b w:val="0"/>
                <w:webHidden/>
              </w:rPr>
              <w:fldChar w:fldCharType="separate"/>
            </w:r>
            <w:r>
              <w:rPr>
                <w:b w:val="0"/>
                <w:webHidden/>
              </w:rPr>
              <w:t>47</w:t>
            </w:r>
            <w:r w:rsidR="00103540" w:rsidRPr="00103540">
              <w:rPr>
                <w:b w:val="0"/>
                <w:webHidden/>
              </w:rPr>
              <w:fldChar w:fldCharType="end"/>
            </w:r>
          </w:hyperlink>
        </w:p>
        <w:p w14:paraId="0BB42BDE" w14:textId="77777777" w:rsidR="00103540" w:rsidRPr="00103540" w:rsidRDefault="00A46DA0">
          <w:pPr>
            <w:pStyle w:val="TDC2"/>
            <w:rPr>
              <w:rFonts w:asciiTheme="minorHAnsi" w:eastAsiaTheme="minorEastAsia" w:hAnsiTheme="minorHAnsi" w:cstheme="minorBidi"/>
              <w:b w:val="0"/>
              <w:color w:val="auto"/>
            </w:rPr>
          </w:pPr>
          <w:hyperlink w:anchor="_Toc504985040" w:history="1">
            <w:r w:rsidR="00103540" w:rsidRPr="00103540">
              <w:rPr>
                <w:rStyle w:val="Hipervnculo"/>
                <w:rFonts w:eastAsia="Times New Roman"/>
                <w:b w:val="0"/>
              </w:rPr>
              <w:t>11.3.2.</w:t>
            </w:r>
            <w:r w:rsidR="00103540" w:rsidRPr="00103540">
              <w:rPr>
                <w:rFonts w:asciiTheme="minorHAnsi" w:eastAsiaTheme="minorEastAsia" w:hAnsiTheme="minorHAnsi" w:cstheme="minorBidi"/>
                <w:b w:val="0"/>
                <w:color w:val="auto"/>
              </w:rPr>
              <w:tab/>
            </w:r>
            <w:r w:rsidR="00103540" w:rsidRPr="00103540">
              <w:rPr>
                <w:rStyle w:val="Hipervnculo"/>
                <w:rFonts w:eastAsia="Times New Roman"/>
                <w:b w:val="0"/>
              </w:rPr>
              <w:t>Roles de equipo de SCRUM</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_Toc504985040 \h </w:instrText>
            </w:r>
            <w:r w:rsidR="00103540" w:rsidRPr="00103540">
              <w:rPr>
                <w:b w:val="0"/>
                <w:webHidden/>
              </w:rPr>
            </w:r>
            <w:r w:rsidR="00103540" w:rsidRPr="00103540">
              <w:rPr>
                <w:b w:val="0"/>
                <w:webHidden/>
              </w:rPr>
              <w:fldChar w:fldCharType="separate"/>
            </w:r>
            <w:r>
              <w:rPr>
                <w:b w:val="0"/>
                <w:webHidden/>
              </w:rPr>
              <w:t>48</w:t>
            </w:r>
            <w:r w:rsidR="00103540" w:rsidRPr="00103540">
              <w:rPr>
                <w:b w:val="0"/>
                <w:webHidden/>
              </w:rPr>
              <w:fldChar w:fldCharType="end"/>
            </w:r>
          </w:hyperlink>
        </w:p>
        <w:p w14:paraId="1A038C0A" w14:textId="77777777" w:rsidR="00103540" w:rsidRPr="00103540" w:rsidRDefault="00A46DA0">
          <w:pPr>
            <w:pStyle w:val="TDC2"/>
            <w:rPr>
              <w:rFonts w:asciiTheme="minorHAnsi" w:eastAsiaTheme="minorEastAsia" w:hAnsiTheme="minorHAnsi" w:cstheme="minorBidi"/>
              <w:b w:val="0"/>
              <w:color w:val="auto"/>
            </w:rPr>
          </w:pPr>
          <w:hyperlink w:anchor="_Toc504985041" w:history="1">
            <w:r w:rsidR="00103540" w:rsidRPr="00103540">
              <w:rPr>
                <w:rStyle w:val="Hipervnculo"/>
                <w:rFonts w:eastAsia="Times New Roman"/>
                <w:b w:val="0"/>
              </w:rPr>
              <w:t>Diagrama de caso de uso global de la Aplicación Vive Turismo Cotopaxi</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_Toc504985041 \h </w:instrText>
            </w:r>
            <w:r w:rsidR="00103540" w:rsidRPr="00103540">
              <w:rPr>
                <w:b w:val="0"/>
                <w:webHidden/>
              </w:rPr>
            </w:r>
            <w:r w:rsidR="00103540" w:rsidRPr="00103540">
              <w:rPr>
                <w:b w:val="0"/>
                <w:webHidden/>
              </w:rPr>
              <w:fldChar w:fldCharType="separate"/>
            </w:r>
            <w:r>
              <w:rPr>
                <w:b w:val="0"/>
                <w:webHidden/>
              </w:rPr>
              <w:t>48</w:t>
            </w:r>
            <w:r w:rsidR="00103540" w:rsidRPr="00103540">
              <w:rPr>
                <w:b w:val="0"/>
                <w:webHidden/>
              </w:rPr>
              <w:fldChar w:fldCharType="end"/>
            </w:r>
          </w:hyperlink>
        </w:p>
        <w:p w14:paraId="15200B71" w14:textId="77777777" w:rsidR="00103540" w:rsidRPr="00103540" w:rsidRDefault="00A46DA0">
          <w:pPr>
            <w:pStyle w:val="TDC2"/>
            <w:rPr>
              <w:rFonts w:asciiTheme="minorHAnsi" w:eastAsiaTheme="minorEastAsia" w:hAnsiTheme="minorHAnsi" w:cstheme="minorBidi"/>
              <w:b w:val="0"/>
              <w:color w:val="auto"/>
            </w:rPr>
          </w:pPr>
          <w:hyperlink w:anchor="_Toc504985042" w:history="1">
            <w:r w:rsidR="00103540" w:rsidRPr="00103540">
              <w:rPr>
                <w:rStyle w:val="Hipervnculo"/>
                <w:rFonts w:eastAsia="Times New Roman"/>
                <w:b w:val="0"/>
              </w:rPr>
              <w:t>Diagrama de Arquitectura global de la Aplicación Vive Turismo Cotopaxi</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_Toc504985042 \h </w:instrText>
            </w:r>
            <w:r w:rsidR="00103540" w:rsidRPr="00103540">
              <w:rPr>
                <w:b w:val="0"/>
                <w:webHidden/>
              </w:rPr>
            </w:r>
            <w:r w:rsidR="00103540" w:rsidRPr="00103540">
              <w:rPr>
                <w:b w:val="0"/>
                <w:webHidden/>
              </w:rPr>
              <w:fldChar w:fldCharType="separate"/>
            </w:r>
            <w:r>
              <w:rPr>
                <w:b w:val="0"/>
                <w:webHidden/>
              </w:rPr>
              <w:t>49</w:t>
            </w:r>
            <w:r w:rsidR="00103540" w:rsidRPr="00103540">
              <w:rPr>
                <w:b w:val="0"/>
                <w:webHidden/>
              </w:rPr>
              <w:fldChar w:fldCharType="end"/>
            </w:r>
          </w:hyperlink>
        </w:p>
        <w:p w14:paraId="09639D2F" w14:textId="77777777" w:rsidR="00103540" w:rsidRPr="00103540" w:rsidRDefault="00A46DA0">
          <w:pPr>
            <w:pStyle w:val="TDC2"/>
            <w:rPr>
              <w:rFonts w:asciiTheme="minorHAnsi" w:eastAsiaTheme="minorEastAsia" w:hAnsiTheme="minorHAnsi" w:cstheme="minorBidi"/>
              <w:b w:val="0"/>
              <w:color w:val="auto"/>
            </w:rPr>
          </w:pPr>
          <w:hyperlink w:anchor="_Toc504985043" w:history="1">
            <w:r w:rsidR="00103540" w:rsidRPr="00103540">
              <w:rPr>
                <w:rStyle w:val="Hipervnculo"/>
                <w:rFonts w:eastAsia="Times New Roman"/>
                <w:b w:val="0"/>
              </w:rPr>
              <w:t>11.3.3.</w:t>
            </w:r>
            <w:r w:rsidR="00103540" w:rsidRPr="00103540">
              <w:rPr>
                <w:rFonts w:asciiTheme="minorHAnsi" w:eastAsiaTheme="minorEastAsia" w:hAnsiTheme="minorHAnsi" w:cstheme="minorBidi"/>
                <w:b w:val="0"/>
                <w:color w:val="auto"/>
              </w:rPr>
              <w:tab/>
            </w:r>
            <w:r w:rsidR="00103540" w:rsidRPr="00103540">
              <w:rPr>
                <w:rStyle w:val="Hipervnculo"/>
                <w:rFonts w:eastAsia="Times New Roman"/>
                <w:b w:val="0"/>
              </w:rPr>
              <w:t>Módulo 1(Aplicación Móvil):</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_Toc504985043 \h </w:instrText>
            </w:r>
            <w:r w:rsidR="00103540" w:rsidRPr="00103540">
              <w:rPr>
                <w:b w:val="0"/>
                <w:webHidden/>
              </w:rPr>
            </w:r>
            <w:r w:rsidR="00103540" w:rsidRPr="00103540">
              <w:rPr>
                <w:b w:val="0"/>
                <w:webHidden/>
              </w:rPr>
              <w:fldChar w:fldCharType="separate"/>
            </w:r>
            <w:r>
              <w:rPr>
                <w:b w:val="0"/>
                <w:webHidden/>
              </w:rPr>
              <w:t>50</w:t>
            </w:r>
            <w:r w:rsidR="00103540" w:rsidRPr="00103540">
              <w:rPr>
                <w:b w:val="0"/>
                <w:webHidden/>
              </w:rPr>
              <w:fldChar w:fldCharType="end"/>
            </w:r>
          </w:hyperlink>
        </w:p>
        <w:p w14:paraId="4D91D137" w14:textId="77777777" w:rsidR="00103540" w:rsidRPr="00103540" w:rsidRDefault="00A46DA0">
          <w:pPr>
            <w:pStyle w:val="TDC3"/>
            <w:tabs>
              <w:tab w:val="left" w:pos="880"/>
              <w:tab w:val="right" w:leader="dot" w:pos="9061"/>
            </w:tabs>
            <w:rPr>
              <w:rFonts w:asciiTheme="minorHAnsi" w:eastAsiaTheme="minorEastAsia" w:hAnsiTheme="minorHAnsi" w:cstheme="minorBidi"/>
              <w:noProof/>
              <w:color w:val="auto"/>
            </w:rPr>
          </w:pPr>
          <w:hyperlink w:anchor="_Toc504985044" w:history="1">
            <w:r w:rsidR="00103540" w:rsidRPr="00103540">
              <w:rPr>
                <w:rStyle w:val="Hipervnculo"/>
                <w:rFonts w:ascii="Times New Roman" w:eastAsia="Times New Roman" w:hAnsi="Times New Roman" w:cs="Times New Roman"/>
                <w:noProof/>
              </w:rPr>
              <w:t>A.</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Planificación</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_Toc504985044 \h </w:instrText>
            </w:r>
            <w:r w:rsidR="00103540" w:rsidRPr="00103540">
              <w:rPr>
                <w:noProof/>
                <w:webHidden/>
              </w:rPr>
            </w:r>
            <w:r w:rsidR="00103540" w:rsidRPr="00103540">
              <w:rPr>
                <w:noProof/>
                <w:webHidden/>
              </w:rPr>
              <w:fldChar w:fldCharType="separate"/>
            </w:r>
            <w:r>
              <w:rPr>
                <w:noProof/>
                <w:webHidden/>
              </w:rPr>
              <w:t>50</w:t>
            </w:r>
            <w:r w:rsidR="00103540" w:rsidRPr="00103540">
              <w:rPr>
                <w:noProof/>
                <w:webHidden/>
              </w:rPr>
              <w:fldChar w:fldCharType="end"/>
            </w:r>
          </w:hyperlink>
        </w:p>
        <w:p w14:paraId="6E140D35" w14:textId="77777777" w:rsidR="00103540" w:rsidRPr="00103540" w:rsidRDefault="00A46DA0">
          <w:pPr>
            <w:pStyle w:val="TDC4"/>
            <w:tabs>
              <w:tab w:val="right" w:leader="dot" w:pos="9061"/>
            </w:tabs>
            <w:rPr>
              <w:rFonts w:asciiTheme="minorHAnsi" w:eastAsiaTheme="minorEastAsia" w:hAnsiTheme="minorHAnsi" w:cstheme="minorBidi"/>
              <w:noProof/>
              <w:color w:val="auto"/>
            </w:rPr>
          </w:pPr>
          <w:hyperlink w:anchor="_Toc504985045" w:history="1">
            <w:r w:rsidR="00103540" w:rsidRPr="00103540">
              <w:rPr>
                <w:rStyle w:val="Hipervnculo"/>
                <w:rFonts w:ascii="Times New Roman" w:eastAsia="Times New Roman" w:hAnsi="Times New Roman" w:cs="Times New Roman"/>
                <w:noProof/>
              </w:rPr>
              <w:t>Especificación de Historias de Usuario</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_Toc504985045 \h </w:instrText>
            </w:r>
            <w:r w:rsidR="00103540" w:rsidRPr="00103540">
              <w:rPr>
                <w:noProof/>
                <w:webHidden/>
              </w:rPr>
            </w:r>
            <w:r w:rsidR="00103540" w:rsidRPr="00103540">
              <w:rPr>
                <w:noProof/>
                <w:webHidden/>
              </w:rPr>
              <w:fldChar w:fldCharType="separate"/>
            </w:r>
            <w:r>
              <w:rPr>
                <w:noProof/>
                <w:webHidden/>
              </w:rPr>
              <w:t>50</w:t>
            </w:r>
            <w:r w:rsidR="00103540" w:rsidRPr="00103540">
              <w:rPr>
                <w:noProof/>
                <w:webHidden/>
              </w:rPr>
              <w:fldChar w:fldCharType="end"/>
            </w:r>
          </w:hyperlink>
        </w:p>
        <w:p w14:paraId="124BAF7B" w14:textId="77777777" w:rsidR="00103540" w:rsidRPr="00103540" w:rsidRDefault="00A46DA0">
          <w:pPr>
            <w:pStyle w:val="TDC4"/>
            <w:tabs>
              <w:tab w:val="right" w:leader="dot" w:pos="9061"/>
            </w:tabs>
            <w:rPr>
              <w:rFonts w:asciiTheme="minorHAnsi" w:eastAsiaTheme="minorEastAsia" w:hAnsiTheme="minorHAnsi" w:cstheme="minorBidi"/>
              <w:noProof/>
              <w:color w:val="auto"/>
            </w:rPr>
          </w:pPr>
          <w:hyperlink w:anchor="_Toc504985046" w:history="1">
            <w:r w:rsidR="00103540" w:rsidRPr="00103540">
              <w:rPr>
                <w:rStyle w:val="Hipervnculo"/>
                <w:rFonts w:ascii="Times New Roman" w:eastAsia="Times New Roman" w:hAnsi="Times New Roman" w:cs="Times New Roman"/>
                <w:noProof/>
              </w:rPr>
              <w:t>Product backlog</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_Toc504985046 \h </w:instrText>
            </w:r>
            <w:r w:rsidR="00103540" w:rsidRPr="00103540">
              <w:rPr>
                <w:noProof/>
                <w:webHidden/>
              </w:rPr>
            </w:r>
            <w:r w:rsidR="00103540" w:rsidRPr="00103540">
              <w:rPr>
                <w:noProof/>
                <w:webHidden/>
              </w:rPr>
              <w:fldChar w:fldCharType="separate"/>
            </w:r>
            <w:r>
              <w:rPr>
                <w:noProof/>
                <w:webHidden/>
              </w:rPr>
              <w:t>54</w:t>
            </w:r>
            <w:r w:rsidR="00103540" w:rsidRPr="00103540">
              <w:rPr>
                <w:noProof/>
                <w:webHidden/>
              </w:rPr>
              <w:fldChar w:fldCharType="end"/>
            </w:r>
          </w:hyperlink>
        </w:p>
        <w:p w14:paraId="7C97B382" w14:textId="77777777" w:rsidR="00103540" w:rsidRPr="00103540" w:rsidRDefault="00A46DA0">
          <w:pPr>
            <w:pStyle w:val="TDC4"/>
            <w:tabs>
              <w:tab w:val="right" w:leader="dot" w:pos="9061"/>
            </w:tabs>
            <w:rPr>
              <w:rFonts w:asciiTheme="minorHAnsi" w:eastAsiaTheme="minorEastAsia" w:hAnsiTheme="minorHAnsi" w:cstheme="minorBidi"/>
              <w:noProof/>
              <w:color w:val="auto"/>
            </w:rPr>
          </w:pPr>
          <w:hyperlink w:anchor="_Toc504985047" w:history="1">
            <w:r w:rsidR="00103540" w:rsidRPr="00103540">
              <w:rPr>
                <w:rStyle w:val="Hipervnculo"/>
                <w:rFonts w:ascii="Times New Roman" w:eastAsia="Times New Roman" w:hAnsi="Times New Roman" w:cs="Times New Roman"/>
                <w:noProof/>
              </w:rPr>
              <w:t>Aplicación de la Técnica de Theme Scoring</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_Toc504985047 \h </w:instrText>
            </w:r>
            <w:r w:rsidR="00103540" w:rsidRPr="00103540">
              <w:rPr>
                <w:noProof/>
                <w:webHidden/>
              </w:rPr>
            </w:r>
            <w:r w:rsidR="00103540" w:rsidRPr="00103540">
              <w:rPr>
                <w:noProof/>
                <w:webHidden/>
              </w:rPr>
              <w:fldChar w:fldCharType="separate"/>
            </w:r>
            <w:r>
              <w:rPr>
                <w:noProof/>
                <w:webHidden/>
              </w:rPr>
              <w:t>55</w:t>
            </w:r>
            <w:r w:rsidR="00103540" w:rsidRPr="00103540">
              <w:rPr>
                <w:noProof/>
                <w:webHidden/>
              </w:rPr>
              <w:fldChar w:fldCharType="end"/>
            </w:r>
          </w:hyperlink>
        </w:p>
        <w:p w14:paraId="62CE7A69" w14:textId="77777777" w:rsidR="00103540" w:rsidRPr="00103540" w:rsidRDefault="00A46DA0">
          <w:pPr>
            <w:pStyle w:val="TDC4"/>
            <w:tabs>
              <w:tab w:val="right" w:leader="dot" w:pos="9061"/>
            </w:tabs>
            <w:rPr>
              <w:rFonts w:asciiTheme="minorHAnsi" w:eastAsiaTheme="minorEastAsia" w:hAnsiTheme="minorHAnsi" w:cstheme="minorBidi"/>
              <w:noProof/>
              <w:color w:val="auto"/>
            </w:rPr>
          </w:pPr>
          <w:hyperlink w:anchor="_Toc504985048" w:history="1">
            <w:r w:rsidR="00103540" w:rsidRPr="00103540">
              <w:rPr>
                <w:rStyle w:val="Hipervnculo"/>
                <w:rFonts w:ascii="Times New Roman" w:hAnsi="Times New Roman" w:cs="Times New Roman"/>
                <w:noProof/>
              </w:rPr>
              <w:t>Planificación de los Sprint</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_Toc504985048 \h </w:instrText>
            </w:r>
            <w:r w:rsidR="00103540" w:rsidRPr="00103540">
              <w:rPr>
                <w:noProof/>
                <w:webHidden/>
              </w:rPr>
            </w:r>
            <w:r w:rsidR="00103540" w:rsidRPr="00103540">
              <w:rPr>
                <w:noProof/>
                <w:webHidden/>
              </w:rPr>
              <w:fldChar w:fldCharType="separate"/>
            </w:r>
            <w:r>
              <w:rPr>
                <w:noProof/>
                <w:webHidden/>
              </w:rPr>
              <w:t>57</w:t>
            </w:r>
            <w:r w:rsidR="00103540" w:rsidRPr="00103540">
              <w:rPr>
                <w:noProof/>
                <w:webHidden/>
              </w:rPr>
              <w:fldChar w:fldCharType="end"/>
            </w:r>
          </w:hyperlink>
        </w:p>
        <w:p w14:paraId="263AF579" w14:textId="77777777" w:rsidR="00103540" w:rsidRPr="00103540" w:rsidRDefault="00A46DA0">
          <w:pPr>
            <w:pStyle w:val="TDC5"/>
            <w:tabs>
              <w:tab w:val="right" w:leader="dot" w:pos="9061"/>
            </w:tabs>
            <w:rPr>
              <w:rFonts w:asciiTheme="minorHAnsi" w:eastAsiaTheme="minorEastAsia" w:hAnsiTheme="minorHAnsi" w:cstheme="minorBidi"/>
              <w:noProof/>
              <w:color w:val="auto"/>
            </w:rPr>
          </w:pPr>
          <w:hyperlink w:anchor="_Toc504985049" w:history="1">
            <w:r w:rsidR="00103540" w:rsidRPr="00103540">
              <w:rPr>
                <w:rStyle w:val="Hipervnculo"/>
                <w:rFonts w:ascii="Times New Roman" w:eastAsia="Times New Roman" w:hAnsi="Times New Roman" w:cs="Times New Roman"/>
                <w:noProof/>
              </w:rPr>
              <w:t>Submódulo N° 1 (Datos Generales):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_Toc504985049 \h </w:instrText>
            </w:r>
            <w:r w:rsidR="00103540" w:rsidRPr="00103540">
              <w:rPr>
                <w:noProof/>
                <w:webHidden/>
              </w:rPr>
            </w:r>
            <w:r w:rsidR="00103540" w:rsidRPr="00103540">
              <w:rPr>
                <w:noProof/>
                <w:webHidden/>
              </w:rPr>
              <w:fldChar w:fldCharType="separate"/>
            </w:r>
            <w:r>
              <w:rPr>
                <w:noProof/>
                <w:webHidden/>
              </w:rPr>
              <w:t>58</w:t>
            </w:r>
            <w:r w:rsidR="00103540" w:rsidRPr="00103540">
              <w:rPr>
                <w:noProof/>
                <w:webHidden/>
              </w:rPr>
              <w:fldChar w:fldCharType="end"/>
            </w:r>
          </w:hyperlink>
        </w:p>
        <w:p w14:paraId="3EE7E8F1" w14:textId="77777777" w:rsidR="00103540" w:rsidRPr="00103540" w:rsidRDefault="00A46DA0">
          <w:pPr>
            <w:pStyle w:val="TDC6"/>
            <w:tabs>
              <w:tab w:val="right" w:leader="dot" w:pos="9061"/>
            </w:tabs>
            <w:rPr>
              <w:rFonts w:asciiTheme="minorHAnsi" w:eastAsiaTheme="minorEastAsia" w:hAnsiTheme="minorHAnsi" w:cstheme="minorBidi"/>
              <w:noProof/>
              <w:color w:val="auto"/>
            </w:rPr>
          </w:pPr>
          <w:hyperlink w:anchor="_Toc504985050" w:history="1">
            <w:r w:rsidR="00103540" w:rsidRPr="00103540">
              <w:rPr>
                <w:rStyle w:val="Hipervnculo"/>
                <w:rFonts w:ascii="Times New Roman" w:eastAsia="Times New Roman" w:hAnsi="Times New Roman" w:cs="Times New Roman"/>
                <w:noProof/>
              </w:rPr>
              <w:t>SPRINT N° 1:</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_Toc504985050 \h </w:instrText>
            </w:r>
            <w:r w:rsidR="00103540" w:rsidRPr="00103540">
              <w:rPr>
                <w:noProof/>
                <w:webHidden/>
              </w:rPr>
            </w:r>
            <w:r w:rsidR="00103540" w:rsidRPr="00103540">
              <w:rPr>
                <w:noProof/>
                <w:webHidden/>
              </w:rPr>
              <w:fldChar w:fldCharType="separate"/>
            </w:r>
            <w:r>
              <w:rPr>
                <w:noProof/>
                <w:webHidden/>
              </w:rPr>
              <w:t>58</w:t>
            </w:r>
            <w:r w:rsidR="00103540" w:rsidRPr="00103540">
              <w:rPr>
                <w:noProof/>
                <w:webHidden/>
              </w:rPr>
              <w:fldChar w:fldCharType="end"/>
            </w:r>
          </w:hyperlink>
        </w:p>
        <w:p w14:paraId="61E0320D" w14:textId="77777777" w:rsidR="00103540" w:rsidRPr="00103540" w:rsidRDefault="00A46DA0">
          <w:pPr>
            <w:pStyle w:val="TDC5"/>
            <w:tabs>
              <w:tab w:val="right" w:leader="dot" w:pos="9061"/>
            </w:tabs>
            <w:rPr>
              <w:rFonts w:asciiTheme="minorHAnsi" w:eastAsiaTheme="minorEastAsia" w:hAnsiTheme="minorHAnsi" w:cstheme="minorBidi"/>
              <w:noProof/>
              <w:color w:val="auto"/>
            </w:rPr>
          </w:pPr>
          <w:hyperlink w:anchor="_Toc504985051" w:history="1">
            <w:r w:rsidR="00103540" w:rsidRPr="00103540">
              <w:rPr>
                <w:rStyle w:val="Hipervnculo"/>
                <w:rFonts w:ascii="Times New Roman" w:eastAsia="Times New Roman" w:hAnsi="Times New Roman" w:cs="Times New Roman"/>
                <w:noProof/>
              </w:rPr>
              <w:t>Submódulo N° 2 (Atractivos Turísticos):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_Toc504985051 \h </w:instrText>
            </w:r>
            <w:r w:rsidR="00103540" w:rsidRPr="00103540">
              <w:rPr>
                <w:noProof/>
                <w:webHidden/>
              </w:rPr>
            </w:r>
            <w:r w:rsidR="00103540" w:rsidRPr="00103540">
              <w:rPr>
                <w:noProof/>
                <w:webHidden/>
              </w:rPr>
              <w:fldChar w:fldCharType="separate"/>
            </w:r>
            <w:r>
              <w:rPr>
                <w:noProof/>
                <w:webHidden/>
              </w:rPr>
              <w:t>59</w:t>
            </w:r>
            <w:r w:rsidR="00103540" w:rsidRPr="00103540">
              <w:rPr>
                <w:noProof/>
                <w:webHidden/>
              </w:rPr>
              <w:fldChar w:fldCharType="end"/>
            </w:r>
          </w:hyperlink>
        </w:p>
        <w:p w14:paraId="70ED0804" w14:textId="77777777" w:rsidR="00103540" w:rsidRPr="00103540" w:rsidRDefault="00A46DA0">
          <w:pPr>
            <w:pStyle w:val="TDC6"/>
            <w:tabs>
              <w:tab w:val="right" w:leader="dot" w:pos="9061"/>
            </w:tabs>
            <w:rPr>
              <w:rFonts w:asciiTheme="minorHAnsi" w:eastAsiaTheme="minorEastAsia" w:hAnsiTheme="minorHAnsi" w:cstheme="minorBidi"/>
              <w:noProof/>
              <w:color w:val="auto"/>
            </w:rPr>
          </w:pPr>
          <w:hyperlink w:anchor="_Toc504985052" w:history="1">
            <w:r w:rsidR="00103540" w:rsidRPr="00103540">
              <w:rPr>
                <w:rStyle w:val="Hipervnculo"/>
                <w:rFonts w:ascii="Times New Roman" w:eastAsia="Times New Roman" w:hAnsi="Times New Roman" w:cs="Times New Roman"/>
                <w:noProof/>
              </w:rPr>
              <w:t>SPRINT N° 2:</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_Toc504985052 \h </w:instrText>
            </w:r>
            <w:r w:rsidR="00103540" w:rsidRPr="00103540">
              <w:rPr>
                <w:noProof/>
                <w:webHidden/>
              </w:rPr>
            </w:r>
            <w:r w:rsidR="00103540" w:rsidRPr="00103540">
              <w:rPr>
                <w:noProof/>
                <w:webHidden/>
              </w:rPr>
              <w:fldChar w:fldCharType="separate"/>
            </w:r>
            <w:r>
              <w:rPr>
                <w:noProof/>
                <w:webHidden/>
              </w:rPr>
              <w:t>59</w:t>
            </w:r>
            <w:r w:rsidR="00103540" w:rsidRPr="00103540">
              <w:rPr>
                <w:noProof/>
                <w:webHidden/>
              </w:rPr>
              <w:fldChar w:fldCharType="end"/>
            </w:r>
          </w:hyperlink>
        </w:p>
        <w:p w14:paraId="505985DA" w14:textId="77777777" w:rsidR="00103540" w:rsidRPr="00103540" w:rsidRDefault="00A46DA0">
          <w:pPr>
            <w:pStyle w:val="TDC5"/>
            <w:tabs>
              <w:tab w:val="right" w:leader="dot" w:pos="9061"/>
            </w:tabs>
            <w:rPr>
              <w:rFonts w:asciiTheme="minorHAnsi" w:eastAsiaTheme="minorEastAsia" w:hAnsiTheme="minorHAnsi" w:cstheme="minorBidi"/>
              <w:noProof/>
              <w:color w:val="auto"/>
            </w:rPr>
          </w:pPr>
          <w:hyperlink w:anchor="_Toc504985053" w:history="1">
            <w:r w:rsidR="00103540" w:rsidRPr="00103540">
              <w:rPr>
                <w:rStyle w:val="Hipervnculo"/>
                <w:rFonts w:ascii="Times New Roman" w:eastAsia="Times New Roman" w:hAnsi="Times New Roman" w:cs="Times New Roman"/>
                <w:noProof/>
              </w:rPr>
              <w:t>Submódulo N° 3 (Mapas por Cantones de los Atractivos Turísticos):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_Toc504985053 \h </w:instrText>
            </w:r>
            <w:r w:rsidR="00103540" w:rsidRPr="00103540">
              <w:rPr>
                <w:noProof/>
                <w:webHidden/>
              </w:rPr>
            </w:r>
            <w:r w:rsidR="00103540" w:rsidRPr="00103540">
              <w:rPr>
                <w:noProof/>
                <w:webHidden/>
              </w:rPr>
              <w:fldChar w:fldCharType="separate"/>
            </w:r>
            <w:r>
              <w:rPr>
                <w:noProof/>
                <w:webHidden/>
              </w:rPr>
              <w:t>59</w:t>
            </w:r>
            <w:r w:rsidR="00103540" w:rsidRPr="00103540">
              <w:rPr>
                <w:noProof/>
                <w:webHidden/>
              </w:rPr>
              <w:fldChar w:fldCharType="end"/>
            </w:r>
          </w:hyperlink>
        </w:p>
        <w:p w14:paraId="1570D48A" w14:textId="77777777" w:rsidR="00103540" w:rsidRPr="00103540" w:rsidRDefault="00A46DA0">
          <w:pPr>
            <w:pStyle w:val="TDC6"/>
            <w:tabs>
              <w:tab w:val="right" w:leader="dot" w:pos="9061"/>
            </w:tabs>
            <w:rPr>
              <w:rFonts w:asciiTheme="minorHAnsi" w:eastAsiaTheme="minorEastAsia" w:hAnsiTheme="minorHAnsi" w:cstheme="minorBidi"/>
              <w:noProof/>
              <w:color w:val="auto"/>
            </w:rPr>
          </w:pPr>
          <w:hyperlink w:anchor="_Toc504985054" w:history="1">
            <w:r w:rsidR="00103540" w:rsidRPr="00103540">
              <w:rPr>
                <w:rStyle w:val="Hipervnculo"/>
                <w:rFonts w:ascii="Times New Roman" w:eastAsia="Times New Roman" w:hAnsi="Times New Roman" w:cs="Times New Roman"/>
                <w:noProof/>
              </w:rPr>
              <w:t>SPRINT N° 3:</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_Toc504985054 \h </w:instrText>
            </w:r>
            <w:r w:rsidR="00103540" w:rsidRPr="00103540">
              <w:rPr>
                <w:noProof/>
                <w:webHidden/>
              </w:rPr>
            </w:r>
            <w:r w:rsidR="00103540" w:rsidRPr="00103540">
              <w:rPr>
                <w:noProof/>
                <w:webHidden/>
              </w:rPr>
              <w:fldChar w:fldCharType="separate"/>
            </w:r>
            <w:r>
              <w:rPr>
                <w:noProof/>
                <w:webHidden/>
              </w:rPr>
              <w:t>59</w:t>
            </w:r>
            <w:r w:rsidR="00103540" w:rsidRPr="00103540">
              <w:rPr>
                <w:noProof/>
                <w:webHidden/>
              </w:rPr>
              <w:fldChar w:fldCharType="end"/>
            </w:r>
          </w:hyperlink>
        </w:p>
        <w:p w14:paraId="24966B88" w14:textId="77777777" w:rsidR="00103540" w:rsidRPr="00103540" w:rsidRDefault="00A46DA0">
          <w:pPr>
            <w:pStyle w:val="TDC5"/>
            <w:tabs>
              <w:tab w:val="right" w:leader="dot" w:pos="9061"/>
            </w:tabs>
            <w:rPr>
              <w:rFonts w:asciiTheme="minorHAnsi" w:eastAsiaTheme="minorEastAsia" w:hAnsiTheme="minorHAnsi" w:cstheme="minorBidi"/>
              <w:noProof/>
              <w:color w:val="auto"/>
            </w:rPr>
          </w:pPr>
          <w:hyperlink w:anchor="_Toc504985055" w:history="1">
            <w:r w:rsidR="00103540" w:rsidRPr="00103540">
              <w:rPr>
                <w:rStyle w:val="Hipervnculo"/>
                <w:rFonts w:ascii="Times New Roman" w:eastAsia="Times New Roman" w:hAnsi="Times New Roman" w:cs="Times New Roman"/>
                <w:noProof/>
              </w:rPr>
              <w:t>Submódulo N° 4 (Aplicación Offline y Online con conexión a JSON):</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_Toc504985055 \h </w:instrText>
            </w:r>
            <w:r w:rsidR="00103540" w:rsidRPr="00103540">
              <w:rPr>
                <w:noProof/>
                <w:webHidden/>
              </w:rPr>
            </w:r>
            <w:r w:rsidR="00103540" w:rsidRPr="00103540">
              <w:rPr>
                <w:noProof/>
                <w:webHidden/>
              </w:rPr>
              <w:fldChar w:fldCharType="separate"/>
            </w:r>
            <w:r>
              <w:rPr>
                <w:noProof/>
                <w:webHidden/>
              </w:rPr>
              <w:t>60</w:t>
            </w:r>
            <w:r w:rsidR="00103540" w:rsidRPr="00103540">
              <w:rPr>
                <w:noProof/>
                <w:webHidden/>
              </w:rPr>
              <w:fldChar w:fldCharType="end"/>
            </w:r>
          </w:hyperlink>
        </w:p>
        <w:p w14:paraId="39A7F921" w14:textId="77777777" w:rsidR="00103540" w:rsidRPr="00103540" w:rsidRDefault="00A46DA0">
          <w:pPr>
            <w:pStyle w:val="TDC6"/>
            <w:tabs>
              <w:tab w:val="right" w:leader="dot" w:pos="9061"/>
            </w:tabs>
            <w:rPr>
              <w:rFonts w:asciiTheme="minorHAnsi" w:eastAsiaTheme="minorEastAsia" w:hAnsiTheme="minorHAnsi" w:cstheme="minorBidi"/>
              <w:noProof/>
              <w:color w:val="auto"/>
            </w:rPr>
          </w:pPr>
          <w:hyperlink w:anchor="_Toc504985056" w:history="1">
            <w:r w:rsidR="00103540" w:rsidRPr="00103540">
              <w:rPr>
                <w:rStyle w:val="Hipervnculo"/>
                <w:rFonts w:ascii="Times New Roman" w:eastAsia="Times New Roman" w:hAnsi="Times New Roman" w:cs="Times New Roman"/>
                <w:noProof/>
              </w:rPr>
              <w:t>SPRINT N° 4:</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_Toc504985056 \h </w:instrText>
            </w:r>
            <w:r w:rsidR="00103540" w:rsidRPr="00103540">
              <w:rPr>
                <w:noProof/>
                <w:webHidden/>
              </w:rPr>
            </w:r>
            <w:r w:rsidR="00103540" w:rsidRPr="00103540">
              <w:rPr>
                <w:noProof/>
                <w:webHidden/>
              </w:rPr>
              <w:fldChar w:fldCharType="separate"/>
            </w:r>
            <w:r>
              <w:rPr>
                <w:noProof/>
                <w:webHidden/>
              </w:rPr>
              <w:t>60</w:t>
            </w:r>
            <w:r w:rsidR="00103540" w:rsidRPr="00103540">
              <w:rPr>
                <w:noProof/>
                <w:webHidden/>
              </w:rPr>
              <w:fldChar w:fldCharType="end"/>
            </w:r>
          </w:hyperlink>
        </w:p>
        <w:p w14:paraId="7C0D2DB8" w14:textId="77777777" w:rsidR="00103540" w:rsidRPr="00103540" w:rsidRDefault="00A46DA0">
          <w:pPr>
            <w:pStyle w:val="TDC4"/>
            <w:tabs>
              <w:tab w:val="right" w:leader="dot" w:pos="9061"/>
            </w:tabs>
            <w:rPr>
              <w:rFonts w:asciiTheme="minorHAnsi" w:eastAsiaTheme="minorEastAsia" w:hAnsiTheme="minorHAnsi" w:cstheme="minorBidi"/>
              <w:noProof/>
              <w:color w:val="auto"/>
            </w:rPr>
          </w:pPr>
          <w:hyperlink w:anchor="_Toc504985057" w:history="1">
            <w:r w:rsidR="00103540" w:rsidRPr="00103540">
              <w:rPr>
                <w:rStyle w:val="Hipervnculo"/>
                <w:rFonts w:ascii="Times New Roman" w:eastAsia="Times New Roman" w:hAnsi="Times New Roman" w:cs="Times New Roman"/>
                <w:noProof/>
              </w:rPr>
              <w:t>Diseño de la aplicación</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_Toc504985057 \h </w:instrText>
            </w:r>
            <w:r w:rsidR="00103540" w:rsidRPr="00103540">
              <w:rPr>
                <w:noProof/>
                <w:webHidden/>
              </w:rPr>
            </w:r>
            <w:r w:rsidR="00103540" w:rsidRPr="00103540">
              <w:rPr>
                <w:noProof/>
                <w:webHidden/>
              </w:rPr>
              <w:fldChar w:fldCharType="separate"/>
            </w:r>
            <w:r>
              <w:rPr>
                <w:noProof/>
                <w:webHidden/>
              </w:rPr>
              <w:t>61</w:t>
            </w:r>
            <w:r w:rsidR="00103540" w:rsidRPr="00103540">
              <w:rPr>
                <w:noProof/>
                <w:webHidden/>
              </w:rPr>
              <w:fldChar w:fldCharType="end"/>
            </w:r>
          </w:hyperlink>
        </w:p>
        <w:p w14:paraId="209FD7AB" w14:textId="77777777" w:rsidR="00103540" w:rsidRPr="00103540" w:rsidRDefault="00A46DA0">
          <w:pPr>
            <w:pStyle w:val="TDC4"/>
            <w:tabs>
              <w:tab w:val="right" w:leader="dot" w:pos="9061"/>
            </w:tabs>
            <w:rPr>
              <w:rFonts w:asciiTheme="minorHAnsi" w:eastAsiaTheme="minorEastAsia" w:hAnsiTheme="minorHAnsi" w:cstheme="minorBidi"/>
              <w:noProof/>
              <w:color w:val="auto"/>
            </w:rPr>
          </w:pPr>
          <w:hyperlink w:anchor="_Toc504985058" w:history="1">
            <w:r w:rsidR="00103540" w:rsidRPr="00103540">
              <w:rPr>
                <w:rStyle w:val="Hipervnculo"/>
                <w:rFonts w:ascii="Times New Roman" w:eastAsia="Times New Roman" w:hAnsi="Times New Roman" w:cs="Times New Roman"/>
                <w:noProof/>
              </w:rPr>
              <w:t>Diagrama de caso de uso general para el módulo de la aplicación móvil</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_Toc504985058 \h </w:instrText>
            </w:r>
            <w:r w:rsidR="00103540" w:rsidRPr="00103540">
              <w:rPr>
                <w:noProof/>
                <w:webHidden/>
              </w:rPr>
            </w:r>
            <w:r w:rsidR="00103540" w:rsidRPr="00103540">
              <w:rPr>
                <w:noProof/>
                <w:webHidden/>
              </w:rPr>
              <w:fldChar w:fldCharType="separate"/>
            </w:r>
            <w:r>
              <w:rPr>
                <w:noProof/>
                <w:webHidden/>
              </w:rPr>
              <w:t>61</w:t>
            </w:r>
            <w:r w:rsidR="00103540" w:rsidRPr="00103540">
              <w:rPr>
                <w:noProof/>
                <w:webHidden/>
              </w:rPr>
              <w:fldChar w:fldCharType="end"/>
            </w:r>
          </w:hyperlink>
        </w:p>
        <w:p w14:paraId="2F217D49" w14:textId="77777777" w:rsidR="00103540" w:rsidRPr="00103540" w:rsidRDefault="00A46DA0">
          <w:pPr>
            <w:pStyle w:val="TDC4"/>
            <w:tabs>
              <w:tab w:val="right" w:leader="dot" w:pos="9061"/>
            </w:tabs>
            <w:rPr>
              <w:rFonts w:asciiTheme="minorHAnsi" w:eastAsiaTheme="minorEastAsia" w:hAnsiTheme="minorHAnsi" w:cstheme="minorBidi"/>
              <w:noProof/>
              <w:color w:val="auto"/>
            </w:rPr>
          </w:pPr>
          <w:hyperlink w:anchor="_Toc504985059" w:history="1">
            <w:r w:rsidR="00103540" w:rsidRPr="00103540">
              <w:rPr>
                <w:rStyle w:val="Hipervnculo"/>
                <w:rFonts w:ascii="Times New Roman" w:eastAsia="Times New Roman" w:hAnsi="Times New Roman" w:cs="Times New Roman"/>
                <w:noProof/>
              </w:rPr>
              <w:t>Casos de uso por cada Sprint</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_Toc504985059 \h </w:instrText>
            </w:r>
            <w:r w:rsidR="00103540" w:rsidRPr="00103540">
              <w:rPr>
                <w:noProof/>
                <w:webHidden/>
              </w:rPr>
            </w:r>
            <w:r w:rsidR="00103540" w:rsidRPr="00103540">
              <w:rPr>
                <w:noProof/>
                <w:webHidden/>
              </w:rPr>
              <w:fldChar w:fldCharType="separate"/>
            </w:r>
            <w:r>
              <w:rPr>
                <w:noProof/>
                <w:webHidden/>
              </w:rPr>
              <w:t>62</w:t>
            </w:r>
            <w:r w:rsidR="00103540" w:rsidRPr="00103540">
              <w:rPr>
                <w:noProof/>
                <w:webHidden/>
              </w:rPr>
              <w:fldChar w:fldCharType="end"/>
            </w:r>
          </w:hyperlink>
        </w:p>
        <w:p w14:paraId="32D01BE8" w14:textId="77777777" w:rsidR="00103540" w:rsidRPr="00103540" w:rsidRDefault="00A46DA0">
          <w:pPr>
            <w:pStyle w:val="TDC5"/>
            <w:tabs>
              <w:tab w:val="right" w:leader="dot" w:pos="9061"/>
            </w:tabs>
            <w:rPr>
              <w:rFonts w:asciiTheme="minorHAnsi" w:eastAsiaTheme="minorEastAsia" w:hAnsiTheme="minorHAnsi" w:cstheme="minorBidi"/>
              <w:noProof/>
              <w:color w:val="auto"/>
            </w:rPr>
          </w:pPr>
          <w:hyperlink w:anchor="_Toc504985060" w:history="1">
            <w:r w:rsidR="00103540" w:rsidRPr="00103540">
              <w:rPr>
                <w:rStyle w:val="Hipervnculo"/>
                <w:rFonts w:ascii="Times New Roman" w:eastAsia="Times New Roman" w:hAnsi="Times New Roman" w:cs="Times New Roman"/>
                <w:noProof/>
              </w:rPr>
              <w:t>SPRINT N° 1 (Datos Generales):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_Toc504985060 \h </w:instrText>
            </w:r>
            <w:r w:rsidR="00103540" w:rsidRPr="00103540">
              <w:rPr>
                <w:noProof/>
                <w:webHidden/>
              </w:rPr>
            </w:r>
            <w:r w:rsidR="00103540" w:rsidRPr="00103540">
              <w:rPr>
                <w:noProof/>
                <w:webHidden/>
              </w:rPr>
              <w:fldChar w:fldCharType="separate"/>
            </w:r>
            <w:r>
              <w:rPr>
                <w:noProof/>
                <w:webHidden/>
              </w:rPr>
              <w:t>62</w:t>
            </w:r>
            <w:r w:rsidR="00103540" w:rsidRPr="00103540">
              <w:rPr>
                <w:noProof/>
                <w:webHidden/>
              </w:rPr>
              <w:fldChar w:fldCharType="end"/>
            </w:r>
          </w:hyperlink>
        </w:p>
        <w:p w14:paraId="74CB6A92" w14:textId="77777777" w:rsidR="00103540" w:rsidRPr="00103540" w:rsidRDefault="00A46DA0">
          <w:pPr>
            <w:pStyle w:val="TDC5"/>
            <w:tabs>
              <w:tab w:val="right" w:leader="dot" w:pos="9061"/>
            </w:tabs>
            <w:rPr>
              <w:rFonts w:asciiTheme="minorHAnsi" w:eastAsiaTheme="minorEastAsia" w:hAnsiTheme="minorHAnsi" w:cstheme="minorBidi"/>
              <w:noProof/>
              <w:color w:val="auto"/>
            </w:rPr>
          </w:pPr>
          <w:hyperlink w:anchor="_Toc504985061" w:history="1">
            <w:r w:rsidR="00103540" w:rsidRPr="00103540">
              <w:rPr>
                <w:rStyle w:val="Hipervnculo"/>
                <w:rFonts w:ascii="Times New Roman" w:eastAsia="Times New Roman" w:hAnsi="Times New Roman" w:cs="Times New Roman"/>
                <w:noProof/>
              </w:rPr>
              <w:t>SPRINT N° 2 (Atractivos Turísticos):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_Toc504985061 \h </w:instrText>
            </w:r>
            <w:r w:rsidR="00103540" w:rsidRPr="00103540">
              <w:rPr>
                <w:noProof/>
                <w:webHidden/>
              </w:rPr>
            </w:r>
            <w:r w:rsidR="00103540" w:rsidRPr="00103540">
              <w:rPr>
                <w:noProof/>
                <w:webHidden/>
              </w:rPr>
              <w:fldChar w:fldCharType="separate"/>
            </w:r>
            <w:r>
              <w:rPr>
                <w:noProof/>
                <w:webHidden/>
              </w:rPr>
              <w:t>62</w:t>
            </w:r>
            <w:r w:rsidR="00103540" w:rsidRPr="00103540">
              <w:rPr>
                <w:noProof/>
                <w:webHidden/>
              </w:rPr>
              <w:fldChar w:fldCharType="end"/>
            </w:r>
          </w:hyperlink>
        </w:p>
        <w:p w14:paraId="3AC45455" w14:textId="77777777" w:rsidR="00103540" w:rsidRPr="00103540" w:rsidRDefault="00A46DA0">
          <w:pPr>
            <w:pStyle w:val="TDC5"/>
            <w:tabs>
              <w:tab w:val="right" w:leader="dot" w:pos="9061"/>
            </w:tabs>
            <w:rPr>
              <w:rFonts w:asciiTheme="minorHAnsi" w:eastAsiaTheme="minorEastAsia" w:hAnsiTheme="minorHAnsi" w:cstheme="minorBidi"/>
              <w:noProof/>
              <w:color w:val="auto"/>
            </w:rPr>
          </w:pPr>
          <w:hyperlink w:anchor="_Toc504985062" w:history="1">
            <w:r w:rsidR="00103540" w:rsidRPr="00103540">
              <w:rPr>
                <w:rStyle w:val="Hipervnculo"/>
                <w:rFonts w:ascii="Times New Roman" w:eastAsia="Times New Roman" w:hAnsi="Times New Roman" w:cs="Times New Roman"/>
                <w:noProof/>
              </w:rPr>
              <w:t>SPRINT N° 3 (Mapas por Cantones de los Atractivos Turísticos):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_Toc504985062 \h </w:instrText>
            </w:r>
            <w:r w:rsidR="00103540" w:rsidRPr="00103540">
              <w:rPr>
                <w:noProof/>
                <w:webHidden/>
              </w:rPr>
            </w:r>
            <w:r w:rsidR="00103540" w:rsidRPr="00103540">
              <w:rPr>
                <w:noProof/>
                <w:webHidden/>
              </w:rPr>
              <w:fldChar w:fldCharType="separate"/>
            </w:r>
            <w:r>
              <w:rPr>
                <w:noProof/>
                <w:webHidden/>
              </w:rPr>
              <w:t>63</w:t>
            </w:r>
            <w:r w:rsidR="00103540" w:rsidRPr="00103540">
              <w:rPr>
                <w:noProof/>
                <w:webHidden/>
              </w:rPr>
              <w:fldChar w:fldCharType="end"/>
            </w:r>
          </w:hyperlink>
        </w:p>
        <w:p w14:paraId="18E40CEF" w14:textId="77777777" w:rsidR="00103540" w:rsidRPr="00103540" w:rsidRDefault="00A46DA0">
          <w:pPr>
            <w:pStyle w:val="TDC5"/>
            <w:tabs>
              <w:tab w:val="right" w:leader="dot" w:pos="9061"/>
            </w:tabs>
            <w:rPr>
              <w:rFonts w:asciiTheme="minorHAnsi" w:eastAsiaTheme="minorEastAsia" w:hAnsiTheme="minorHAnsi" w:cstheme="minorBidi"/>
              <w:noProof/>
              <w:color w:val="auto"/>
            </w:rPr>
          </w:pPr>
          <w:hyperlink w:anchor="_Toc504985063" w:history="1">
            <w:r w:rsidR="00103540" w:rsidRPr="00103540">
              <w:rPr>
                <w:rStyle w:val="Hipervnculo"/>
                <w:rFonts w:ascii="Times New Roman" w:eastAsia="Times New Roman" w:hAnsi="Times New Roman" w:cs="Times New Roman"/>
                <w:noProof/>
              </w:rPr>
              <w:t>SPRINT N° 4 (Aplicación Offline y Online con conexión a JSON):</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_Toc504985063 \h </w:instrText>
            </w:r>
            <w:r w:rsidR="00103540" w:rsidRPr="00103540">
              <w:rPr>
                <w:noProof/>
                <w:webHidden/>
              </w:rPr>
            </w:r>
            <w:r w:rsidR="00103540" w:rsidRPr="00103540">
              <w:rPr>
                <w:noProof/>
                <w:webHidden/>
              </w:rPr>
              <w:fldChar w:fldCharType="separate"/>
            </w:r>
            <w:r>
              <w:rPr>
                <w:noProof/>
                <w:webHidden/>
              </w:rPr>
              <w:t>63</w:t>
            </w:r>
            <w:r w:rsidR="00103540" w:rsidRPr="00103540">
              <w:rPr>
                <w:noProof/>
                <w:webHidden/>
              </w:rPr>
              <w:fldChar w:fldCharType="end"/>
            </w:r>
          </w:hyperlink>
        </w:p>
        <w:p w14:paraId="7FD0EE4F" w14:textId="77777777" w:rsidR="00103540" w:rsidRPr="00103540" w:rsidRDefault="00A46DA0">
          <w:pPr>
            <w:pStyle w:val="TDC3"/>
            <w:tabs>
              <w:tab w:val="left" w:pos="880"/>
              <w:tab w:val="right" w:leader="dot" w:pos="9061"/>
            </w:tabs>
            <w:rPr>
              <w:rFonts w:asciiTheme="minorHAnsi" w:eastAsiaTheme="minorEastAsia" w:hAnsiTheme="minorHAnsi" w:cstheme="minorBidi"/>
              <w:noProof/>
              <w:color w:val="auto"/>
            </w:rPr>
          </w:pPr>
          <w:hyperlink w:anchor="_Toc504985064" w:history="1">
            <w:r w:rsidR="00103540" w:rsidRPr="00103540">
              <w:rPr>
                <w:rStyle w:val="Hipervnculo"/>
                <w:rFonts w:ascii="Times New Roman" w:eastAsia="Times New Roman" w:hAnsi="Times New Roman" w:cs="Times New Roman"/>
                <w:noProof/>
              </w:rPr>
              <w:t>B.</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Implementación</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_Toc504985064 \h </w:instrText>
            </w:r>
            <w:r w:rsidR="00103540" w:rsidRPr="00103540">
              <w:rPr>
                <w:noProof/>
                <w:webHidden/>
              </w:rPr>
            </w:r>
            <w:r w:rsidR="00103540" w:rsidRPr="00103540">
              <w:rPr>
                <w:noProof/>
                <w:webHidden/>
              </w:rPr>
              <w:fldChar w:fldCharType="separate"/>
            </w:r>
            <w:r>
              <w:rPr>
                <w:noProof/>
                <w:webHidden/>
              </w:rPr>
              <w:t>64</w:t>
            </w:r>
            <w:r w:rsidR="00103540" w:rsidRPr="00103540">
              <w:rPr>
                <w:noProof/>
                <w:webHidden/>
              </w:rPr>
              <w:fldChar w:fldCharType="end"/>
            </w:r>
          </w:hyperlink>
        </w:p>
        <w:p w14:paraId="0D534377" w14:textId="77777777" w:rsidR="00103540" w:rsidRPr="00103540" w:rsidRDefault="00A46DA0">
          <w:pPr>
            <w:pStyle w:val="TDC4"/>
            <w:tabs>
              <w:tab w:val="right" w:leader="dot" w:pos="9061"/>
            </w:tabs>
            <w:rPr>
              <w:rFonts w:asciiTheme="minorHAnsi" w:eastAsiaTheme="minorEastAsia" w:hAnsiTheme="minorHAnsi" w:cstheme="minorBidi"/>
              <w:noProof/>
              <w:color w:val="auto"/>
            </w:rPr>
          </w:pPr>
          <w:hyperlink w:anchor="_Toc504985065" w:history="1">
            <w:r w:rsidR="00103540" w:rsidRPr="00103540">
              <w:rPr>
                <w:rStyle w:val="Hipervnculo"/>
                <w:rFonts w:ascii="Times New Roman" w:eastAsia="Times New Roman" w:hAnsi="Times New Roman" w:cs="Times New Roman"/>
                <w:noProof/>
              </w:rPr>
              <w:t>Submódulo 1: Datos Generales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_Toc504985065 \h </w:instrText>
            </w:r>
            <w:r w:rsidR="00103540" w:rsidRPr="00103540">
              <w:rPr>
                <w:noProof/>
                <w:webHidden/>
              </w:rPr>
            </w:r>
            <w:r w:rsidR="00103540" w:rsidRPr="00103540">
              <w:rPr>
                <w:noProof/>
                <w:webHidden/>
              </w:rPr>
              <w:fldChar w:fldCharType="separate"/>
            </w:r>
            <w:r>
              <w:rPr>
                <w:noProof/>
                <w:webHidden/>
              </w:rPr>
              <w:t>65</w:t>
            </w:r>
            <w:r w:rsidR="00103540" w:rsidRPr="00103540">
              <w:rPr>
                <w:noProof/>
                <w:webHidden/>
              </w:rPr>
              <w:fldChar w:fldCharType="end"/>
            </w:r>
          </w:hyperlink>
        </w:p>
        <w:p w14:paraId="4E4FDBF6" w14:textId="77777777" w:rsidR="00103540" w:rsidRPr="00103540" w:rsidRDefault="00A46DA0">
          <w:pPr>
            <w:pStyle w:val="TDC5"/>
            <w:tabs>
              <w:tab w:val="right" w:leader="dot" w:pos="9061"/>
            </w:tabs>
            <w:rPr>
              <w:rFonts w:asciiTheme="minorHAnsi" w:eastAsiaTheme="minorEastAsia" w:hAnsiTheme="minorHAnsi" w:cstheme="minorBidi"/>
              <w:noProof/>
              <w:color w:val="auto"/>
            </w:rPr>
          </w:pPr>
          <w:hyperlink w:anchor="_Toc504985066" w:history="1">
            <w:r w:rsidR="00103540" w:rsidRPr="00103540">
              <w:rPr>
                <w:rStyle w:val="Hipervnculo"/>
                <w:rFonts w:ascii="Times New Roman" w:eastAsia="Times New Roman" w:hAnsi="Times New Roman" w:cs="Times New Roman"/>
                <w:noProof/>
              </w:rPr>
              <w:t>SPRINT N° 1:</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_Toc504985066 \h </w:instrText>
            </w:r>
            <w:r w:rsidR="00103540" w:rsidRPr="00103540">
              <w:rPr>
                <w:noProof/>
                <w:webHidden/>
              </w:rPr>
            </w:r>
            <w:r w:rsidR="00103540" w:rsidRPr="00103540">
              <w:rPr>
                <w:noProof/>
                <w:webHidden/>
              </w:rPr>
              <w:fldChar w:fldCharType="separate"/>
            </w:r>
            <w:r>
              <w:rPr>
                <w:noProof/>
                <w:webHidden/>
              </w:rPr>
              <w:t>65</w:t>
            </w:r>
            <w:r w:rsidR="00103540" w:rsidRPr="00103540">
              <w:rPr>
                <w:noProof/>
                <w:webHidden/>
              </w:rPr>
              <w:fldChar w:fldCharType="end"/>
            </w:r>
          </w:hyperlink>
        </w:p>
        <w:p w14:paraId="68B63AE4" w14:textId="77777777" w:rsidR="00103540" w:rsidRPr="00103540" w:rsidRDefault="00A46DA0">
          <w:pPr>
            <w:pStyle w:val="TDC4"/>
            <w:tabs>
              <w:tab w:val="right" w:leader="dot" w:pos="9061"/>
            </w:tabs>
            <w:rPr>
              <w:rFonts w:asciiTheme="minorHAnsi" w:eastAsiaTheme="minorEastAsia" w:hAnsiTheme="minorHAnsi" w:cstheme="minorBidi"/>
              <w:noProof/>
              <w:color w:val="auto"/>
            </w:rPr>
          </w:pPr>
          <w:hyperlink w:anchor="_Toc504985067" w:history="1">
            <w:r w:rsidR="00103540" w:rsidRPr="00103540">
              <w:rPr>
                <w:rStyle w:val="Hipervnculo"/>
                <w:rFonts w:ascii="Times New Roman" w:eastAsia="Times New Roman" w:hAnsi="Times New Roman" w:cs="Times New Roman"/>
                <w:noProof/>
              </w:rPr>
              <w:t>Submódulo 2: Atractivos Turísticos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_Toc504985067 \h </w:instrText>
            </w:r>
            <w:r w:rsidR="00103540" w:rsidRPr="00103540">
              <w:rPr>
                <w:noProof/>
                <w:webHidden/>
              </w:rPr>
            </w:r>
            <w:r w:rsidR="00103540" w:rsidRPr="00103540">
              <w:rPr>
                <w:noProof/>
                <w:webHidden/>
              </w:rPr>
              <w:fldChar w:fldCharType="separate"/>
            </w:r>
            <w:r>
              <w:rPr>
                <w:noProof/>
                <w:webHidden/>
              </w:rPr>
              <w:t>68</w:t>
            </w:r>
            <w:r w:rsidR="00103540" w:rsidRPr="00103540">
              <w:rPr>
                <w:noProof/>
                <w:webHidden/>
              </w:rPr>
              <w:fldChar w:fldCharType="end"/>
            </w:r>
          </w:hyperlink>
        </w:p>
        <w:p w14:paraId="31FE2475" w14:textId="77777777" w:rsidR="00103540" w:rsidRPr="00103540" w:rsidRDefault="00A46DA0">
          <w:pPr>
            <w:pStyle w:val="TDC5"/>
            <w:tabs>
              <w:tab w:val="right" w:leader="dot" w:pos="9061"/>
            </w:tabs>
            <w:rPr>
              <w:rFonts w:asciiTheme="minorHAnsi" w:eastAsiaTheme="minorEastAsia" w:hAnsiTheme="minorHAnsi" w:cstheme="minorBidi"/>
              <w:noProof/>
              <w:color w:val="auto"/>
            </w:rPr>
          </w:pPr>
          <w:hyperlink w:anchor="_Toc504985068" w:history="1">
            <w:r w:rsidR="00103540" w:rsidRPr="00103540">
              <w:rPr>
                <w:rStyle w:val="Hipervnculo"/>
                <w:rFonts w:ascii="Times New Roman" w:eastAsia="Times New Roman" w:hAnsi="Times New Roman" w:cs="Times New Roman"/>
                <w:noProof/>
              </w:rPr>
              <w:t>SPRINT N° 2:</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_Toc504985068 \h </w:instrText>
            </w:r>
            <w:r w:rsidR="00103540" w:rsidRPr="00103540">
              <w:rPr>
                <w:noProof/>
                <w:webHidden/>
              </w:rPr>
            </w:r>
            <w:r w:rsidR="00103540" w:rsidRPr="00103540">
              <w:rPr>
                <w:noProof/>
                <w:webHidden/>
              </w:rPr>
              <w:fldChar w:fldCharType="separate"/>
            </w:r>
            <w:r>
              <w:rPr>
                <w:noProof/>
                <w:webHidden/>
              </w:rPr>
              <w:t>68</w:t>
            </w:r>
            <w:r w:rsidR="00103540" w:rsidRPr="00103540">
              <w:rPr>
                <w:noProof/>
                <w:webHidden/>
              </w:rPr>
              <w:fldChar w:fldCharType="end"/>
            </w:r>
          </w:hyperlink>
        </w:p>
        <w:p w14:paraId="7DC957FE" w14:textId="77777777" w:rsidR="00103540" w:rsidRPr="00103540" w:rsidRDefault="00A46DA0">
          <w:pPr>
            <w:pStyle w:val="TDC4"/>
            <w:tabs>
              <w:tab w:val="right" w:leader="dot" w:pos="9061"/>
            </w:tabs>
            <w:rPr>
              <w:rFonts w:asciiTheme="minorHAnsi" w:eastAsiaTheme="minorEastAsia" w:hAnsiTheme="minorHAnsi" w:cstheme="minorBidi"/>
              <w:noProof/>
              <w:color w:val="auto"/>
            </w:rPr>
          </w:pPr>
          <w:hyperlink w:anchor="_Toc504985069" w:history="1">
            <w:r w:rsidR="00103540" w:rsidRPr="00103540">
              <w:rPr>
                <w:rStyle w:val="Hipervnculo"/>
                <w:rFonts w:ascii="Times New Roman" w:eastAsia="Times New Roman" w:hAnsi="Times New Roman" w:cs="Times New Roman"/>
                <w:noProof/>
              </w:rPr>
              <w:t>Submódulo 3: Mapas por Cantones de los Atractivos Turísticos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_Toc504985069 \h </w:instrText>
            </w:r>
            <w:r w:rsidR="00103540" w:rsidRPr="00103540">
              <w:rPr>
                <w:noProof/>
                <w:webHidden/>
              </w:rPr>
            </w:r>
            <w:r w:rsidR="00103540" w:rsidRPr="00103540">
              <w:rPr>
                <w:noProof/>
                <w:webHidden/>
              </w:rPr>
              <w:fldChar w:fldCharType="separate"/>
            </w:r>
            <w:r>
              <w:rPr>
                <w:noProof/>
                <w:webHidden/>
              </w:rPr>
              <w:t>69</w:t>
            </w:r>
            <w:r w:rsidR="00103540" w:rsidRPr="00103540">
              <w:rPr>
                <w:noProof/>
                <w:webHidden/>
              </w:rPr>
              <w:fldChar w:fldCharType="end"/>
            </w:r>
          </w:hyperlink>
        </w:p>
        <w:p w14:paraId="3041B405" w14:textId="77777777" w:rsidR="00103540" w:rsidRPr="00103540" w:rsidRDefault="00A46DA0">
          <w:pPr>
            <w:pStyle w:val="TDC5"/>
            <w:tabs>
              <w:tab w:val="right" w:leader="dot" w:pos="9061"/>
            </w:tabs>
            <w:rPr>
              <w:rFonts w:asciiTheme="minorHAnsi" w:eastAsiaTheme="minorEastAsia" w:hAnsiTheme="minorHAnsi" w:cstheme="minorBidi"/>
              <w:noProof/>
              <w:color w:val="auto"/>
            </w:rPr>
          </w:pPr>
          <w:hyperlink w:anchor="_Toc504985070" w:history="1">
            <w:r w:rsidR="00103540" w:rsidRPr="00103540">
              <w:rPr>
                <w:rStyle w:val="Hipervnculo"/>
                <w:rFonts w:ascii="Times New Roman" w:eastAsia="Times New Roman" w:hAnsi="Times New Roman" w:cs="Times New Roman"/>
                <w:noProof/>
              </w:rPr>
              <w:t>SPRINT N° 3:</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_Toc504985070 \h </w:instrText>
            </w:r>
            <w:r w:rsidR="00103540" w:rsidRPr="00103540">
              <w:rPr>
                <w:noProof/>
                <w:webHidden/>
              </w:rPr>
            </w:r>
            <w:r w:rsidR="00103540" w:rsidRPr="00103540">
              <w:rPr>
                <w:noProof/>
                <w:webHidden/>
              </w:rPr>
              <w:fldChar w:fldCharType="separate"/>
            </w:r>
            <w:r>
              <w:rPr>
                <w:noProof/>
                <w:webHidden/>
              </w:rPr>
              <w:t>69</w:t>
            </w:r>
            <w:r w:rsidR="00103540" w:rsidRPr="00103540">
              <w:rPr>
                <w:noProof/>
                <w:webHidden/>
              </w:rPr>
              <w:fldChar w:fldCharType="end"/>
            </w:r>
          </w:hyperlink>
        </w:p>
        <w:p w14:paraId="63A3EA52" w14:textId="77777777" w:rsidR="00103540" w:rsidRPr="00103540" w:rsidRDefault="00A46DA0">
          <w:pPr>
            <w:pStyle w:val="TDC4"/>
            <w:tabs>
              <w:tab w:val="right" w:leader="dot" w:pos="9061"/>
            </w:tabs>
            <w:rPr>
              <w:rFonts w:asciiTheme="minorHAnsi" w:eastAsiaTheme="minorEastAsia" w:hAnsiTheme="minorHAnsi" w:cstheme="minorBidi"/>
              <w:noProof/>
              <w:color w:val="auto"/>
            </w:rPr>
          </w:pPr>
          <w:hyperlink w:anchor="_Toc504985071" w:history="1">
            <w:r w:rsidR="00103540" w:rsidRPr="00103540">
              <w:rPr>
                <w:rStyle w:val="Hipervnculo"/>
                <w:rFonts w:ascii="Times New Roman" w:eastAsia="Times New Roman" w:hAnsi="Times New Roman" w:cs="Times New Roman"/>
                <w:noProof/>
              </w:rPr>
              <w:t>Submódulo 4: Aplicación Offline y Online con conexión a JSON</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_Toc504985071 \h </w:instrText>
            </w:r>
            <w:r w:rsidR="00103540" w:rsidRPr="00103540">
              <w:rPr>
                <w:noProof/>
                <w:webHidden/>
              </w:rPr>
            </w:r>
            <w:r w:rsidR="00103540" w:rsidRPr="00103540">
              <w:rPr>
                <w:noProof/>
                <w:webHidden/>
              </w:rPr>
              <w:fldChar w:fldCharType="separate"/>
            </w:r>
            <w:r>
              <w:rPr>
                <w:noProof/>
                <w:webHidden/>
              </w:rPr>
              <w:t>70</w:t>
            </w:r>
            <w:r w:rsidR="00103540" w:rsidRPr="00103540">
              <w:rPr>
                <w:noProof/>
                <w:webHidden/>
              </w:rPr>
              <w:fldChar w:fldCharType="end"/>
            </w:r>
          </w:hyperlink>
        </w:p>
        <w:p w14:paraId="22614912" w14:textId="77777777" w:rsidR="00103540" w:rsidRPr="00103540" w:rsidRDefault="00A46DA0">
          <w:pPr>
            <w:pStyle w:val="TDC5"/>
            <w:tabs>
              <w:tab w:val="right" w:leader="dot" w:pos="9061"/>
            </w:tabs>
            <w:rPr>
              <w:rFonts w:asciiTheme="minorHAnsi" w:eastAsiaTheme="minorEastAsia" w:hAnsiTheme="minorHAnsi" w:cstheme="minorBidi"/>
              <w:noProof/>
              <w:color w:val="auto"/>
            </w:rPr>
          </w:pPr>
          <w:hyperlink w:anchor="_Toc504985072" w:history="1">
            <w:r w:rsidR="00103540" w:rsidRPr="00103540">
              <w:rPr>
                <w:rStyle w:val="Hipervnculo"/>
                <w:rFonts w:ascii="Times New Roman" w:eastAsia="Times New Roman" w:hAnsi="Times New Roman" w:cs="Times New Roman"/>
                <w:noProof/>
              </w:rPr>
              <w:t>SPRINT N° 4:</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_Toc504985072 \h </w:instrText>
            </w:r>
            <w:r w:rsidR="00103540" w:rsidRPr="00103540">
              <w:rPr>
                <w:noProof/>
                <w:webHidden/>
              </w:rPr>
            </w:r>
            <w:r w:rsidR="00103540" w:rsidRPr="00103540">
              <w:rPr>
                <w:noProof/>
                <w:webHidden/>
              </w:rPr>
              <w:fldChar w:fldCharType="separate"/>
            </w:r>
            <w:r>
              <w:rPr>
                <w:noProof/>
                <w:webHidden/>
              </w:rPr>
              <w:t>70</w:t>
            </w:r>
            <w:r w:rsidR="00103540" w:rsidRPr="00103540">
              <w:rPr>
                <w:noProof/>
                <w:webHidden/>
              </w:rPr>
              <w:fldChar w:fldCharType="end"/>
            </w:r>
          </w:hyperlink>
        </w:p>
        <w:p w14:paraId="093D05FE" w14:textId="77777777" w:rsidR="00103540" w:rsidRPr="00103540" w:rsidRDefault="00A46DA0">
          <w:pPr>
            <w:pStyle w:val="TDC3"/>
            <w:tabs>
              <w:tab w:val="left" w:pos="880"/>
              <w:tab w:val="right" w:leader="dot" w:pos="9061"/>
            </w:tabs>
            <w:rPr>
              <w:rFonts w:asciiTheme="minorHAnsi" w:eastAsiaTheme="minorEastAsia" w:hAnsiTheme="minorHAnsi" w:cstheme="minorBidi"/>
              <w:noProof/>
              <w:color w:val="auto"/>
            </w:rPr>
          </w:pPr>
          <w:hyperlink w:anchor="_Toc504985073" w:history="1">
            <w:r w:rsidR="00103540" w:rsidRPr="00103540">
              <w:rPr>
                <w:rStyle w:val="Hipervnculo"/>
                <w:rFonts w:ascii="Times New Roman" w:eastAsia="Times New Roman" w:hAnsi="Times New Roman" w:cs="Times New Roman"/>
                <w:noProof/>
              </w:rPr>
              <w:t>C.</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Pruebas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_Toc504985073 \h </w:instrText>
            </w:r>
            <w:r w:rsidR="00103540" w:rsidRPr="00103540">
              <w:rPr>
                <w:noProof/>
                <w:webHidden/>
              </w:rPr>
            </w:r>
            <w:r w:rsidR="00103540" w:rsidRPr="00103540">
              <w:rPr>
                <w:noProof/>
                <w:webHidden/>
              </w:rPr>
              <w:fldChar w:fldCharType="separate"/>
            </w:r>
            <w:r>
              <w:rPr>
                <w:noProof/>
                <w:webHidden/>
              </w:rPr>
              <w:t>70</w:t>
            </w:r>
            <w:r w:rsidR="00103540" w:rsidRPr="00103540">
              <w:rPr>
                <w:noProof/>
                <w:webHidden/>
              </w:rPr>
              <w:fldChar w:fldCharType="end"/>
            </w:r>
          </w:hyperlink>
        </w:p>
        <w:p w14:paraId="051B9B92" w14:textId="77777777" w:rsidR="00103540" w:rsidRPr="00103540" w:rsidRDefault="00A46DA0">
          <w:pPr>
            <w:pStyle w:val="TDC4"/>
            <w:tabs>
              <w:tab w:val="right" w:leader="dot" w:pos="9061"/>
            </w:tabs>
            <w:rPr>
              <w:rFonts w:asciiTheme="minorHAnsi" w:eastAsiaTheme="minorEastAsia" w:hAnsiTheme="minorHAnsi" w:cstheme="minorBidi"/>
              <w:noProof/>
              <w:color w:val="auto"/>
            </w:rPr>
          </w:pPr>
          <w:hyperlink w:anchor="_Toc504985074" w:history="1">
            <w:r w:rsidR="00103540" w:rsidRPr="00103540">
              <w:rPr>
                <w:rStyle w:val="Hipervnculo"/>
                <w:rFonts w:ascii="Times New Roman" w:eastAsia="Times New Roman" w:hAnsi="Times New Roman" w:cs="Times New Roman"/>
                <w:noProof/>
              </w:rPr>
              <w:t>Pruebas por Submódulos: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_Toc504985074 \h </w:instrText>
            </w:r>
            <w:r w:rsidR="00103540" w:rsidRPr="00103540">
              <w:rPr>
                <w:noProof/>
                <w:webHidden/>
              </w:rPr>
            </w:r>
            <w:r w:rsidR="00103540" w:rsidRPr="00103540">
              <w:rPr>
                <w:noProof/>
                <w:webHidden/>
              </w:rPr>
              <w:fldChar w:fldCharType="separate"/>
            </w:r>
            <w:r>
              <w:rPr>
                <w:noProof/>
                <w:webHidden/>
              </w:rPr>
              <w:t>72</w:t>
            </w:r>
            <w:r w:rsidR="00103540" w:rsidRPr="00103540">
              <w:rPr>
                <w:noProof/>
                <w:webHidden/>
              </w:rPr>
              <w:fldChar w:fldCharType="end"/>
            </w:r>
          </w:hyperlink>
        </w:p>
        <w:p w14:paraId="0F2BEFA8" w14:textId="77777777" w:rsidR="00103540" w:rsidRPr="00103540" w:rsidRDefault="00A46DA0">
          <w:pPr>
            <w:pStyle w:val="TDC4"/>
            <w:tabs>
              <w:tab w:val="right" w:leader="dot" w:pos="9061"/>
            </w:tabs>
            <w:rPr>
              <w:rFonts w:asciiTheme="minorHAnsi" w:eastAsiaTheme="minorEastAsia" w:hAnsiTheme="minorHAnsi" w:cstheme="minorBidi"/>
              <w:noProof/>
              <w:color w:val="auto"/>
            </w:rPr>
          </w:pPr>
          <w:hyperlink w:anchor="_Toc504985075" w:history="1">
            <w:r w:rsidR="00103540" w:rsidRPr="00103540">
              <w:rPr>
                <w:rStyle w:val="Hipervnculo"/>
                <w:rFonts w:ascii="Times New Roman" w:eastAsia="Times New Roman" w:hAnsi="Times New Roman" w:cs="Times New Roman"/>
                <w:noProof/>
              </w:rPr>
              <w:t>Submódulo 1: Datos Generales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_Toc504985075 \h </w:instrText>
            </w:r>
            <w:r w:rsidR="00103540" w:rsidRPr="00103540">
              <w:rPr>
                <w:noProof/>
                <w:webHidden/>
              </w:rPr>
            </w:r>
            <w:r w:rsidR="00103540" w:rsidRPr="00103540">
              <w:rPr>
                <w:noProof/>
                <w:webHidden/>
              </w:rPr>
              <w:fldChar w:fldCharType="separate"/>
            </w:r>
            <w:r>
              <w:rPr>
                <w:noProof/>
                <w:webHidden/>
              </w:rPr>
              <w:t>72</w:t>
            </w:r>
            <w:r w:rsidR="00103540" w:rsidRPr="00103540">
              <w:rPr>
                <w:noProof/>
                <w:webHidden/>
              </w:rPr>
              <w:fldChar w:fldCharType="end"/>
            </w:r>
          </w:hyperlink>
        </w:p>
        <w:p w14:paraId="2395BBAD" w14:textId="77777777" w:rsidR="00103540" w:rsidRPr="00103540" w:rsidRDefault="00A46DA0">
          <w:pPr>
            <w:pStyle w:val="TDC6"/>
            <w:tabs>
              <w:tab w:val="right" w:leader="dot" w:pos="9061"/>
            </w:tabs>
            <w:rPr>
              <w:rFonts w:asciiTheme="minorHAnsi" w:eastAsiaTheme="minorEastAsia" w:hAnsiTheme="minorHAnsi" w:cstheme="minorBidi"/>
              <w:noProof/>
              <w:color w:val="auto"/>
            </w:rPr>
          </w:pPr>
          <w:hyperlink w:anchor="_Toc504985076" w:history="1">
            <w:r w:rsidR="00103540" w:rsidRPr="00103540">
              <w:rPr>
                <w:rStyle w:val="Hipervnculo"/>
                <w:rFonts w:ascii="Times New Roman" w:eastAsia="Times New Roman" w:hAnsi="Times New Roman" w:cs="Times New Roman"/>
                <w:noProof/>
              </w:rPr>
              <w:t>SPRINT N° 1:</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_Toc504985076 \h </w:instrText>
            </w:r>
            <w:r w:rsidR="00103540" w:rsidRPr="00103540">
              <w:rPr>
                <w:noProof/>
                <w:webHidden/>
              </w:rPr>
            </w:r>
            <w:r w:rsidR="00103540" w:rsidRPr="00103540">
              <w:rPr>
                <w:noProof/>
                <w:webHidden/>
              </w:rPr>
              <w:fldChar w:fldCharType="separate"/>
            </w:r>
            <w:r>
              <w:rPr>
                <w:noProof/>
                <w:webHidden/>
              </w:rPr>
              <w:t>72</w:t>
            </w:r>
            <w:r w:rsidR="00103540" w:rsidRPr="00103540">
              <w:rPr>
                <w:noProof/>
                <w:webHidden/>
              </w:rPr>
              <w:fldChar w:fldCharType="end"/>
            </w:r>
          </w:hyperlink>
        </w:p>
        <w:p w14:paraId="424DA5CD" w14:textId="77777777" w:rsidR="00103540" w:rsidRPr="00103540" w:rsidRDefault="00A46DA0">
          <w:pPr>
            <w:pStyle w:val="TDC5"/>
            <w:tabs>
              <w:tab w:val="right" w:leader="dot" w:pos="9061"/>
            </w:tabs>
            <w:rPr>
              <w:rFonts w:asciiTheme="minorHAnsi" w:eastAsiaTheme="minorEastAsia" w:hAnsiTheme="minorHAnsi" w:cstheme="minorBidi"/>
              <w:noProof/>
              <w:color w:val="auto"/>
            </w:rPr>
          </w:pPr>
          <w:hyperlink w:anchor="_Toc504985077" w:history="1">
            <w:r w:rsidR="00103540" w:rsidRPr="00103540">
              <w:rPr>
                <w:rStyle w:val="Hipervnculo"/>
                <w:rFonts w:ascii="Times New Roman" w:eastAsia="Times New Roman" w:hAnsi="Times New Roman" w:cs="Times New Roman"/>
                <w:noProof/>
              </w:rPr>
              <w:t>Submódulo 2: Atractivos Turísticos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_Toc504985077 \h </w:instrText>
            </w:r>
            <w:r w:rsidR="00103540" w:rsidRPr="00103540">
              <w:rPr>
                <w:noProof/>
                <w:webHidden/>
              </w:rPr>
            </w:r>
            <w:r w:rsidR="00103540" w:rsidRPr="00103540">
              <w:rPr>
                <w:noProof/>
                <w:webHidden/>
              </w:rPr>
              <w:fldChar w:fldCharType="separate"/>
            </w:r>
            <w:r>
              <w:rPr>
                <w:noProof/>
                <w:webHidden/>
              </w:rPr>
              <w:t>73</w:t>
            </w:r>
            <w:r w:rsidR="00103540" w:rsidRPr="00103540">
              <w:rPr>
                <w:noProof/>
                <w:webHidden/>
              </w:rPr>
              <w:fldChar w:fldCharType="end"/>
            </w:r>
          </w:hyperlink>
        </w:p>
        <w:p w14:paraId="37DE8E07" w14:textId="77777777" w:rsidR="00103540" w:rsidRPr="00103540" w:rsidRDefault="00A46DA0">
          <w:pPr>
            <w:pStyle w:val="TDC6"/>
            <w:tabs>
              <w:tab w:val="right" w:leader="dot" w:pos="9061"/>
            </w:tabs>
            <w:rPr>
              <w:rFonts w:asciiTheme="minorHAnsi" w:eastAsiaTheme="minorEastAsia" w:hAnsiTheme="minorHAnsi" w:cstheme="minorBidi"/>
              <w:noProof/>
              <w:color w:val="auto"/>
            </w:rPr>
          </w:pPr>
          <w:hyperlink w:anchor="_Toc504985078" w:history="1">
            <w:r w:rsidR="00103540" w:rsidRPr="00103540">
              <w:rPr>
                <w:rStyle w:val="Hipervnculo"/>
                <w:rFonts w:ascii="Times New Roman" w:eastAsia="Times New Roman" w:hAnsi="Times New Roman" w:cs="Times New Roman"/>
                <w:noProof/>
              </w:rPr>
              <w:t>SPRINT N° 2:</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_Toc504985078 \h </w:instrText>
            </w:r>
            <w:r w:rsidR="00103540" w:rsidRPr="00103540">
              <w:rPr>
                <w:noProof/>
                <w:webHidden/>
              </w:rPr>
            </w:r>
            <w:r w:rsidR="00103540" w:rsidRPr="00103540">
              <w:rPr>
                <w:noProof/>
                <w:webHidden/>
              </w:rPr>
              <w:fldChar w:fldCharType="separate"/>
            </w:r>
            <w:r>
              <w:rPr>
                <w:noProof/>
                <w:webHidden/>
              </w:rPr>
              <w:t>73</w:t>
            </w:r>
            <w:r w:rsidR="00103540" w:rsidRPr="00103540">
              <w:rPr>
                <w:noProof/>
                <w:webHidden/>
              </w:rPr>
              <w:fldChar w:fldCharType="end"/>
            </w:r>
          </w:hyperlink>
        </w:p>
        <w:p w14:paraId="6FFB733D" w14:textId="77777777" w:rsidR="00103540" w:rsidRPr="00103540" w:rsidRDefault="00A46DA0">
          <w:pPr>
            <w:pStyle w:val="TDC5"/>
            <w:tabs>
              <w:tab w:val="right" w:leader="dot" w:pos="9061"/>
            </w:tabs>
            <w:rPr>
              <w:rFonts w:asciiTheme="minorHAnsi" w:eastAsiaTheme="minorEastAsia" w:hAnsiTheme="minorHAnsi" w:cstheme="minorBidi"/>
              <w:noProof/>
              <w:color w:val="auto"/>
            </w:rPr>
          </w:pPr>
          <w:hyperlink w:anchor="_Toc504985079" w:history="1">
            <w:r w:rsidR="00103540" w:rsidRPr="00103540">
              <w:rPr>
                <w:rStyle w:val="Hipervnculo"/>
                <w:rFonts w:ascii="Times New Roman" w:eastAsia="Times New Roman" w:hAnsi="Times New Roman" w:cs="Times New Roman"/>
                <w:noProof/>
              </w:rPr>
              <w:t>Submódulo 3: Mapas por Cantones de los Atractivos Turísticos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_Toc504985079 \h </w:instrText>
            </w:r>
            <w:r w:rsidR="00103540" w:rsidRPr="00103540">
              <w:rPr>
                <w:noProof/>
                <w:webHidden/>
              </w:rPr>
            </w:r>
            <w:r w:rsidR="00103540" w:rsidRPr="00103540">
              <w:rPr>
                <w:noProof/>
                <w:webHidden/>
              </w:rPr>
              <w:fldChar w:fldCharType="separate"/>
            </w:r>
            <w:r>
              <w:rPr>
                <w:noProof/>
                <w:webHidden/>
              </w:rPr>
              <w:t>74</w:t>
            </w:r>
            <w:r w:rsidR="00103540" w:rsidRPr="00103540">
              <w:rPr>
                <w:noProof/>
                <w:webHidden/>
              </w:rPr>
              <w:fldChar w:fldCharType="end"/>
            </w:r>
          </w:hyperlink>
        </w:p>
        <w:p w14:paraId="1C80DD0E" w14:textId="77777777" w:rsidR="00103540" w:rsidRPr="00103540" w:rsidRDefault="00A46DA0">
          <w:pPr>
            <w:pStyle w:val="TDC6"/>
            <w:tabs>
              <w:tab w:val="right" w:leader="dot" w:pos="9061"/>
            </w:tabs>
            <w:rPr>
              <w:rFonts w:asciiTheme="minorHAnsi" w:eastAsiaTheme="minorEastAsia" w:hAnsiTheme="minorHAnsi" w:cstheme="minorBidi"/>
              <w:noProof/>
              <w:color w:val="auto"/>
            </w:rPr>
          </w:pPr>
          <w:hyperlink w:anchor="_Toc504985080" w:history="1">
            <w:r w:rsidR="00103540" w:rsidRPr="00103540">
              <w:rPr>
                <w:rStyle w:val="Hipervnculo"/>
                <w:rFonts w:ascii="Times New Roman" w:eastAsia="Times New Roman" w:hAnsi="Times New Roman" w:cs="Times New Roman"/>
                <w:noProof/>
              </w:rPr>
              <w:t>SPRINT N° 3:</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_Toc504985080 \h </w:instrText>
            </w:r>
            <w:r w:rsidR="00103540" w:rsidRPr="00103540">
              <w:rPr>
                <w:noProof/>
                <w:webHidden/>
              </w:rPr>
            </w:r>
            <w:r w:rsidR="00103540" w:rsidRPr="00103540">
              <w:rPr>
                <w:noProof/>
                <w:webHidden/>
              </w:rPr>
              <w:fldChar w:fldCharType="separate"/>
            </w:r>
            <w:r>
              <w:rPr>
                <w:noProof/>
                <w:webHidden/>
              </w:rPr>
              <w:t>74</w:t>
            </w:r>
            <w:r w:rsidR="00103540" w:rsidRPr="00103540">
              <w:rPr>
                <w:noProof/>
                <w:webHidden/>
              </w:rPr>
              <w:fldChar w:fldCharType="end"/>
            </w:r>
          </w:hyperlink>
        </w:p>
        <w:p w14:paraId="16AD1929" w14:textId="77777777" w:rsidR="00103540" w:rsidRPr="00103540" w:rsidRDefault="00A46DA0">
          <w:pPr>
            <w:pStyle w:val="TDC5"/>
            <w:tabs>
              <w:tab w:val="right" w:leader="dot" w:pos="9061"/>
            </w:tabs>
            <w:rPr>
              <w:rFonts w:asciiTheme="minorHAnsi" w:eastAsiaTheme="minorEastAsia" w:hAnsiTheme="minorHAnsi" w:cstheme="minorBidi"/>
              <w:noProof/>
              <w:color w:val="auto"/>
            </w:rPr>
          </w:pPr>
          <w:hyperlink w:anchor="_Toc504985081" w:history="1">
            <w:r w:rsidR="00103540" w:rsidRPr="00103540">
              <w:rPr>
                <w:rStyle w:val="Hipervnculo"/>
                <w:rFonts w:ascii="Times New Roman" w:eastAsia="Times New Roman" w:hAnsi="Times New Roman" w:cs="Times New Roman"/>
                <w:noProof/>
              </w:rPr>
              <w:t>Submódulo 4: Aplicación Offline y Online con conexión a JSON</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_Toc504985081 \h </w:instrText>
            </w:r>
            <w:r w:rsidR="00103540" w:rsidRPr="00103540">
              <w:rPr>
                <w:noProof/>
                <w:webHidden/>
              </w:rPr>
            </w:r>
            <w:r w:rsidR="00103540" w:rsidRPr="00103540">
              <w:rPr>
                <w:noProof/>
                <w:webHidden/>
              </w:rPr>
              <w:fldChar w:fldCharType="separate"/>
            </w:r>
            <w:r>
              <w:rPr>
                <w:noProof/>
                <w:webHidden/>
              </w:rPr>
              <w:t>75</w:t>
            </w:r>
            <w:r w:rsidR="00103540" w:rsidRPr="00103540">
              <w:rPr>
                <w:noProof/>
                <w:webHidden/>
              </w:rPr>
              <w:fldChar w:fldCharType="end"/>
            </w:r>
          </w:hyperlink>
        </w:p>
        <w:p w14:paraId="09AB00C8" w14:textId="77777777" w:rsidR="00103540" w:rsidRPr="00103540" w:rsidRDefault="00A46DA0">
          <w:pPr>
            <w:pStyle w:val="TDC6"/>
            <w:tabs>
              <w:tab w:val="right" w:leader="dot" w:pos="9061"/>
            </w:tabs>
            <w:rPr>
              <w:rFonts w:asciiTheme="minorHAnsi" w:eastAsiaTheme="minorEastAsia" w:hAnsiTheme="minorHAnsi" w:cstheme="minorBidi"/>
              <w:noProof/>
              <w:color w:val="auto"/>
            </w:rPr>
          </w:pPr>
          <w:hyperlink w:anchor="_Toc504985082" w:history="1">
            <w:r w:rsidR="00103540" w:rsidRPr="00103540">
              <w:rPr>
                <w:rStyle w:val="Hipervnculo"/>
                <w:rFonts w:ascii="Times New Roman" w:eastAsia="Times New Roman" w:hAnsi="Times New Roman" w:cs="Times New Roman"/>
                <w:noProof/>
              </w:rPr>
              <w:t>SPRINT N° 4:</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_Toc504985082 \h </w:instrText>
            </w:r>
            <w:r w:rsidR="00103540" w:rsidRPr="00103540">
              <w:rPr>
                <w:noProof/>
                <w:webHidden/>
              </w:rPr>
            </w:r>
            <w:r w:rsidR="00103540" w:rsidRPr="00103540">
              <w:rPr>
                <w:noProof/>
                <w:webHidden/>
              </w:rPr>
              <w:fldChar w:fldCharType="separate"/>
            </w:r>
            <w:r>
              <w:rPr>
                <w:noProof/>
                <w:webHidden/>
              </w:rPr>
              <w:t>75</w:t>
            </w:r>
            <w:r w:rsidR="00103540" w:rsidRPr="00103540">
              <w:rPr>
                <w:noProof/>
                <w:webHidden/>
              </w:rPr>
              <w:fldChar w:fldCharType="end"/>
            </w:r>
          </w:hyperlink>
        </w:p>
        <w:p w14:paraId="0049A5B1" w14:textId="77777777" w:rsidR="00103540" w:rsidRPr="00103540" w:rsidRDefault="00A46DA0">
          <w:pPr>
            <w:pStyle w:val="TDC2"/>
            <w:rPr>
              <w:rFonts w:asciiTheme="minorHAnsi" w:eastAsiaTheme="minorEastAsia" w:hAnsiTheme="minorHAnsi" w:cstheme="minorBidi"/>
              <w:b w:val="0"/>
              <w:color w:val="auto"/>
            </w:rPr>
          </w:pPr>
          <w:hyperlink w:anchor="_Toc504985083" w:history="1">
            <w:r w:rsidR="00103540" w:rsidRPr="00103540">
              <w:rPr>
                <w:rStyle w:val="Hipervnculo"/>
                <w:b w:val="0"/>
              </w:rPr>
              <w:t>11.3.4.</w:t>
            </w:r>
            <w:r w:rsidR="00103540" w:rsidRPr="00103540">
              <w:rPr>
                <w:rFonts w:asciiTheme="minorHAnsi" w:eastAsiaTheme="minorEastAsia" w:hAnsiTheme="minorHAnsi" w:cstheme="minorBidi"/>
                <w:b w:val="0"/>
                <w:color w:val="auto"/>
              </w:rPr>
              <w:tab/>
            </w:r>
            <w:r w:rsidR="00103540" w:rsidRPr="00103540">
              <w:rPr>
                <w:rStyle w:val="Hipervnculo"/>
                <w:b w:val="0"/>
              </w:rPr>
              <w:t>Módulo 2 (Aplicación Web)</w:t>
            </w:r>
            <w:r w:rsidR="00103540" w:rsidRPr="00103540">
              <w:rPr>
                <w:b w:val="0"/>
                <w:webHidden/>
              </w:rPr>
              <w:tab/>
            </w:r>
            <w:r w:rsidR="00103540" w:rsidRPr="00103540">
              <w:rPr>
                <w:b w:val="0"/>
                <w:webHidden/>
              </w:rPr>
              <w:fldChar w:fldCharType="begin"/>
            </w:r>
            <w:r w:rsidR="00103540" w:rsidRPr="00103540">
              <w:rPr>
                <w:b w:val="0"/>
                <w:webHidden/>
              </w:rPr>
              <w:instrText xml:space="preserve"> PAGEREF _Toc504985083 \h </w:instrText>
            </w:r>
            <w:r w:rsidR="00103540" w:rsidRPr="00103540">
              <w:rPr>
                <w:b w:val="0"/>
                <w:webHidden/>
              </w:rPr>
            </w:r>
            <w:r w:rsidR="00103540" w:rsidRPr="00103540">
              <w:rPr>
                <w:b w:val="0"/>
                <w:webHidden/>
              </w:rPr>
              <w:fldChar w:fldCharType="separate"/>
            </w:r>
            <w:r>
              <w:rPr>
                <w:b w:val="0"/>
                <w:webHidden/>
              </w:rPr>
              <w:t>76</w:t>
            </w:r>
            <w:r w:rsidR="00103540" w:rsidRPr="00103540">
              <w:rPr>
                <w:b w:val="0"/>
                <w:webHidden/>
              </w:rPr>
              <w:fldChar w:fldCharType="end"/>
            </w:r>
          </w:hyperlink>
        </w:p>
        <w:p w14:paraId="24663126" w14:textId="77777777" w:rsidR="00103540" w:rsidRPr="00103540" w:rsidRDefault="00A46DA0">
          <w:pPr>
            <w:pStyle w:val="TDC3"/>
            <w:tabs>
              <w:tab w:val="left" w:pos="880"/>
              <w:tab w:val="right" w:leader="dot" w:pos="9061"/>
            </w:tabs>
            <w:rPr>
              <w:rFonts w:asciiTheme="minorHAnsi" w:eastAsiaTheme="minorEastAsia" w:hAnsiTheme="minorHAnsi" w:cstheme="minorBidi"/>
              <w:noProof/>
              <w:color w:val="auto"/>
            </w:rPr>
          </w:pPr>
          <w:hyperlink w:anchor="_Toc504985084" w:history="1">
            <w:r w:rsidR="00103540" w:rsidRPr="00103540">
              <w:rPr>
                <w:rStyle w:val="Hipervnculo"/>
                <w:rFonts w:ascii="Times New Roman" w:eastAsia="Times New Roman" w:hAnsi="Times New Roman" w:cs="Times New Roman"/>
                <w:noProof/>
              </w:rPr>
              <w:t>A.</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Planificación</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_Toc504985084 \h </w:instrText>
            </w:r>
            <w:r w:rsidR="00103540" w:rsidRPr="00103540">
              <w:rPr>
                <w:noProof/>
                <w:webHidden/>
              </w:rPr>
            </w:r>
            <w:r w:rsidR="00103540" w:rsidRPr="00103540">
              <w:rPr>
                <w:noProof/>
                <w:webHidden/>
              </w:rPr>
              <w:fldChar w:fldCharType="separate"/>
            </w:r>
            <w:r>
              <w:rPr>
                <w:noProof/>
                <w:webHidden/>
              </w:rPr>
              <w:t>76</w:t>
            </w:r>
            <w:r w:rsidR="00103540" w:rsidRPr="00103540">
              <w:rPr>
                <w:noProof/>
                <w:webHidden/>
              </w:rPr>
              <w:fldChar w:fldCharType="end"/>
            </w:r>
          </w:hyperlink>
        </w:p>
        <w:p w14:paraId="7F783AF8" w14:textId="77777777" w:rsidR="00103540" w:rsidRPr="00103540" w:rsidRDefault="00A46DA0">
          <w:pPr>
            <w:pStyle w:val="TDC4"/>
            <w:tabs>
              <w:tab w:val="right" w:leader="dot" w:pos="9061"/>
            </w:tabs>
            <w:rPr>
              <w:rFonts w:asciiTheme="minorHAnsi" w:eastAsiaTheme="minorEastAsia" w:hAnsiTheme="minorHAnsi" w:cstheme="minorBidi"/>
              <w:noProof/>
              <w:color w:val="auto"/>
            </w:rPr>
          </w:pPr>
          <w:hyperlink w:anchor="_Toc504985085" w:history="1">
            <w:r w:rsidR="00103540" w:rsidRPr="00103540">
              <w:rPr>
                <w:rStyle w:val="Hipervnculo"/>
                <w:rFonts w:ascii="Times New Roman" w:eastAsia="Times New Roman" w:hAnsi="Times New Roman" w:cs="Times New Roman"/>
                <w:noProof/>
              </w:rPr>
              <w:t>Especificación de Historias de Usuario</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_Toc504985085 \h </w:instrText>
            </w:r>
            <w:r w:rsidR="00103540" w:rsidRPr="00103540">
              <w:rPr>
                <w:noProof/>
                <w:webHidden/>
              </w:rPr>
            </w:r>
            <w:r w:rsidR="00103540" w:rsidRPr="00103540">
              <w:rPr>
                <w:noProof/>
                <w:webHidden/>
              </w:rPr>
              <w:fldChar w:fldCharType="separate"/>
            </w:r>
            <w:r>
              <w:rPr>
                <w:noProof/>
                <w:webHidden/>
              </w:rPr>
              <w:t>76</w:t>
            </w:r>
            <w:r w:rsidR="00103540" w:rsidRPr="00103540">
              <w:rPr>
                <w:noProof/>
                <w:webHidden/>
              </w:rPr>
              <w:fldChar w:fldCharType="end"/>
            </w:r>
          </w:hyperlink>
        </w:p>
        <w:p w14:paraId="427B4536" w14:textId="77777777" w:rsidR="00103540" w:rsidRPr="00103540" w:rsidRDefault="00A46DA0">
          <w:pPr>
            <w:pStyle w:val="TDC4"/>
            <w:tabs>
              <w:tab w:val="right" w:leader="dot" w:pos="9061"/>
            </w:tabs>
            <w:rPr>
              <w:rFonts w:asciiTheme="minorHAnsi" w:eastAsiaTheme="minorEastAsia" w:hAnsiTheme="minorHAnsi" w:cstheme="minorBidi"/>
              <w:noProof/>
              <w:color w:val="auto"/>
            </w:rPr>
          </w:pPr>
          <w:hyperlink w:anchor="_Toc504985086" w:history="1">
            <w:r w:rsidR="00103540" w:rsidRPr="00103540">
              <w:rPr>
                <w:rStyle w:val="Hipervnculo"/>
                <w:rFonts w:ascii="Times New Roman" w:eastAsia="Times New Roman" w:hAnsi="Times New Roman" w:cs="Times New Roman"/>
                <w:noProof/>
              </w:rPr>
              <w:t>Aplicación de la Técnica de Theme Scoring</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_Toc504985086 \h </w:instrText>
            </w:r>
            <w:r w:rsidR="00103540" w:rsidRPr="00103540">
              <w:rPr>
                <w:noProof/>
                <w:webHidden/>
              </w:rPr>
            </w:r>
            <w:r w:rsidR="00103540" w:rsidRPr="00103540">
              <w:rPr>
                <w:noProof/>
                <w:webHidden/>
              </w:rPr>
              <w:fldChar w:fldCharType="separate"/>
            </w:r>
            <w:r>
              <w:rPr>
                <w:noProof/>
                <w:webHidden/>
              </w:rPr>
              <w:t>82</w:t>
            </w:r>
            <w:r w:rsidR="00103540" w:rsidRPr="00103540">
              <w:rPr>
                <w:noProof/>
                <w:webHidden/>
              </w:rPr>
              <w:fldChar w:fldCharType="end"/>
            </w:r>
          </w:hyperlink>
        </w:p>
        <w:p w14:paraId="0E1B11E5" w14:textId="77777777" w:rsidR="00103540" w:rsidRPr="00103540" w:rsidRDefault="00A46DA0">
          <w:pPr>
            <w:pStyle w:val="TDC3"/>
            <w:tabs>
              <w:tab w:val="left" w:pos="880"/>
              <w:tab w:val="right" w:leader="dot" w:pos="9061"/>
            </w:tabs>
            <w:rPr>
              <w:rFonts w:asciiTheme="minorHAnsi" w:eastAsiaTheme="minorEastAsia" w:hAnsiTheme="minorHAnsi" w:cstheme="minorBidi"/>
              <w:noProof/>
              <w:color w:val="auto"/>
            </w:rPr>
          </w:pPr>
          <w:hyperlink w:anchor="_Toc504985087" w:history="1">
            <w:r w:rsidR="00103540" w:rsidRPr="00103540">
              <w:rPr>
                <w:rStyle w:val="Hipervnculo"/>
                <w:rFonts w:ascii="Times New Roman" w:eastAsia="Times New Roman" w:hAnsi="Times New Roman" w:cs="Times New Roman"/>
                <w:noProof/>
              </w:rPr>
              <w:t>B.</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Planificación de los Sprint</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_Toc504985087 \h </w:instrText>
            </w:r>
            <w:r w:rsidR="00103540" w:rsidRPr="00103540">
              <w:rPr>
                <w:noProof/>
                <w:webHidden/>
              </w:rPr>
            </w:r>
            <w:r w:rsidR="00103540" w:rsidRPr="00103540">
              <w:rPr>
                <w:noProof/>
                <w:webHidden/>
              </w:rPr>
              <w:fldChar w:fldCharType="separate"/>
            </w:r>
            <w:r>
              <w:rPr>
                <w:noProof/>
                <w:webHidden/>
              </w:rPr>
              <w:t>84</w:t>
            </w:r>
            <w:r w:rsidR="00103540" w:rsidRPr="00103540">
              <w:rPr>
                <w:noProof/>
                <w:webHidden/>
              </w:rPr>
              <w:fldChar w:fldCharType="end"/>
            </w:r>
          </w:hyperlink>
        </w:p>
        <w:p w14:paraId="3F8A3989" w14:textId="77777777" w:rsidR="00103540" w:rsidRPr="00103540" w:rsidRDefault="00A46DA0">
          <w:pPr>
            <w:pStyle w:val="TDC4"/>
            <w:tabs>
              <w:tab w:val="right" w:leader="dot" w:pos="9061"/>
            </w:tabs>
            <w:rPr>
              <w:rFonts w:asciiTheme="minorHAnsi" w:eastAsiaTheme="minorEastAsia" w:hAnsiTheme="minorHAnsi" w:cstheme="minorBidi"/>
              <w:noProof/>
              <w:color w:val="auto"/>
            </w:rPr>
          </w:pPr>
          <w:hyperlink w:anchor="_Toc504985088" w:history="1">
            <w:r w:rsidR="00103540" w:rsidRPr="00103540">
              <w:rPr>
                <w:rStyle w:val="Hipervnculo"/>
                <w:rFonts w:ascii="Times New Roman" w:eastAsia="Times New Roman" w:hAnsi="Times New Roman" w:cs="Times New Roman"/>
                <w:noProof/>
              </w:rPr>
              <w:t>Submódulo N° 1 (Administración de los Principales Atractivos Turísticos):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_Toc504985088 \h </w:instrText>
            </w:r>
            <w:r w:rsidR="00103540" w:rsidRPr="00103540">
              <w:rPr>
                <w:noProof/>
                <w:webHidden/>
              </w:rPr>
            </w:r>
            <w:r w:rsidR="00103540" w:rsidRPr="00103540">
              <w:rPr>
                <w:noProof/>
                <w:webHidden/>
              </w:rPr>
              <w:fldChar w:fldCharType="separate"/>
            </w:r>
            <w:r>
              <w:rPr>
                <w:noProof/>
                <w:webHidden/>
              </w:rPr>
              <w:t>85</w:t>
            </w:r>
            <w:r w:rsidR="00103540" w:rsidRPr="00103540">
              <w:rPr>
                <w:noProof/>
                <w:webHidden/>
              </w:rPr>
              <w:fldChar w:fldCharType="end"/>
            </w:r>
          </w:hyperlink>
        </w:p>
        <w:p w14:paraId="34CE1137" w14:textId="77777777" w:rsidR="00103540" w:rsidRPr="00103540" w:rsidRDefault="00A46DA0">
          <w:pPr>
            <w:pStyle w:val="TDC5"/>
            <w:tabs>
              <w:tab w:val="right" w:leader="dot" w:pos="9061"/>
            </w:tabs>
            <w:rPr>
              <w:rFonts w:asciiTheme="minorHAnsi" w:eastAsiaTheme="minorEastAsia" w:hAnsiTheme="minorHAnsi" w:cstheme="minorBidi"/>
              <w:noProof/>
              <w:color w:val="auto"/>
            </w:rPr>
          </w:pPr>
          <w:hyperlink w:anchor="_Toc504985089" w:history="1">
            <w:r w:rsidR="00103540" w:rsidRPr="00103540">
              <w:rPr>
                <w:rStyle w:val="Hipervnculo"/>
                <w:rFonts w:ascii="Times New Roman" w:hAnsi="Times New Roman" w:cs="Times New Roman"/>
                <w:noProof/>
              </w:rPr>
              <w:t>SPRINT N° 1:</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_Toc504985089 \h </w:instrText>
            </w:r>
            <w:r w:rsidR="00103540" w:rsidRPr="00103540">
              <w:rPr>
                <w:noProof/>
                <w:webHidden/>
              </w:rPr>
            </w:r>
            <w:r w:rsidR="00103540" w:rsidRPr="00103540">
              <w:rPr>
                <w:noProof/>
                <w:webHidden/>
              </w:rPr>
              <w:fldChar w:fldCharType="separate"/>
            </w:r>
            <w:r>
              <w:rPr>
                <w:noProof/>
                <w:webHidden/>
              </w:rPr>
              <w:t>85</w:t>
            </w:r>
            <w:r w:rsidR="00103540" w:rsidRPr="00103540">
              <w:rPr>
                <w:noProof/>
                <w:webHidden/>
              </w:rPr>
              <w:fldChar w:fldCharType="end"/>
            </w:r>
          </w:hyperlink>
        </w:p>
        <w:p w14:paraId="607739A7" w14:textId="77777777" w:rsidR="00103540" w:rsidRPr="00103540" w:rsidRDefault="00A46DA0">
          <w:pPr>
            <w:pStyle w:val="TDC4"/>
            <w:tabs>
              <w:tab w:val="right" w:leader="dot" w:pos="9061"/>
            </w:tabs>
            <w:rPr>
              <w:rFonts w:asciiTheme="minorHAnsi" w:eastAsiaTheme="minorEastAsia" w:hAnsiTheme="minorHAnsi" w:cstheme="minorBidi"/>
              <w:noProof/>
              <w:color w:val="auto"/>
            </w:rPr>
          </w:pPr>
          <w:hyperlink w:anchor="_Toc504985090" w:history="1">
            <w:r w:rsidR="00103540" w:rsidRPr="00103540">
              <w:rPr>
                <w:rStyle w:val="Hipervnculo"/>
                <w:rFonts w:ascii="Times New Roman" w:eastAsia="Times New Roman" w:hAnsi="Times New Roman" w:cs="Times New Roman"/>
                <w:noProof/>
              </w:rPr>
              <w:t>Submódulo N° 2 (Administración de Fechas Importantes):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_Toc504985090 \h </w:instrText>
            </w:r>
            <w:r w:rsidR="00103540" w:rsidRPr="00103540">
              <w:rPr>
                <w:noProof/>
                <w:webHidden/>
              </w:rPr>
            </w:r>
            <w:r w:rsidR="00103540" w:rsidRPr="00103540">
              <w:rPr>
                <w:noProof/>
                <w:webHidden/>
              </w:rPr>
              <w:fldChar w:fldCharType="separate"/>
            </w:r>
            <w:r>
              <w:rPr>
                <w:noProof/>
                <w:webHidden/>
              </w:rPr>
              <w:t>85</w:t>
            </w:r>
            <w:r w:rsidR="00103540" w:rsidRPr="00103540">
              <w:rPr>
                <w:noProof/>
                <w:webHidden/>
              </w:rPr>
              <w:fldChar w:fldCharType="end"/>
            </w:r>
          </w:hyperlink>
        </w:p>
        <w:p w14:paraId="58EBB13B" w14:textId="77777777" w:rsidR="00103540" w:rsidRPr="00103540" w:rsidRDefault="00A46DA0">
          <w:pPr>
            <w:pStyle w:val="TDC5"/>
            <w:tabs>
              <w:tab w:val="right" w:leader="dot" w:pos="9061"/>
            </w:tabs>
            <w:rPr>
              <w:rFonts w:asciiTheme="minorHAnsi" w:eastAsiaTheme="minorEastAsia" w:hAnsiTheme="minorHAnsi" w:cstheme="minorBidi"/>
              <w:noProof/>
              <w:color w:val="auto"/>
            </w:rPr>
          </w:pPr>
          <w:hyperlink w:anchor="_Toc504985091" w:history="1">
            <w:r w:rsidR="00103540" w:rsidRPr="00103540">
              <w:rPr>
                <w:rStyle w:val="Hipervnculo"/>
                <w:rFonts w:ascii="Times New Roman" w:hAnsi="Times New Roman" w:cs="Times New Roman"/>
                <w:noProof/>
              </w:rPr>
              <w:t>SPRINT N° 2:</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_Toc504985091 \h </w:instrText>
            </w:r>
            <w:r w:rsidR="00103540" w:rsidRPr="00103540">
              <w:rPr>
                <w:noProof/>
                <w:webHidden/>
              </w:rPr>
            </w:r>
            <w:r w:rsidR="00103540" w:rsidRPr="00103540">
              <w:rPr>
                <w:noProof/>
                <w:webHidden/>
              </w:rPr>
              <w:fldChar w:fldCharType="separate"/>
            </w:r>
            <w:r>
              <w:rPr>
                <w:noProof/>
                <w:webHidden/>
              </w:rPr>
              <w:t>85</w:t>
            </w:r>
            <w:r w:rsidR="00103540" w:rsidRPr="00103540">
              <w:rPr>
                <w:noProof/>
                <w:webHidden/>
              </w:rPr>
              <w:fldChar w:fldCharType="end"/>
            </w:r>
          </w:hyperlink>
        </w:p>
        <w:p w14:paraId="64FAFE0C" w14:textId="77777777" w:rsidR="00103540" w:rsidRPr="00103540" w:rsidRDefault="00A46DA0">
          <w:pPr>
            <w:pStyle w:val="TDC4"/>
            <w:tabs>
              <w:tab w:val="right" w:leader="dot" w:pos="9061"/>
            </w:tabs>
            <w:rPr>
              <w:rFonts w:asciiTheme="minorHAnsi" w:eastAsiaTheme="minorEastAsia" w:hAnsiTheme="minorHAnsi" w:cstheme="minorBidi"/>
              <w:noProof/>
              <w:color w:val="auto"/>
            </w:rPr>
          </w:pPr>
          <w:hyperlink w:anchor="_Toc504985092" w:history="1">
            <w:r w:rsidR="00103540" w:rsidRPr="00103540">
              <w:rPr>
                <w:rStyle w:val="Hipervnculo"/>
                <w:rFonts w:ascii="Times New Roman" w:eastAsia="Times New Roman" w:hAnsi="Times New Roman" w:cs="Times New Roman"/>
                <w:noProof/>
              </w:rPr>
              <w:t>Submódulo N° 3 (Web Service Atractivos Turísticos):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_Toc504985092 \h </w:instrText>
            </w:r>
            <w:r w:rsidR="00103540" w:rsidRPr="00103540">
              <w:rPr>
                <w:noProof/>
                <w:webHidden/>
              </w:rPr>
            </w:r>
            <w:r w:rsidR="00103540" w:rsidRPr="00103540">
              <w:rPr>
                <w:noProof/>
                <w:webHidden/>
              </w:rPr>
              <w:fldChar w:fldCharType="separate"/>
            </w:r>
            <w:r>
              <w:rPr>
                <w:noProof/>
                <w:webHidden/>
              </w:rPr>
              <w:t>86</w:t>
            </w:r>
            <w:r w:rsidR="00103540" w:rsidRPr="00103540">
              <w:rPr>
                <w:noProof/>
                <w:webHidden/>
              </w:rPr>
              <w:fldChar w:fldCharType="end"/>
            </w:r>
          </w:hyperlink>
        </w:p>
        <w:p w14:paraId="0BF0F57E" w14:textId="77777777" w:rsidR="00103540" w:rsidRPr="00103540" w:rsidRDefault="00A46DA0">
          <w:pPr>
            <w:pStyle w:val="TDC5"/>
            <w:tabs>
              <w:tab w:val="right" w:leader="dot" w:pos="9061"/>
            </w:tabs>
            <w:rPr>
              <w:rFonts w:asciiTheme="minorHAnsi" w:eastAsiaTheme="minorEastAsia" w:hAnsiTheme="minorHAnsi" w:cstheme="minorBidi"/>
              <w:noProof/>
              <w:color w:val="auto"/>
            </w:rPr>
          </w:pPr>
          <w:hyperlink w:anchor="_Toc504985093" w:history="1">
            <w:r w:rsidR="00103540" w:rsidRPr="00103540">
              <w:rPr>
                <w:rStyle w:val="Hipervnculo"/>
                <w:rFonts w:ascii="Times New Roman" w:hAnsi="Times New Roman" w:cs="Times New Roman"/>
                <w:noProof/>
              </w:rPr>
              <w:t>SPRINT N° 3:</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_Toc504985093 \h </w:instrText>
            </w:r>
            <w:r w:rsidR="00103540" w:rsidRPr="00103540">
              <w:rPr>
                <w:noProof/>
                <w:webHidden/>
              </w:rPr>
            </w:r>
            <w:r w:rsidR="00103540" w:rsidRPr="00103540">
              <w:rPr>
                <w:noProof/>
                <w:webHidden/>
              </w:rPr>
              <w:fldChar w:fldCharType="separate"/>
            </w:r>
            <w:r>
              <w:rPr>
                <w:noProof/>
                <w:webHidden/>
              </w:rPr>
              <w:t>86</w:t>
            </w:r>
            <w:r w:rsidR="00103540" w:rsidRPr="00103540">
              <w:rPr>
                <w:noProof/>
                <w:webHidden/>
              </w:rPr>
              <w:fldChar w:fldCharType="end"/>
            </w:r>
          </w:hyperlink>
        </w:p>
        <w:p w14:paraId="3606A22A" w14:textId="77777777" w:rsidR="00103540" w:rsidRPr="00103540" w:rsidRDefault="00A46DA0">
          <w:pPr>
            <w:pStyle w:val="TDC4"/>
            <w:tabs>
              <w:tab w:val="right" w:leader="dot" w:pos="9061"/>
            </w:tabs>
            <w:rPr>
              <w:rFonts w:asciiTheme="minorHAnsi" w:eastAsiaTheme="minorEastAsia" w:hAnsiTheme="minorHAnsi" w:cstheme="minorBidi"/>
              <w:noProof/>
              <w:color w:val="auto"/>
            </w:rPr>
          </w:pPr>
          <w:hyperlink w:anchor="_Toc504985094" w:history="1">
            <w:r w:rsidR="00103540" w:rsidRPr="00103540">
              <w:rPr>
                <w:rStyle w:val="Hipervnculo"/>
                <w:rFonts w:ascii="Times New Roman" w:eastAsia="Times New Roman" w:hAnsi="Times New Roman" w:cs="Times New Roman"/>
                <w:noProof/>
              </w:rPr>
              <w:t>Submódulo N° 4 (Web Service de Fechas Importantes):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_Toc504985094 \h </w:instrText>
            </w:r>
            <w:r w:rsidR="00103540" w:rsidRPr="00103540">
              <w:rPr>
                <w:noProof/>
                <w:webHidden/>
              </w:rPr>
            </w:r>
            <w:r w:rsidR="00103540" w:rsidRPr="00103540">
              <w:rPr>
                <w:noProof/>
                <w:webHidden/>
              </w:rPr>
              <w:fldChar w:fldCharType="separate"/>
            </w:r>
            <w:r>
              <w:rPr>
                <w:noProof/>
                <w:webHidden/>
              </w:rPr>
              <w:t>87</w:t>
            </w:r>
            <w:r w:rsidR="00103540" w:rsidRPr="00103540">
              <w:rPr>
                <w:noProof/>
                <w:webHidden/>
              </w:rPr>
              <w:fldChar w:fldCharType="end"/>
            </w:r>
          </w:hyperlink>
        </w:p>
        <w:p w14:paraId="3787F25C" w14:textId="77777777" w:rsidR="00103540" w:rsidRPr="00103540" w:rsidRDefault="00A46DA0">
          <w:pPr>
            <w:pStyle w:val="TDC5"/>
            <w:tabs>
              <w:tab w:val="right" w:leader="dot" w:pos="9061"/>
            </w:tabs>
            <w:rPr>
              <w:rFonts w:asciiTheme="minorHAnsi" w:eastAsiaTheme="minorEastAsia" w:hAnsiTheme="minorHAnsi" w:cstheme="minorBidi"/>
              <w:noProof/>
              <w:color w:val="auto"/>
            </w:rPr>
          </w:pPr>
          <w:hyperlink w:anchor="_Toc504985095" w:history="1">
            <w:r w:rsidR="00103540" w:rsidRPr="00103540">
              <w:rPr>
                <w:rStyle w:val="Hipervnculo"/>
                <w:rFonts w:ascii="Times New Roman" w:hAnsi="Times New Roman" w:cs="Times New Roman"/>
                <w:noProof/>
              </w:rPr>
              <w:t>SPRINT N° 4:</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_Toc504985095 \h </w:instrText>
            </w:r>
            <w:r w:rsidR="00103540" w:rsidRPr="00103540">
              <w:rPr>
                <w:noProof/>
                <w:webHidden/>
              </w:rPr>
            </w:r>
            <w:r w:rsidR="00103540" w:rsidRPr="00103540">
              <w:rPr>
                <w:noProof/>
                <w:webHidden/>
              </w:rPr>
              <w:fldChar w:fldCharType="separate"/>
            </w:r>
            <w:r>
              <w:rPr>
                <w:noProof/>
                <w:webHidden/>
              </w:rPr>
              <w:t>87</w:t>
            </w:r>
            <w:r w:rsidR="00103540" w:rsidRPr="00103540">
              <w:rPr>
                <w:noProof/>
                <w:webHidden/>
              </w:rPr>
              <w:fldChar w:fldCharType="end"/>
            </w:r>
          </w:hyperlink>
        </w:p>
        <w:p w14:paraId="756989BD" w14:textId="77777777" w:rsidR="00103540" w:rsidRPr="00103540" w:rsidRDefault="00A46DA0">
          <w:pPr>
            <w:pStyle w:val="TDC3"/>
            <w:tabs>
              <w:tab w:val="left" w:pos="880"/>
              <w:tab w:val="right" w:leader="dot" w:pos="9061"/>
            </w:tabs>
            <w:rPr>
              <w:rFonts w:asciiTheme="minorHAnsi" w:eastAsiaTheme="minorEastAsia" w:hAnsiTheme="minorHAnsi" w:cstheme="minorBidi"/>
              <w:noProof/>
              <w:color w:val="auto"/>
            </w:rPr>
          </w:pPr>
          <w:hyperlink w:anchor="_Toc504985096" w:history="1">
            <w:r w:rsidR="00103540" w:rsidRPr="00103540">
              <w:rPr>
                <w:rStyle w:val="Hipervnculo"/>
                <w:rFonts w:ascii="Times New Roman" w:eastAsia="Times New Roman" w:hAnsi="Times New Roman" w:cs="Times New Roman"/>
                <w:noProof/>
              </w:rPr>
              <w:t>C.</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Diseño de la aplicación</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_Toc504985096 \h </w:instrText>
            </w:r>
            <w:r w:rsidR="00103540" w:rsidRPr="00103540">
              <w:rPr>
                <w:noProof/>
                <w:webHidden/>
              </w:rPr>
            </w:r>
            <w:r w:rsidR="00103540" w:rsidRPr="00103540">
              <w:rPr>
                <w:noProof/>
                <w:webHidden/>
              </w:rPr>
              <w:fldChar w:fldCharType="separate"/>
            </w:r>
            <w:r>
              <w:rPr>
                <w:noProof/>
                <w:webHidden/>
              </w:rPr>
              <w:t>87</w:t>
            </w:r>
            <w:r w:rsidR="00103540" w:rsidRPr="00103540">
              <w:rPr>
                <w:noProof/>
                <w:webHidden/>
              </w:rPr>
              <w:fldChar w:fldCharType="end"/>
            </w:r>
          </w:hyperlink>
        </w:p>
        <w:p w14:paraId="6CD5FB16" w14:textId="77777777" w:rsidR="00103540" w:rsidRPr="00103540" w:rsidRDefault="00A46DA0">
          <w:pPr>
            <w:pStyle w:val="TDC4"/>
            <w:tabs>
              <w:tab w:val="right" w:leader="dot" w:pos="9061"/>
            </w:tabs>
            <w:rPr>
              <w:rFonts w:asciiTheme="minorHAnsi" w:eastAsiaTheme="minorEastAsia" w:hAnsiTheme="minorHAnsi" w:cstheme="minorBidi"/>
              <w:noProof/>
              <w:color w:val="auto"/>
            </w:rPr>
          </w:pPr>
          <w:hyperlink w:anchor="_Toc504985097" w:history="1">
            <w:r w:rsidR="00103540" w:rsidRPr="00103540">
              <w:rPr>
                <w:rStyle w:val="Hipervnculo"/>
                <w:rFonts w:ascii="Times New Roman" w:eastAsia="Times New Roman" w:hAnsi="Times New Roman" w:cs="Times New Roman"/>
                <w:noProof/>
              </w:rPr>
              <w:t>Diagrama de caso de uso general para el módulo de la aplicación móvil</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_Toc504985097 \h </w:instrText>
            </w:r>
            <w:r w:rsidR="00103540" w:rsidRPr="00103540">
              <w:rPr>
                <w:noProof/>
                <w:webHidden/>
              </w:rPr>
            </w:r>
            <w:r w:rsidR="00103540" w:rsidRPr="00103540">
              <w:rPr>
                <w:noProof/>
                <w:webHidden/>
              </w:rPr>
              <w:fldChar w:fldCharType="separate"/>
            </w:r>
            <w:r>
              <w:rPr>
                <w:noProof/>
                <w:webHidden/>
              </w:rPr>
              <w:t>87</w:t>
            </w:r>
            <w:r w:rsidR="00103540" w:rsidRPr="00103540">
              <w:rPr>
                <w:noProof/>
                <w:webHidden/>
              </w:rPr>
              <w:fldChar w:fldCharType="end"/>
            </w:r>
          </w:hyperlink>
        </w:p>
        <w:p w14:paraId="680E7CB1" w14:textId="77777777" w:rsidR="00103540" w:rsidRPr="00103540" w:rsidRDefault="00A46DA0">
          <w:pPr>
            <w:pStyle w:val="TDC4"/>
            <w:tabs>
              <w:tab w:val="right" w:leader="dot" w:pos="9061"/>
            </w:tabs>
            <w:rPr>
              <w:rFonts w:asciiTheme="minorHAnsi" w:eastAsiaTheme="minorEastAsia" w:hAnsiTheme="minorHAnsi" w:cstheme="minorBidi"/>
              <w:noProof/>
              <w:color w:val="auto"/>
            </w:rPr>
          </w:pPr>
          <w:hyperlink w:anchor="_Toc504985098" w:history="1">
            <w:r w:rsidR="00103540" w:rsidRPr="00103540">
              <w:rPr>
                <w:rStyle w:val="Hipervnculo"/>
                <w:rFonts w:ascii="Times New Roman" w:eastAsia="Times New Roman" w:hAnsi="Times New Roman" w:cs="Times New Roman"/>
                <w:noProof/>
              </w:rPr>
              <w:t>Casos de uso por cada Sprint</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_Toc504985098 \h </w:instrText>
            </w:r>
            <w:r w:rsidR="00103540" w:rsidRPr="00103540">
              <w:rPr>
                <w:noProof/>
                <w:webHidden/>
              </w:rPr>
            </w:r>
            <w:r w:rsidR="00103540" w:rsidRPr="00103540">
              <w:rPr>
                <w:noProof/>
                <w:webHidden/>
              </w:rPr>
              <w:fldChar w:fldCharType="separate"/>
            </w:r>
            <w:r>
              <w:rPr>
                <w:noProof/>
                <w:webHidden/>
              </w:rPr>
              <w:t>88</w:t>
            </w:r>
            <w:r w:rsidR="00103540" w:rsidRPr="00103540">
              <w:rPr>
                <w:noProof/>
                <w:webHidden/>
              </w:rPr>
              <w:fldChar w:fldCharType="end"/>
            </w:r>
          </w:hyperlink>
        </w:p>
        <w:p w14:paraId="0ED27C54" w14:textId="77777777" w:rsidR="00103540" w:rsidRPr="00103540" w:rsidRDefault="00A46DA0">
          <w:pPr>
            <w:pStyle w:val="TDC5"/>
            <w:tabs>
              <w:tab w:val="right" w:leader="dot" w:pos="9061"/>
            </w:tabs>
            <w:rPr>
              <w:rFonts w:asciiTheme="minorHAnsi" w:eastAsiaTheme="minorEastAsia" w:hAnsiTheme="minorHAnsi" w:cstheme="minorBidi"/>
              <w:noProof/>
              <w:color w:val="auto"/>
            </w:rPr>
          </w:pPr>
          <w:hyperlink w:anchor="_Toc504985099" w:history="1">
            <w:r w:rsidR="00103540" w:rsidRPr="00103540">
              <w:rPr>
                <w:rStyle w:val="Hipervnculo"/>
                <w:rFonts w:ascii="Times New Roman" w:eastAsia="Times New Roman" w:hAnsi="Times New Roman" w:cs="Times New Roman"/>
                <w:noProof/>
              </w:rPr>
              <w:t>SPRINT N° 1 (Administración de Atractivos Turísticos):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_Toc504985099 \h </w:instrText>
            </w:r>
            <w:r w:rsidR="00103540" w:rsidRPr="00103540">
              <w:rPr>
                <w:noProof/>
                <w:webHidden/>
              </w:rPr>
            </w:r>
            <w:r w:rsidR="00103540" w:rsidRPr="00103540">
              <w:rPr>
                <w:noProof/>
                <w:webHidden/>
              </w:rPr>
              <w:fldChar w:fldCharType="separate"/>
            </w:r>
            <w:r>
              <w:rPr>
                <w:noProof/>
                <w:webHidden/>
              </w:rPr>
              <w:t>88</w:t>
            </w:r>
            <w:r w:rsidR="00103540" w:rsidRPr="00103540">
              <w:rPr>
                <w:noProof/>
                <w:webHidden/>
              </w:rPr>
              <w:fldChar w:fldCharType="end"/>
            </w:r>
          </w:hyperlink>
        </w:p>
        <w:p w14:paraId="3BF856D1" w14:textId="77777777" w:rsidR="00103540" w:rsidRPr="00103540" w:rsidRDefault="00A46DA0">
          <w:pPr>
            <w:pStyle w:val="TDC5"/>
            <w:tabs>
              <w:tab w:val="right" w:leader="dot" w:pos="9061"/>
            </w:tabs>
            <w:rPr>
              <w:rFonts w:asciiTheme="minorHAnsi" w:eastAsiaTheme="minorEastAsia" w:hAnsiTheme="minorHAnsi" w:cstheme="minorBidi"/>
              <w:noProof/>
              <w:color w:val="auto"/>
            </w:rPr>
          </w:pPr>
          <w:hyperlink w:anchor="_Toc504985100" w:history="1">
            <w:r w:rsidR="00103540" w:rsidRPr="00103540">
              <w:rPr>
                <w:rStyle w:val="Hipervnculo"/>
                <w:rFonts w:ascii="Times New Roman" w:eastAsia="Times New Roman" w:hAnsi="Times New Roman" w:cs="Times New Roman"/>
                <w:noProof/>
              </w:rPr>
              <w:t>SPRINT N° 2 (Atractivos Turísticos):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_Toc504985100 \h </w:instrText>
            </w:r>
            <w:r w:rsidR="00103540" w:rsidRPr="00103540">
              <w:rPr>
                <w:noProof/>
                <w:webHidden/>
              </w:rPr>
            </w:r>
            <w:r w:rsidR="00103540" w:rsidRPr="00103540">
              <w:rPr>
                <w:noProof/>
                <w:webHidden/>
              </w:rPr>
              <w:fldChar w:fldCharType="separate"/>
            </w:r>
            <w:r>
              <w:rPr>
                <w:noProof/>
                <w:webHidden/>
              </w:rPr>
              <w:t>88</w:t>
            </w:r>
            <w:r w:rsidR="00103540" w:rsidRPr="00103540">
              <w:rPr>
                <w:noProof/>
                <w:webHidden/>
              </w:rPr>
              <w:fldChar w:fldCharType="end"/>
            </w:r>
          </w:hyperlink>
        </w:p>
        <w:p w14:paraId="41276186" w14:textId="77777777" w:rsidR="00103540" w:rsidRPr="00103540" w:rsidRDefault="00A46DA0">
          <w:pPr>
            <w:pStyle w:val="TDC4"/>
            <w:tabs>
              <w:tab w:val="right" w:leader="dot" w:pos="9061"/>
            </w:tabs>
            <w:rPr>
              <w:rFonts w:asciiTheme="minorHAnsi" w:eastAsiaTheme="minorEastAsia" w:hAnsiTheme="minorHAnsi" w:cstheme="minorBidi"/>
              <w:noProof/>
              <w:color w:val="auto"/>
            </w:rPr>
          </w:pPr>
          <w:hyperlink w:anchor="_Toc504985101" w:history="1">
            <w:r w:rsidR="00103540" w:rsidRPr="00103540">
              <w:rPr>
                <w:rStyle w:val="Hipervnculo"/>
                <w:rFonts w:ascii="Times New Roman" w:eastAsia="Times New Roman" w:hAnsi="Times New Roman" w:cs="Times New Roman"/>
                <w:noProof/>
              </w:rPr>
              <w:t>Diagrama de Secuencia</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_Toc504985101 \h </w:instrText>
            </w:r>
            <w:r w:rsidR="00103540" w:rsidRPr="00103540">
              <w:rPr>
                <w:noProof/>
                <w:webHidden/>
              </w:rPr>
            </w:r>
            <w:r w:rsidR="00103540" w:rsidRPr="00103540">
              <w:rPr>
                <w:noProof/>
                <w:webHidden/>
              </w:rPr>
              <w:fldChar w:fldCharType="separate"/>
            </w:r>
            <w:r>
              <w:rPr>
                <w:noProof/>
                <w:webHidden/>
              </w:rPr>
              <w:t>89</w:t>
            </w:r>
            <w:r w:rsidR="00103540" w:rsidRPr="00103540">
              <w:rPr>
                <w:noProof/>
                <w:webHidden/>
              </w:rPr>
              <w:fldChar w:fldCharType="end"/>
            </w:r>
          </w:hyperlink>
        </w:p>
        <w:p w14:paraId="1ED5241A" w14:textId="77777777" w:rsidR="00103540" w:rsidRPr="00103540" w:rsidRDefault="00A46DA0">
          <w:pPr>
            <w:pStyle w:val="TDC4"/>
            <w:tabs>
              <w:tab w:val="right" w:leader="dot" w:pos="9061"/>
            </w:tabs>
            <w:rPr>
              <w:rFonts w:asciiTheme="minorHAnsi" w:eastAsiaTheme="minorEastAsia" w:hAnsiTheme="minorHAnsi" w:cstheme="minorBidi"/>
              <w:noProof/>
              <w:color w:val="auto"/>
            </w:rPr>
          </w:pPr>
          <w:hyperlink w:anchor="_Toc504985102" w:history="1">
            <w:r w:rsidR="00103540" w:rsidRPr="00103540">
              <w:rPr>
                <w:rStyle w:val="Hipervnculo"/>
                <w:rFonts w:ascii="Times New Roman" w:eastAsia="Times New Roman" w:hAnsi="Times New Roman" w:cs="Times New Roman"/>
                <w:noProof/>
              </w:rPr>
              <w:t>Diagrama de Clases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_Toc504985102 \h </w:instrText>
            </w:r>
            <w:r w:rsidR="00103540" w:rsidRPr="00103540">
              <w:rPr>
                <w:noProof/>
                <w:webHidden/>
              </w:rPr>
            </w:r>
            <w:r w:rsidR="00103540" w:rsidRPr="00103540">
              <w:rPr>
                <w:noProof/>
                <w:webHidden/>
              </w:rPr>
              <w:fldChar w:fldCharType="separate"/>
            </w:r>
            <w:r>
              <w:rPr>
                <w:noProof/>
                <w:webHidden/>
              </w:rPr>
              <w:t>91</w:t>
            </w:r>
            <w:r w:rsidR="00103540" w:rsidRPr="00103540">
              <w:rPr>
                <w:noProof/>
                <w:webHidden/>
              </w:rPr>
              <w:fldChar w:fldCharType="end"/>
            </w:r>
          </w:hyperlink>
        </w:p>
        <w:p w14:paraId="71D6CBCA" w14:textId="77777777" w:rsidR="00103540" w:rsidRPr="00103540" w:rsidRDefault="00A46DA0">
          <w:pPr>
            <w:pStyle w:val="TDC3"/>
            <w:tabs>
              <w:tab w:val="left" w:pos="880"/>
              <w:tab w:val="right" w:leader="dot" w:pos="9061"/>
            </w:tabs>
            <w:rPr>
              <w:rFonts w:asciiTheme="minorHAnsi" w:eastAsiaTheme="minorEastAsia" w:hAnsiTheme="minorHAnsi" w:cstheme="minorBidi"/>
              <w:noProof/>
              <w:color w:val="auto"/>
            </w:rPr>
          </w:pPr>
          <w:hyperlink w:anchor="_Toc504985103" w:history="1">
            <w:r w:rsidR="00103540" w:rsidRPr="00103540">
              <w:rPr>
                <w:rStyle w:val="Hipervnculo"/>
                <w:rFonts w:ascii="Times New Roman" w:eastAsia="Times New Roman" w:hAnsi="Times New Roman" w:cs="Times New Roman"/>
                <w:noProof/>
              </w:rPr>
              <w:t>D.</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Implementación</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_Toc504985103 \h </w:instrText>
            </w:r>
            <w:r w:rsidR="00103540" w:rsidRPr="00103540">
              <w:rPr>
                <w:noProof/>
                <w:webHidden/>
              </w:rPr>
            </w:r>
            <w:r w:rsidR="00103540" w:rsidRPr="00103540">
              <w:rPr>
                <w:noProof/>
                <w:webHidden/>
              </w:rPr>
              <w:fldChar w:fldCharType="separate"/>
            </w:r>
            <w:r>
              <w:rPr>
                <w:noProof/>
                <w:webHidden/>
              </w:rPr>
              <w:t>92</w:t>
            </w:r>
            <w:r w:rsidR="00103540" w:rsidRPr="00103540">
              <w:rPr>
                <w:noProof/>
                <w:webHidden/>
              </w:rPr>
              <w:fldChar w:fldCharType="end"/>
            </w:r>
          </w:hyperlink>
        </w:p>
        <w:p w14:paraId="5854F61F" w14:textId="77777777" w:rsidR="00103540" w:rsidRPr="00103540" w:rsidRDefault="00A46DA0">
          <w:pPr>
            <w:pStyle w:val="TDC4"/>
            <w:tabs>
              <w:tab w:val="right" w:leader="dot" w:pos="9061"/>
            </w:tabs>
            <w:rPr>
              <w:rFonts w:asciiTheme="minorHAnsi" w:eastAsiaTheme="minorEastAsia" w:hAnsiTheme="minorHAnsi" w:cstheme="minorBidi"/>
              <w:noProof/>
              <w:color w:val="auto"/>
            </w:rPr>
          </w:pPr>
          <w:hyperlink w:anchor="_Toc504985104" w:history="1">
            <w:r w:rsidR="00103540" w:rsidRPr="00103540">
              <w:rPr>
                <w:rStyle w:val="Hipervnculo"/>
                <w:rFonts w:ascii="Times New Roman" w:eastAsia="Times New Roman" w:hAnsi="Times New Roman" w:cs="Times New Roman"/>
                <w:noProof/>
              </w:rPr>
              <w:t>Submódulo 1: Administración de Atractivos Turísticos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_Toc504985104 \h </w:instrText>
            </w:r>
            <w:r w:rsidR="00103540" w:rsidRPr="00103540">
              <w:rPr>
                <w:noProof/>
                <w:webHidden/>
              </w:rPr>
            </w:r>
            <w:r w:rsidR="00103540" w:rsidRPr="00103540">
              <w:rPr>
                <w:noProof/>
                <w:webHidden/>
              </w:rPr>
              <w:fldChar w:fldCharType="separate"/>
            </w:r>
            <w:r>
              <w:rPr>
                <w:noProof/>
                <w:webHidden/>
              </w:rPr>
              <w:t>92</w:t>
            </w:r>
            <w:r w:rsidR="00103540" w:rsidRPr="00103540">
              <w:rPr>
                <w:noProof/>
                <w:webHidden/>
              </w:rPr>
              <w:fldChar w:fldCharType="end"/>
            </w:r>
          </w:hyperlink>
        </w:p>
        <w:p w14:paraId="4E72F920" w14:textId="77777777" w:rsidR="00103540" w:rsidRPr="00103540" w:rsidRDefault="00A46DA0">
          <w:pPr>
            <w:pStyle w:val="TDC5"/>
            <w:tabs>
              <w:tab w:val="right" w:leader="dot" w:pos="9061"/>
            </w:tabs>
            <w:rPr>
              <w:rFonts w:asciiTheme="minorHAnsi" w:eastAsiaTheme="minorEastAsia" w:hAnsiTheme="minorHAnsi" w:cstheme="minorBidi"/>
              <w:noProof/>
              <w:color w:val="auto"/>
            </w:rPr>
          </w:pPr>
          <w:hyperlink w:anchor="_Toc504985105" w:history="1">
            <w:r w:rsidR="00103540" w:rsidRPr="00103540">
              <w:rPr>
                <w:rStyle w:val="Hipervnculo"/>
                <w:rFonts w:ascii="Times New Roman" w:eastAsia="Times New Roman" w:hAnsi="Times New Roman" w:cs="Times New Roman"/>
                <w:noProof/>
              </w:rPr>
              <w:t>SPRINT N° 1:</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_Toc504985105 \h </w:instrText>
            </w:r>
            <w:r w:rsidR="00103540" w:rsidRPr="00103540">
              <w:rPr>
                <w:noProof/>
                <w:webHidden/>
              </w:rPr>
            </w:r>
            <w:r w:rsidR="00103540" w:rsidRPr="00103540">
              <w:rPr>
                <w:noProof/>
                <w:webHidden/>
              </w:rPr>
              <w:fldChar w:fldCharType="separate"/>
            </w:r>
            <w:r>
              <w:rPr>
                <w:noProof/>
                <w:webHidden/>
              </w:rPr>
              <w:t>92</w:t>
            </w:r>
            <w:r w:rsidR="00103540" w:rsidRPr="00103540">
              <w:rPr>
                <w:noProof/>
                <w:webHidden/>
              </w:rPr>
              <w:fldChar w:fldCharType="end"/>
            </w:r>
          </w:hyperlink>
        </w:p>
        <w:p w14:paraId="2BCC0FC0" w14:textId="77777777" w:rsidR="00103540" w:rsidRPr="00103540" w:rsidRDefault="00A46DA0">
          <w:pPr>
            <w:pStyle w:val="TDC4"/>
            <w:tabs>
              <w:tab w:val="right" w:leader="dot" w:pos="9061"/>
            </w:tabs>
            <w:rPr>
              <w:rFonts w:asciiTheme="minorHAnsi" w:eastAsiaTheme="minorEastAsia" w:hAnsiTheme="minorHAnsi" w:cstheme="minorBidi"/>
              <w:noProof/>
              <w:color w:val="auto"/>
            </w:rPr>
          </w:pPr>
          <w:hyperlink w:anchor="_Toc504985106" w:history="1">
            <w:r w:rsidR="00103540" w:rsidRPr="00103540">
              <w:rPr>
                <w:rStyle w:val="Hipervnculo"/>
                <w:rFonts w:ascii="Times New Roman" w:eastAsia="Times New Roman" w:hAnsi="Times New Roman" w:cs="Times New Roman"/>
                <w:noProof/>
              </w:rPr>
              <w:t>Submódulo 2: Administración de Fechas Importantes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_Toc504985106 \h </w:instrText>
            </w:r>
            <w:r w:rsidR="00103540" w:rsidRPr="00103540">
              <w:rPr>
                <w:noProof/>
                <w:webHidden/>
              </w:rPr>
            </w:r>
            <w:r w:rsidR="00103540" w:rsidRPr="00103540">
              <w:rPr>
                <w:noProof/>
                <w:webHidden/>
              </w:rPr>
              <w:fldChar w:fldCharType="separate"/>
            </w:r>
            <w:r>
              <w:rPr>
                <w:noProof/>
                <w:webHidden/>
              </w:rPr>
              <w:t>95</w:t>
            </w:r>
            <w:r w:rsidR="00103540" w:rsidRPr="00103540">
              <w:rPr>
                <w:noProof/>
                <w:webHidden/>
              </w:rPr>
              <w:fldChar w:fldCharType="end"/>
            </w:r>
          </w:hyperlink>
        </w:p>
        <w:p w14:paraId="4E850B65" w14:textId="77777777" w:rsidR="00103540" w:rsidRPr="00103540" w:rsidRDefault="00A46DA0">
          <w:pPr>
            <w:pStyle w:val="TDC4"/>
            <w:tabs>
              <w:tab w:val="right" w:leader="dot" w:pos="9061"/>
            </w:tabs>
            <w:rPr>
              <w:rFonts w:asciiTheme="minorHAnsi" w:eastAsiaTheme="minorEastAsia" w:hAnsiTheme="minorHAnsi" w:cstheme="minorBidi"/>
              <w:noProof/>
              <w:color w:val="auto"/>
            </w:rPr>
          </w:pPr>
          <w:hyperlink w:anchor="_Toc504985107" w:history="1">
            <w:r w:rsidR="00103540" w:rsidRPr="00103540">
              <w:rPr>
                <w:rStyle w:val="Hipervnculo"/>
                <w:rFonts w:ascii="Times New Roman" w:eastAsia="Times New Roman" w:hAnsi="Times New Roman" w:cs="Times New Roman"/>
                <w:noProof/>
              </w:rPr>
              <w:t>SPRINT N° 2:</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_Toc504985107 \h </w:instrText>
            </w:r>
            <w:r w:rsidR="00103540" w:rsidRPr="00103540">
              <w:rPr>
                <w:noProof/>
                <w:webHidden/>
              </w:rPr>
            </w:r>
            <w:r w:rsidR="00103540" w:rsidRPr="00103540">
              <w:rPr>
                <w:noProof/>
                <w:webHidden/>
              </w:rPr>
              <w:fldChar w:fldCharType="separate"/>
            </w:r>
            <w:r>
              <w:rPr>
                <w:noProof/>
                <w:webHidden/>
              </w:rPr>
              <w:t>95</w:t>
            </w:r>
            <w:r w:rsidR="00103540" w:rsidRPr="00103540">
              <w:rPr>
                <w:noProof/>
                <w:webHidden/>
              </w:rPr>
              <w:fldChar w:fldCharType="end"/>
            </w:r>
          </w:hyperlink>
        </w:p>
        <w:p w14:paraId="611308F1" w14:textId="77777777" w:rsidR="00103540" w:rsidRPr="00103540" w:rsidRDefault="00A46DA0">
          <w:pPr>
            <w:pStyle w:val="TDC3"/>
            <w:tabs>
              <w:tab w:val="left" w:pos="880"/>
              <w:tab w:val="right" w:leader="dot" w:pos="9061"/>
            </w:tabs>
            <w:rPr>
              <w:rFonts w:asciiTheme="minorHAnsi" w:eastAsiaTheme="minorEastAsia" w:hAnsiTheme="minorHAnsi" w:cstheme="minorBidi"/>
              <w:noProof/>
              <w:color w:val="auto"/>
            </w:rPr>
          </w:pPr>
          <w:hyperlink w:anchor="_Toc504985108" w:history="1">
            <w:r w:rsidR="00103540" w:rsidRPr="00103540">
              <w:rPr>
                <w:rStyle w:val="Hipervnculo"/>
                <w:rFonts w:ascii="Times New Roman" w:eastAsia="Times New Roman" w:hAnsi="Times New Roman" w:cs="Times New Roman"/>
                <w:noProof/>
              </w:rPr>
              <w:t>E.</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Pruebas: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_Toc504985108 \h </w:instrText>
            </w:r>
            <w:r w:rsidR="00103540" w:rsidRPr="00103540">
              <w:rPr>
                <w:noProof/>
                <w:webHidden/>
              </w:rPr>
            </w:r>
            <w:r w:rsidR="00103540" w:rsidRPr="00103540">
              <w:rPr>
                <w:noProof/>
                <w:webHidden/>
              </w:rPr>
              <w:fldChar w:fldCharType="separate"/>
            </w:r>
            <w:r>
              <w:rPr>
                <w:noProof/>
                <w:webHidden/>
              </w:rPr>
              <w:t>96</w:t>
            </w:r>
            <w:r w:rsidR="00103540" w:rsidRPr="00103540">
              <w:rPr>
                <w:noProof/>
                <w:webHidden/>
              </w:rPr>
              <w:fldChar w:fldCharType="end"/>
            </w:r>
          </w:hyperlink>
        </w:p>
        <w:p w14:paraId="324AEAEE" w14:textId="77777777" w:rsidR="00103540" w:rsidRPr="00103540" w:rsidRDefault="00A46DA0">
          <w:pPr>
            <w:pStyle w:val="TDC4"/>
            <w:tabs>
              <w:tab w:val="right" w:leader="dot" w:pos="9061"/>
            </w:tabs>
            <w:rPr>
              <w:rFonts w:asciiTheme="minorHAnsi" w:eastAsiaTheme="minorEastAsia" w:hAnsiTheme="minorHAnsi" w:cstheme="minorBidi"/>
              <w:noProof/>
              <w:color w:val="auto"/>
            </w:rPr>
          </w:pPr>
          <w:hyperlink w:anchor="_Toc504985109" w:history="1">
            <w:r w:rsidR="00103540" w:rsidRPr="00103540">
              <w:rPr>
                <w:rStyle w:val="Hipervnculo"/>
                <w:rFonts w:ascii="Times New Roman" w:eastAsia="Times New Roman" w:hAnsi="Times New Roman" w:cs="Times New Roman"/>
                <w:noProof/>
              </w:rPr>
              <w:t>Pruebas por Submódulos: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_Toc504985109 \h </w:instrText>
            </w:r>
            <w:r w:rsidR="00103540" w:rsidRPr="00103540">
              <w:rPr>
                <w:noProof/>
                <w:webHidden/>
              </w:rPr>
            </w:r>
            <w:r w:rsidR="00103540" w:rsidRPr="00103540">
              <w:rPr>
                <w:noProof/>
                <w:webHidden/>
              </w:rPr>
              <w:fldChar w:fldCharType="separate"/>
            </w:r>
            <w:r>
              <w:rPr>
                <w:noProof/>
                <w:webHidden/>
              </w:rPr>
              <w:t>98</w:t>
            </w:r>
            <w:r w:rsidR="00103540" w:rsidRPr="00103540">
              <w:rPr>
                <w:noProof/>
                <w:webHidden/>
              </w:rPr>
              <w:fldChar w:fldCharType="end"/>
            </w:r>
          </w:hyperlink>
        </w:p>
        <w:p w14:paraId="7F237D15" w14:textId="77777777" w:rsidR="00103540" w:rsidRPr="00103540" w:rsidRDefault="00A46DA0">
          <w:pPr>
            <w:pStyle w:val="TDC5"/>
            <w:tabs>
              <w:tab w:val="right" w:leader="dot" w:pos="9061"/>
            </w:tabs>
            <w:rPr>
              <w:rFonts w:asciiTheme="minorHAnsi" w:eastAsiaTheme="minorEastAsia" w:hAnsiTheme="minorHAnsi" w:cstheme="minorBidi"/>
              <w:noProof/>
              <w:color w:val="auto"/>
            </w:rPr>
          </w:pPr>
          <w:hyperlink w:anchor="_Toc504985110" w:history="1">
            <w:r w:rsidR="00103540" w:rsidRPr="00103540">
              <w:rPr>
                <w:rStyle w:val="Hipervnculo"/>
                <w:rFonts w:ascii="Times New Roman" w:eastAsia="Times New Roman" w:hAnsi="Times New Roman" w:cs="Times New Roman"/>
                <w:noProof/>
              </w:rPr>
              <w:t>Submódulo 1: Administración de los Principales Atractivos Turísticos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_Toc504985110 \h </w:instrText>
            </w:r>
            <w:r w:rsidR="00103540" w:rsidRPr="00103540">
              <w:rPr>
                <w:noProof/>
                <w:webHidden/>
              </w:rPr>
            </w:r>
            <w:r w:rsidR="00103540" w:rsidRPr="00103540">
              <w:rPr>
                <w:noProof/>
                <w:webHidden/>
              </w:rPr>
              <w:fldChar w:fldCharType="separate"/>
            </w:r>
            <w:r>
              <w:rPr>
                <w:noProof/>
                <w:webHidden/>
              </w:rPr>
              <w:t>98</w:t>
            </w:r>
            <w:r w:rsidR="00103540" w:rsidRPr="00103540">
              <w:rPr>
                <w:noProof/>
                <w:webHidden/>
              </w:rPr>
              <w:fldChar w:fldCharType="end"/>
            </w:r>
          </w:hyperlink>
        </w:p>
        <w:p w14:paraId="0F82798E" w14:textId="77777777" w:rsidR="00103540" w:rsidRPr="00103540" w:rsidRDefault="00A46DA0">
          <w:pPr>
            <w:pStyle w:val="TDC6"/>
            <w:tabs>
              <w:tab w:val="right" w:leader="dot" w:pos="9061"/>
            </w:tabs>
            <w:rPr>
              <w:rFonts w:asciiTheme="minorHAnsi" w:eastAsiaTheme="minorEastAsia" w:hAnsiTheme="minorHAnsi" w:cstheme="minorBidi"/>
              <w:noProof/>
              <w:color w:val="auto"/>
            </w:rPr>
          </w:pPr>
          <w:hyperlink w:anchor="_Toc504985111" w:history="1">
            <w:r w:rsidR="00103540" w:rsidRPr="00103540">
              <w:rPr>
                <w:rStyle w:val="Hipervnculo"/>
                <w:rFonts w:ascii="Times New Roman" w:eastAsia="Times New Roman" w:hAnsi="Times New Roman" w:cs="Times New Roman"/>
                <w:noProof/>
              </w:rPr>
              <w:t>SPRINT N° 1:</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_Toc504985111 \h </w:instrText>
            </w:r>
            <w:r w:rsidR="00103540" w:rsidRPr="00103540">
              <w:rPr>
                <w:noProof/>
                <w:webHidden/>
              </w:rPr>
            </w:r>
            <w:r w:rsidR="00103540" w:rsidRPr="00103540">
              <w:rPr>
                <w:noProof/>
                <w:webHidden/>
              </w:rPr>
              <w:fldChar w:fldCharType="separate"/>
            </w:r>
            <w:r>
              <w:rPr>
                <w:noProof/>
                <w:webHidden/>
              </w:rPr>
              <w:t>98</w:t>
            </w:r>
            <w:r w:rsidR="00103540" w:rsidRPr="00103540">
              <w:rPr>
                <w:noProof/>
                <w:webHidden/>
              </w:rPr>
              <w:fldChar w:fldCharType="end"/>
            </w:r>
          </w:hyperlink>
        </w:p>
        <w:p w14:paraId="1B7DF7DB" w14:textId="77777777" w:rsidR="00103540" w:rsidRPr="00103540" w:rsidRDefault="00A46DA0">
          <w:pPr>
            <w:pStyle w:val="TDC5"/>
            <w:tabs>
              <w:tab w:val="right" w:leader="dot" w:pos="9061"/>
            </w:tabs>
            <w:rPr>
              <w:rFonts w:asciiTheme="minorHAnsi" w:eastAsiaTheme="minorEastAsia" w:hAnsiTheme="minorHAnsi" w:cstheme="minorBidi"/>
              <w:noProof/>
              <w:color w:val="auto"/>
            </w:rPr>
          </w:pPr>
          <w:hyperlink w:anchor="_Toc504985112" w:history="1">
            <w:r w:rsidR="00103540" w:rsidRPr="00103540">
              <w:rPr>
                <w:rStyle w:val="Hipervnculo"/>
                <w:rFonts w:ascii="Times New Roman" w:eastAsia="Times New Roman" w:hAnsi="Times New Roman" w:cs="Times New Roman"/>
                <w:noProof/>
              </w:rPr>
              <w:t>Submódulo 2: Administración de Fechas Importantes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_Toc504985112 \h </w:instrText>
            </w:r>
            <w:r w:rsidR="00103540" w:rsidRPr="00103540">
              <w:rPr>
                <w:noProof/>
                <w:webHidden/>
              </w:rPr>
            </w:r>
            <w:r w:rsidR="00103540" w:rsidRPr="00103540">
              <w:rPr>
                <w:noProof/>
                <w:webHidden/>
              </w:rPr>
              <w:fldChar w:fldCharType="separate"/>
            </w:r>
            <w:r>
              <w:rPr>
                <w:noProof/>
                <w:webHidden/>
              </w:rPr>
              <w:t>99</w:t>
            </w:r>
            <w:r w:rsidR="00103540" w:rsidRPr="00103540">
              <w:rPr>
                <w:noProof/>
                <w:webHidden/>
              </w:rPr>
              <w:fldChar w:fldCharType="end"/>
            </w:r>
          </w:hyperlink>
        </w:p>
        <w:p w14:paraId="4A9A5A09" w14:textId="77777777" w:rsidR="00103540" w:rsidRPr="00103540" w:rsidRDefault="00A46DA0">
          <w:pPr>
            <w:pStyle w:val="TDC6"/>
            <w:tabs>
              <w:tab w:val="right" w:leader="dot" w:pos="9061"/>
            </w:tabs>
            <w:rPr>
              <w:rFonts w:asciiTheme="minorHAnsi" w:eastAsiaTheme="minorEastAsia" w:hAnsiTheme="minorHAnsi" w:cstheme="minorBidi"/>
              <w:noProof/>
              <w:color w:val="auto"/>
            </w:rPr>
          </w:pPr>
          <w:hyperlink w:anchor="_Toc504985113" w:history="1">
            <w:r w:rsidR="00103540" w:rsidRPr="00103540">
              <w:rPr>
                <w:rStyle w:val="Hipervnculo"/>
                <w:rFonts w:ascii="Times New Roman" w:eastAsia="Times New Roman" w:hAnsi="Times New Roman" w:cs="Times New Roman"/>
                <w:noProof/>
              </w:rPr>
              <w:t>SPRINT N° 2:</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_Toc504985113 \h </w:instrText>
            </w:r>
            <w:r w:rsidR="00103540" w:rsidRPr="00103540">
              <w:rPr>
                <w:noProof/>
                <w:webHidden/>
              </w:rPr>
            </w:r>
            <w:r w:rsidR="00103540" w:rsidRPr="00103540">
              <w:rPr>
                <w:noProof/>
                <w:webHidden/>
              </w:rPr>
              <w:fldChar w:fldCharType="separate"/>
            </w:r>
            <w:r>
              <w:rPr>
                <w:noProof/>
                <w:webHidden/>
              </w:rPr>
              <w:t>99</w:t>
            </w:r>
            <w:r w:rsidR="00103540" w:rsidRPr="00103540">
              <w:rPr>
                <w:noProof/>
                <w:webHidden/>
              </w:rPr>
              <w:fldChar w:fldCharType="end"/>
            </w:r>
          </w:hyperlink>
        </w:p>
        <w:p w14:paraId="1E7CDE11" w14:textId="77777777" w:rsidR="00103540" w:rsidRPr="00103540" w:rsidRDefault="00A46DA0">
          <w:pPr>
            <w:pStyle w:val="TDC3"/>
            <w:tabs>
              <w:tab w:val="left" w:pos="880"/>
              <w:tab w:val="right" w:leader="dot" w:pos="9061"/>
            </w:tabs>
            <w:rPr>
              <w:rFonts w:asciiTheme="minorHAnsi" w:eastAsiaTheme="minorEastAsia" w:hAnsiTheme="minorHAnsi" w:cstheme="minorBidi"/>
              <w:noProof/>
              <w:color w:val="auto"/>
            </w:rPr>
          </w:pPr>
          <w:hyperlink w:anchor="_Toc504985114" w:history="1">
            <w:r w:rsidR="00103540" w:rsidRPr="00103540">
              <w:rPr>
                <w:rStyle w:val="Hipervnculo"/>
                <w:rFonts w:ascii="Times New Roman" w:eastAsia="Times New Roman" w:hAnsi="Times New Roman" w:cs="Times New Roman"/>
                <w:noProof/>
              </w:rPr>
              <w:t>F.</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Pruebas Globales del Sistema</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_Toc504985114 \h </w:instrText>
            </w:r>
            <w:r w:rsidR="00103540" w:rsidRPr="00103540">
              <w:rPr>
                <w:noProof/>
                <w:webHidden/>
              </w:rPr>
            </w:r>
            <w:r w:rsidR="00103540" w:rsidRPr="00103540">
              <w:rPr>
                <w:noProof/>
                <w:webHidden/>
              </w:rPr>
              <w:fldChar w:fldCharType="separate"/>
            </w:r>
            <w:r>
              <w:rPr>
                <w:noProof/>
                <w:webHidden/>
              </w:rPr>
              <w:t>100</w:t>
            </w:r>
            <w:r w:rsidR="00103540" w:rsidRPr="00103540">
              <w:rPr>
                <w:noProof/>
                <w:webHidden/>
              </w:rPr>
              <w:fldChar w:fldCharType="end"/>
            </w:r>
          </w:hyperlink>
        </w:p>
        <w:p w14:paraId="37600100" w14:textId="77777777" w:rsidR="00103540" w:rsidRPr="00103540" w:rsidRDefault="00A46DA0">
          <w:pPr>
            <w:pStyle w:val="TDC1"/>
            <w:tabs>
              <w:tab w:val="left" w:pos="660"/>
              <w:tab w:val="right" w:leader="dot" w:pos="9061"/>
            </w:tabs>
            <w:rPr>
              <w:rFonts w:asciiTheme="minorHAnsi" w:eastAsiaTheme="minorEastAsia" w:hAnsiTheme="minorHAnsi" w:cstheme="minorBidi"/>
              <w:noProof/>
              <w:color w:val="auto"/>
            </w:rPr>
          </w:pPr>
          <w:hyperlink w:anchor="_Toc504985115" w:history="1">
            <w:r w:rsidR="00103540" w:rsidRPr="00103540">
              <w:rPr>
                <w:rStyle w:val="Hipervnculo"/>
                <w:rFonts w:ascii="Times New Roman" w:eastAsia="Times New Roman" w:hAnsi="Times New Roman" w:cs="Times New Roman"/>
                <w:noProof/>
              </w:rPr>
              <w:t>12.</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IMPACTOS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_Toc504985115 \h </w:instrText>
            </w:r>
            <w:r w:rsidR="00103540" w:rsidRPr="00103540">
              <w:rPr>
                <w:noProof/>
                <w:webHidden/>
              </w:rPr>
            </w:r>
            <w:r w:rsidR="00103540" w:rsidRPr="00103540">
              <w:rPr>
                <w:noProof/>
                <w:webHidden/>
              </w:rPr>
              <w:fldChar w:fldCharType="separate"/>
            </w:r>
            <w:r>
              <w:rPr>
                <w:noProof/>
                <w:webHidden/>
              </w:rPr>
              <w:t>102</w:t>
            </w:r>
            <w:r w:rsidR="00103540" w:rsidRPr="00103540">
              <w:rPr>
                <w:noProof/>
                <w:webHidden/>
              </w:rPr>
              <w:fldChar w:fldCharType="end"/>
            </w:r>
          </w:hyperlink>
        </w:p>
        <w:p w14:paraId="79133A22" w14:textId="77777777" w:rsidR="00103540" w:rsidRPr="00103540" w:rsidRDefault="00A46DA0">
          <w:pPr>
            <w:pStyle w:val="TDC1"/>
            <w:tabs>
              <w:tab w:val="left" w:pos="880"/>
              <w:tab w:val="right" w:leader="dot" w:pos="9061"/>
            </w:tabs>
            <w:rPr>
              <w:rFonts w:asciiTheme="minorHAnsi" w:eastAsiaTheme="minorEastAsia" w:hAnsiTheme="minorHAnsi" w:cstheme="minorBidi"/>
              <w:noProof/>
              <w:color w:val="auto"/>
            </w:rPr>
          </w:pPr>
          <w:hyperlink w:anchor="_Toc504985116" w:history="1">
            <w:r w:rsidR="00103540" w:rsidRPr="00103540">
              <w:rPr>
                <w:rStyle w:val="Hipervnculo"/>
                <w:rFonts w:ascii="Times New Roman" w:eastAsia="Times New Roman" w:hAnsi="Times New Roman" w:cs="Times New Roman"/>
                <w:noProof/>
              </w:rPr>
              <w:t>12.1.</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Impacto técnicos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_Toc504985116 \h </w:instrText>
            </w:r>
            <w:r w:rsidR="00103540" w:rsidRPr="00103540">
              <w:rPr>
                <w:noProof/>
                <w:webHidden/>
              </w:rPr>
            </w:r>
            <w:r w:rsidR="00103540" w:rsidRPr="00103540">
              <w:rPr>
                <w:noProof/>
                <w:webHidden/>
              </w:rPr>
              <w:fldChar w:fldCharType="separate"/>
            </w:r>
            <w:r>
              <w:rPr>
                <w:noProof/>
                <w:webHidden/>
              </w:rPr>
              <w:t>102</w:t>
            </w:r>
            <w:r w:rsidR="00103540" w:rsidRPr="00103540">
              <w:rPr>
                <w:noProof/>
                <w:webHidden/>
              </w:rPr>
              <w:fldChar w:fldCharType="end"/>
            </w:r>
          </w:hyperlink>
        </w:p>
        <w:p w14:paraId="71AA2216" w14:textId="77777777" w:rsidR="00103540" w:rsidRPr="00103540" w:rsidRDefault="00A46DA0">
          <w:pPr>
            <w:pStyle w:val="TDC1"/>
            <w:tabs>
              <w:tab w:val="left" w:pos="880"/>
              <w:tab w:val="right" w:leader="dot" w:pos="9061"/>
            </w:tabs>
            <w:rPr>
              <w:rFonts w:asciiTheme="minorHAnsi" w:eastAsiaTheme="minorEastAsia" w:hAnsiTheme="minorHAnsi" w:cstheme="minorBidi"/>
              <w:noProof/>
              <w:color w:val="auto"/>
            </w:rPr>
          </w:pPr>
          <w:hyperlink w:anchor="_Toc504985117" w:history="1">
            <w:r w:rsidR="00103540" w:rsidRPr="00103540">
              <w:rPr>
                <w:rStyle w:val="Hipervnculo"/>
                <w:rFonts w:ascii="Times New Roman" w:eastAsia="Times New Roman" w:hAnsi="Times New Roman" w:cs="Times New Roman"/>
                <w:noProof/>
              </w:rPr>
              <w:t>12.2.</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Impacto social</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_Toc504985117 \h </w:instrText>
            </w:r>
            <w:r w:rsidR="00103540" w:rsidRPr="00103540">
              <w:rPr>
                <w:noProof/>
                <w:webHidden/>
              </w:rPr>
            </w:r>
            <w:r w:rsidR="00103540" w:rsidRPr="00103540">
              <w:rPr>
                <w:noProof/>
                <w:webHidden/>
              </w:rPr>
              <w:fldChar w:fldCharType="separate"/>
            </w:r>
            <w:r>
              <w:rPr>
                <w:noProof/>
                <w:webHidden/>
              </w:rPr>
              <w:t>102</w:t>
            </w:r>
            <w:r w:rsidR="00103540" w:rsidRPr="00103540">
              <w:rPr>
                <w:noProof/>
                <w:webHidden/>
              </w:rPr>
              <w:fldChar w:fldCharType="end"/>
            </w:r>
          </w:hyperlink>
        </w:p>
        <w:p w14:paraId="26EA89E0" w14:textId="77777777" w:rsidR="00103540" w:rsidRPr="00103540" w:rsidRDefault="00A46DA0">
          <w:pPr>
            <w:pStyle w:val="TDC1"/>
            <w:tabs>
              <w:tab w:val="left" w:pos="880"/>
              <w:tab w:val="right" w:leader="dot" w:pos="9061"/>
            </w:tabs>
            <w:rPr>
              <w:rFonts w:asciiTheme="minorHAnsi" w:eastAsiaTheme="minorEastAsia" w:hAnsiTheme="minorHAnsi" w:cstheme="minorBidi"/>
              <w:noProof/>
              <w:color w:val="auto"/>
            </w:rPr>
          </w:pPr>
          <w:hyperlink w:anchor="_Toc504985118" w:history="1">
            <w:r w:rsidR="00103540" w:rsidRPr="00103540">
              <w:rPr>
                <w:rStyle w:val="Hipervnculo"/>
                <w:rFonts w:ascii="Times New Roman" w:eastAsia="Times New Roman" w:hAnsi="Times New Roman" w:cs="Times New Roman"/>
                <w:noProof/>
              </w:rPr>
              <w:t>12.3.</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Impacto económico</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_Toc504985118 \h </w:instrText>
            </w:r>
            <w:r w:rsidR="00103540" w:rsidRPr="00103540">
              <w:rPr>
                <w:noProof/>
                <w:webHidden/>
              </w:rPr>
            </w:r>
            <w:r w:rsidR="00103540" w:rsidRPr="00103540">
              <w:rPr>
                <w:noProof/>
                <w:webHidden/>
              </w:rPr>
              <w:fldChar w:fldCharType="separate"/>
            </w:r>
            <w:r>
              <w:rPr>
                <w:noProof/>
                <w:webHidden/>
              </w:rPr>
              <w:t>102</w:t>
            </w:r>
            <w:r w:rsidR="00103540" w:rsidRPr="00103540">
              <w:rPr>
                <w:noProof/>
                <w:webHidden/>
              </w:rPr>
              <w:fldChar w:fldCharType="end"/>
            </w:r>
          </w:hyperlink>
        </w:p>
        <w:p w14:paraId="0EB80ECD" w14:textId="77777777" w:rsidR="00103540" w:rsidRPr="00103540" w:rsidRDefault="00A46DA0">
          <w:pPr>
            <w:pStyle w:val="TDC1"/>
            <w:tabs>
              <w:tab w:val="left" w:pos="660"/>
              <w:tab w:val="right" w:leader="dot" w:pos="9061"/>
            </w:tabs>
            <w:rPr>
              <w:rFonts w:asciiTheme="minorHAnsi" w:eastAsiaTheme="minorEastAsia" w:hAnsiTheme="minorHAnsi" w:cstheme="minorBidi"/>
              <w:noProof/>
              <w:color w:val="auto"/>
            </w:rPr>
          </w:pPr>
          <w:hyperlink w:anchor="_Toc504985119" w:history="1">
            <w:r w:rsidR="00103540" w:rsidRPr="00103540">
              <w:rPr>
                <w:rStyle w:val="Hipervnculo"/>
                <w:noProof/>
              </w:rPr>
              <w:t>13.</w:t>
            </w:r>
            <w:r w:rsidR="00103540" w:rsidRPr="00103540">
              <w:rPr>
                <w:rFonts w:asciiTheme="minorHAnsi" w:eastAsiaTheme="minorEastAsia" w:hAnsiTheme="minorHAnsi" w:cstheme="minorBidi"/>
                <w:noProof/>
                <w:color w:val="auto"/>
              </w:rPr>
              <w:tab/>
            </w:r>
            <w:r w:rsidR="00103540" w:rsidRPr="00103540">
              <w:rPr>
                <w:rStyle w:val="Hipervnculo"/>
                <w:noProof/>
              </w:rPr>
              <w:t>PRESUPUESTO</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_Toc504985119 \h </w:instrText>
            </w:r>
            <w:r w:rsidR="00103540" w:rsidRPr="00103540">
              <w:rPr>
                <w:noProof/>
                <w:webHidden/>
              </w:rPr>
            </w:r>
            <w:r w:rsidR="00103540" w:rsidRPr="00103540">
              <w:rPr>
                <w:noProof/>
                <w:webHidden/>
              </w:rPr>
              <w:fldChar w:fldCharType="separate"/>
            </w:r>
            <w:r>
              <w:rPr>
                <w:noProof/>
                <w:webHidden/>
              </w:rPr>
              <w:t>103</w:t>
            </w:r>
            <w:r w:rsidR="00103540" w:rsidRPr="00103540">
              <w:rPr>
                <w:noProof/>
                <w:webHidden/>
              </w:rPr>
              <w:fldChar w:fldCharType="end"/>
            </w:r>
          </w:hyperlink>
        </w:p>
        <w:p w14:paraId="461C7955" w14:textId="77777777" w:rsidR="00103540" w:rsidRPr="00103540" w:rsidRDefault="00A46DA0">
          <w:pPr>
            <w:pStyle w:val="TDC3"/>
            <w:tabs>
              <w:tab w:val="left" w:pos="1320"/>
              <w:tab w:val="right" w:leader="dot" w:pos="9061"/>
            </w:tabs>
            <w:rPr>
              <w:rFonts w:asciiTheme="minorHAnsi" w:eastAsiaTheme="minorEastAsia" w:hAnsiTheme="minorHAnsi" w:cstheme="minorBidi"/>
              <w:noProof/>
              <w:color w:val="auto"/>
            </w:rPr>
          </w:pPr>
          <w:hyperlink w:anchor="_Toc504985120" w:history="1">
            <w:r w:rsidR="00103540" w:rsidRPr="00103540">
              <w:rPr>
                <w:rStyle w:val="Hipervnculo"/>
                <w:rFonts w:ascii="Times New Roman" w:eastAsia="Times New Roman" w:hAnsi="Times New Roman" w:cs="Times New Roman"/>
                <w:noProof/>
              </w:rPr>
              <w:t>13.1.1.</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GASTOS DIRECTOS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_Toc504985120 \h </w:instrText>
            </w:r>
            <w:r w:rsidR="00103540" w:rsidRPr="00103540">
              <w:rPr>
                <w:noProof/>
                <w:webHidden/>
              </w:rPr>
            </w:r>
            <w:r w:rsidR="00103540" w:rsidRPr="00103540">
              <w:rPr>
                <w:noProof/>
                <w:webHidden/>
              </w:rPr>
              <w:fldChar w:fldCharType="separate"/>
            </w:r>
            <w:r>
              <w:rPr>
                <w:noProof/>
                <w:webHidden/>
              </w:rPr>
              <w:t>103</w:t>
            </w:r>
            <w:r w:rsidR="00103540" w:rsidRPr="00103540">
              <w:rPr>
                <w:noProof/>
                <w:webHidden/>
              </w:rPr>
              <w:fldChar w:fldCharType="end"/>
            </w:r>
          </w:hyperlink>
        </w:p>
        <w:p w14:paraId="4D6787D2" w14:textId="77777777" w:rsidR="00103540" w:rsidRPr="00103540" w:rsidRDefault="00A46DA0">
          <w:pPr>
            <w:pStyle w:val="TDC3"/>
            <w:tabs>
              <w:tab w:val="left" w:pos="1320"/>
              <w:tab w:val="right" w:leader="dot" w:pos="9061"/>
            </w:tabs>
            <w:rPr>
              <w:rFonts w:asciiTheme="minorHAnsi" w:eastAsiaTheme="minorEastAsia" w:hAnsiTheme="minorHAnsi" w:cstheme="minorBidi"/>
              <w:noProof/>
              <w:color w:val="auto"/>
            </w:rPr>
          </w:pPr>
          <w:hyperlink w:anchor="_Toc504985121" w:history="1">
            <w:r w:rsidR="00103540" w:rsidRPr="00103540">
              <w:rPr>
                <w:rStyle w:val="Hipervnculo"/>
                <w:rFonts w:ascii="Times New Roman" w:eastAsia="Times New Roman" w:hAnsi="Times New Roman" w:cs="Times New Roman"/>
                <w:noProof/>
              </w:rPr>
              <w:t>13.1.2.</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GASTOS INDIRECTOS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_Toc504985121 \h </w:instrText>
            </w:r>
            <w:r w:rsidR="00103540" w:rsidRPr="00103540">
              <w:rPr>
                <w:noProof/>
                <w:webHidden/>
              </w:rPr>
            </w:r>
            <w:r w:rsidR="00103540" w:rsidRPr="00103540">
              <w:rPr>
                <w:noProof/>
                <w:webHidden/>
              </w:rPr>
              <w:fldChar w:fldCharType="separate"/>
            </w:r>
            <w:r>
              <w:rPr>
                <w:noProof/>
                <w:webHidden/>
              </w:rPr>
              <w:t>104</w:t>
            </w:r>
            <w:r w:rsidR="00103540" w:rsidRPr="00103540">
              <w:rPr>
                <w:noProof/>
                <w:webHidden/>
              </w:rPr>
              <w:fldChar w:fldCharType="end"/>
            </w:r>
          </w:hyperlink>
        </w:p>
        <w:p w14:paraId="17D26A3E" w14:textId="77777777" w:rsidR="00103540" w:rsidRPr="00103540" w:rsidRDefault="00A46DA0">
          <w:pPr>
            <w:pStyle w:val="TDC1"/>
            <w:tabs>
              <w:tab w:val="left" w:pos="660"/>
              <w:tab w:val="right" w:leader="dot" w:pos="9061"/>
            </w:tabs>
            <w:rPr>
              <w:rFonts w:asciiTheme="minorHAnsi" w:eastAsiaTheme="minorEastAsia" w:hAnsiTheme="minorHAnsi" w:cstheme="minorBidi"/>
              <w:noProof/>
              <w:color w:val="auto"/>
            </w:rPr>
          </w:pPr>
          <w:hyperlink w:anchor="_Toc504985122" w:history="1">
            <w:r w:rsidR="00103540" w:rsidRPr="00103540">
              <w:rPr>
                <w:rStyle w:val="Hipervnculo"/>
                <w:rFonts w:ascii="Times New Roman" w:eastAsia="Times New Roman" w:hAnsi="Times New Roman" w:cs="Times New Roman"/>
                <w:noProof/>
              </w:rPr>
              <w:t>14.</w:t>
            </w:r>
            <w:r w:rsidR="00103540" w:rsidRPr="00103540">
              <w:rPr>
                <w:rFonts w:asciiTheme="minorHAnsi" w:eastAsiaTheme="minorEastAsia" w:hAnsiTheme="minorHAnsi" w:cstheme="minorBidi"/>
                <w:noProof/>
                <w:color w:val="auto"/>
              </w:rPr>
              <w:tab/>
            </w:r>
            <w:r w:rsidR="00103540" w:rsidRPr="00103540">
              <w:rPr>
                <w:rStyle w:val="Hipervnculo"/>
                <w:rFonts w:ascii="Times New Roman" w:eastAsia="Times New Roman" w:hAnsi="Times New Roman" w:cs="Times New Roman"/>
                <w:noProof/>
              </w:rPr>
              <w:t>CONCLUSIONES</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_Toc504985122 \h </w:instrText>
            </w:r>
            <w:r w:rsidR="00103540" w:rsidRPr="00103540">
              <w:rPr>
                <w:noProof/>
                <w:webHidden/>
              </w:rPr>
            </w:r>
            <w:r w:rsidR="00103540" w:rsidRPr="00103540">
              <w:rPr>
                <w:noProof/>
                <w:webHidden/>
              </w:rPr>
              <w:fldChar w:fldCharType="separate"/>
            </w:r>
            <w:r>
              <w:rPr>
                <w:noProof/>
                <w:webHidden/>
              </w:rPr>
              <w:t>106</w:t>
            </w:r>
            <w:r w:rsidR="00103540" w:rsidRPr="00103540">
              <w:rPr>
                <w:noProof/>
                <w:webHidden/>
              </w:rPr>
              <w:fldChar w:fldCharType="end"/>
            </w:r>
          </w:hyperlink>
        </w:p>
        <w:p w14:paraId="7E429606" w14:textId="77777777" w:rsidR="00103540" w:rsidRPr="00103540" w:rsidRDefault="00A46DA0">
          <w:pPr>
            <w:pStyle w:val="TDC1"/>
            <w:tabs>
              <w:tab w:val="left" w:pos="660"/>
              <w:tab w:val="right" w:leader="dot" w:pos="9061"/>
            </w:tabs>
            <w:rPr>
              <w:rFonts w:asciiTheme="minorHAnsi" w:eastAsiaTheme="minorEastAsia" w:hAnsiTheme="minorHAnsi" w:cstheme="minorBidi"/>
              <w:noProof/>
              <w:color w:val="auto"/>
            </w:rPr>
          </w:pPr>
          <w:hyperlink w:anchor="_Toc504985123" w:history="1">
            <w:r w:rsidR="00103540" w:rsidRPr="00103540">
              <w:rPr>
                <w:rStyle w:val="Hipervnculo"/>
                <w:noProof/>
              </w:rPr>
              <w:t>16.</w:t>
            </w:r>
            <w:r w:rsidR="00103540" w:rsidRPr="00103540">
              <w:rPr>
                <w:rFonts w:asciiTheme="minorHAnsi" w:eastAsiaTheme="minorEastAsia" w:hAnsiTheme="minorHAnsi" w:cstheme="minorBidi"/>
                <w:noProof/>
                <w:color w:val="auto"/>
              </w:rPr>
              <w:tab/>
            </w:r>
            <w:r w:rsidR="00103540" w:rsidRPr="00103540">
              <w:rPr>
                <w:rStyle w:val="Hipervnculo"/>
                <w:noProof/>
              </w:rPr>
              <w:t>BIBLIOGRAFÍA</w:t>
            </w:r>
            <w:r w:rsidR="00103540" w:rsidRPr="00103540">
              <w:rPr>
                <w:noProof/>
                <w:webHidden/>
              </w:rPr>
              <w:tab/>
            </w:r>
            <w:r w:rsidR="00103540" w:rsidRPr="00103540">
              <w:rPr>
                <w:noProof/>
                <w:webHidden/>
              </w:rPr>
              <w:fldChar w:fldCharType="begin"/>
            </w:r>
            <w:r w:rsidR="00103540" w:rsidRPr="00103540">
              <w:rPr>
                <w:noProof/>
                <w:webHidden/>
              </w:rPr>
              <w:instrText xml:space="preserve"> PAGEREF _Toc504985123 \h </w:instrText>
            </w:r>
            <w:r w:rsidR="00103540" w:rsidRPr="00103540">
              <w:rPr>
                <w:noProof/>
                <w:webHidden/>
              </w:rPr>
            </w:r>
            <w:r w:rsidR="00103540" w:rsidRPr="00103540">
              <w:rPr>
                <w:noProof/>
                <w:webHidden/>
              </w:rPr>
              <w:fldChar w:fldCharType="separate"/>
            </w:r>
            <w:r>
              <w:rPr>
                <w:noProof/>
                <w:webHidden/>
              </w:rPr>
              <w:t>107</w:t>
            </w:r>
            <w:r w:rsidR="00103540" w:rsidRPr="00103540">
              <w:rPr>
                <w:noProof/>
                <w:webHidden/>
              </w:rPr>
              <w:fldChar w:fldCharType="end"/>
            </w:r>
          </w:hyperlink>
        </w:p>
        <w:p w14:paraId="2643CCC0" w14:textId="46782983" w:rsidR="00582B37" w:rsidRPr="00356236" w:rsidRDefault="009F1C2D" w:rsidP="00582B37">
          <w:pPr>
            <w:spacing w:line="360" w:lineRule="auto"/>
          </w:pPr>
          <w:r>
            <w:fldChar w:fldCharType="end"/>
          </w:r>
        </w:p>
      </w:sdtContent>
    </w:sdt>
    <w:p w14:paraId="121297A0" w14:textId="77777777" w:rsidR="00BD3368" w:rsidRDefault="004B1DFD" w:rsidP="004B1DFD">
      <w:pPr>
        <w:pStyle w:val="Ttulo1"/>
        <w:jc w:val="center"/>
        <w:rPr>
          <w:color w:val="auto"/>
        </w:rPr>
      </w:pPr>
      <w:bookmarkStart w:id="1" w:name="_Toc504984964"/>
      <w:r>
        <w:rPr>
          <w:color w:val="auto"/>
        </w:rPr>
        <w:t>ÍNDICES DE</w:t>
      </w:r>
      <w:r w:rsidR="00BD3368">
        <w:rPr>
          <w:color w:val="auto"/>
        </w:rPr>
        <w:t xml:space="preserve"> </w:t>
      </w:r>
      <w:r>
        <w:rPr>
          <w:color w:val="auto"/>
        </w:rPr>
        <w:t>GRÁFICOS</w:t>
      </w:r>
      <w:bookmarkEnd w:id="1"/>
    </w:p>
    <w:p w14:paraId="4DD4F70B" w14:textId="77777777" w:rsidR="00E63CA9" w:rsidRDefault="00BD3368">
      <w:pPr>
        <w:pStyle w:val="Tabladeilustraciones"/>
        <w:tabs>
          <w:tab w:val="right" w:leader="dot" w:pos="9061"/>
        </w:tabs>
        <w:rPr>
          <w:rFonts w:asciiTheme="minorHAnsi" w:eastAsiaTheme="minorEastAsia" w:hAnsiTheme="minorHAnsi" w:cstheme="minorBidi"/>
          <w:noProof/>
          <w:color w:val="auto"/>
        </w:rPr>
      </w:pPr>
      <w:r>
        <w:fldChar w:fldCharType="begin"/>
      </w:r>
      <w:r>
        <w:instrText xml:space="preserve"> TOC \h \z \c "Grafico" </w:instrText>
      </w:r>
      <w:r>
        <w:fldChar w:fldCharType="separate"/>
      </w:r>
      <w:hyperlink w:anchor="_Toc504983075" w:history="1">
        <w:r w:rsidR="00E63CA9" w:rsidRPr="00725D6B">
          <w:rPr>
            <w:rStyle w:val="Hipervnculo"/>
            <w:rFonts w:cs="Times New Roman"/>
            <w:b/>
            <w:noProof/>
          </w:rPr>
          <w:t>Grafico 1.</w:t>
        </w:r>
        <w:r w:rsidR="00E63CA9" w:rsidRPr="00725D6B">
          <w:rPr>
            <w:rStyle w:val="Hipervnculo"/>
            <w:rFonts w:cs="Times New Roman"/>
            <w:noProof/>
          </w:rPr>
          <w:t xml:space="preserve"> Procedimiento SCRUM</w:t>
        </w:r>
        <w:r w:rsidR="00E63CA9">
          <w:rPr>
            <w:noProof/>
            <w:webHidden/>
          </w:rPr>
          <w:tab/>
        </w:r>
        <w:r w:rsidR="00E63CA9">
          <w:rPr>
            <w:noProof/>
            <w:webHidden/>
          </w:rPr>
          <w:fldChar w:fldCharType="begin"/>
        </w:r>
        <w:r w:rsidR="00E63CA9">
          <w:rPr>
            <w:noProof/>
            <w:webHidden/>
          </w:rPr>
          <w:instrText xml:space="preserve"> PAGEREF _Toc504983075 \h </w:instrText>
        </w:r>
        <w:r w:rsidR="00E63CA9">
          <w:rPr>
            <w:noProof/>
            <w:webHidden/>
          </w:rPr>
        </w:r>
        <w:r w:rsidR="00E63CA9">
          <w:rPr>
            <w:noProof/>
            <w:webHidden/>
          </w:rPr>
          <w:fldChar w:fldCharType="separate"/>
        </w:r>
        <w:r w:rsidR="00A46DA0">
          <w:rPr>
            <w:noProof/>
            <w:webHidden/>
          </w:rPr>
          <w:t>25</w:t>
        </w:r>
        <w:r w:rsidR="00E63CA9">
          <w:rPr>
            <w:noProof/>
            <w:webHidden/>
          </w:rPr>
          <w:fldChar w:fldCharType="end"/>
        </w:r>
      </w:hyperlink>
    </w:p>
    <w:p w14:paraId="7E164C24"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076" w:history="1">
        <w:r w:rsidR="00E63CA9" w:rsidRPr="00725D6B">
          <w:rPr>
            <w:rStyle w:val="Hipervnculo"/>
            <w:rFonts w:cs="Times New Roman"/>
            <w:b/>
            <w:noProof/>
          </w:rPr>
          <w:t>Grafico 2.</w:t>
        </w:r>
        <w:r w:rsidR="00E63CA9" w:rsidRPr="00725D6B">
          <w:rPr>
            <w:rStyle w:val="Hipervnculo"/>
            <w:rFonts w:cs="Times New Roman"/>
            <w:noProof/>
          </w:rPr>
          <w:t xml:space="preserve"> Porcentaje de personas y su Nacionalidad</w:t>
        </w:r>
        <w:r w:rsidR="00E63CA9">
          <w:rPr>
            <w:noProof/>
            <w:webHidden/>
          </w:rPr>
          <w:tab/>
        </w:r>
        <w:r w:rsidR="00E63CA9">
          <w:rPr>
            <w:noProof/>
            <w:webHidden/>
          </w:rPr>
          <w:fldChar w:fldCharType="begin"/>
        </w:r>
        <w:r w:rsidR="00E63CA9">
          <w:rPr>
            <w:noProof/>
            <w:webHidden/>
          </w:rPr>
          <w:instrText xml:space="preserve"> PAGEREF _Toc504983076 \h </w:instrText>
        </w:r>
        <w:r w:rsidR="00E63CA9">
          <w:rPr>
            <w:noProof/>
            <w:webHidden/>
          </w:rPr>
        </w:r>
        <w:r w:rsidR="00E63CA9">
          <w:rPr>
            <w:noProof/>
            <w:webHidden/>
          </w:rPr>
          <w:fldChar w:fldCharType="separate"/>
        </w:r>
        <w:r>
          <w:rPr>
            <w:noProof/>
            <w:webHidden/>
          </w:rPr>
          <w:t>37</w:t>
        </w:r>
        <w:r w:rsidR="00E63CA9">
          <w:rPr>
            <w:noProof/>
            <w:webHidden/>
          </w:rPr>
          <w:fldChar w:fldCharType="end"/>
        </w:r>
      </w:hyperlink>
    </w:p>
    <w:p w14:paraId="3873F78A"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077" w:history="1">
        <w:r w:rsidR="00E63CA9" w:rsidRPr="00725D6B">
          <w:rPr>
            <w:rStyle w:val="Hipervnculo"/>
            <w:rFonts w:cs="Times New Roman"/>
            <w:b/>
            <w:noProof/>
          </w:rPr>
          <w:t>Grafico 3</w:t>
        </w:r>
        <w:r w:rsidR="00E63CA9" w:rsidRPr="00725D6B">
          <w:rPr>
            <w:rStyle w:val="Hipervnculo"/>
            <w:rFonts w:cs="Times New Roman"/>
            <w:noProof/>
          </w:rPr>
          <w:t>. Porcentaje de personas con Smartphone.</w:t>
        </w:r>
        <w:r w:rsidR="00E63CA9">
          <w:rPr>
            <w:noProof/>
            <w:webHidden/>
          </w:rPr>
          <w:tab/>
        </w:r>
        <w:r w:rsidR="00E63CA9">
          <w:rPr>
            <w:noProof/>
            <w:webHidden/>
          </w:rPr>
          <w:fldChar w:fldCharType="begin"/>
        </w:r>
        <w:r w:rsidR="00E63CA9">
          <w:rPr>
            <w:noProof/>
            <w:webHidden/>
          </w:rPr>
          <w:instrText xml:space="preserve"> PAGEREF _Toc504983077 \h </w:instrText>
        </w:r>
        <w:r w:rsidR="00E63CA9">
          <w:rPr>
            <w:noProof/>
            <w:webHidden/>
          </w:rPr>
        </w:r>
        <w:r w:rsidR="00E63CA9">
          <w:rPr>
            <w:noProof/>
            <w:webHidden/>
          </w:rPr>
          <w:fldChar w:fldCharType="separate"/>
        </w:r>
        <w:r>
          <w:rPr>
            <w:noProof/>
            <w:webHidden/>
          </w:rPr>
          <w:t>38</w:t>
        </w:r>
        <w:r w:rsidR="00E63CA9">
          <w:rPr>
            <w:noProof/>
            <w:webHidden/>
          </w:rPr>
          <w:fldChar w:fldCharType="end"/>
        </w:r>
      </w:hyperlink>
    </w:p>
    <w:p w14:paraId="53EC49B7"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078" w:history="1">
        <w:r w:rsidR="00E63CA9" w:rsidRPr="00725D6B">
          <w:rPr>
            <w:rStyle w:val="Hipervnculo"/>
            <w:rFonts w:cs="Times New Roman"/>
            <w:b/>
            <w:noProof/>
          </w:rPr>
          <w:t>Grafico 4</w:t>
        </w:r>
        <w:r w:rsidR="00E63CA9" w:rsidRPr="00725D6B">
          <w:rPr>
            <w:rStyle w:val="Hipervnculo"/>
            <w:rFonts w:cs="Times New Roman"/>
            <w:noProof/>
          </w:rPr>
          <w:t>. Sistemas operativos móviles más usados.</w:t>
        </w:r>
        <w:r w:rsidR="00E63CA9">
          <w:rPr>
            <w:noProof/>
            <w:webHidden/>
          </w:rPr>
          <w:tab/>
        </w:r>
        <w:r w:rsidR="00E63CA9">
          <w:rPr>
            <w:noProof/>
            <w:webHidden/>
          </w:rPr>
          <w:fldChar w:fldCharType="begin"/>
        </w:r>
        <w:r w:rsidR="00E63CA9">
          <w:rPr>
            <w:noProof/>
            <w:webHidden/>
          </w:rPr>
          <w:instrText xml:space="preserve"> PAGEREF _Toc504983078 \h </w:instrText>
        </w:r>
        <w:r w:rsidR="00E63CA9">
          <w:rPr>
            <w:noProof/>
            <w:webHidden/>
          </w:rPr>
        </w:r>
        <w:r w:rsidR="00E63CA9">
          <w:rPr>
            <w:noProof/>
            <w:webHidden/>
          </w:rPr>
          <w:fldChar w:fldCharType="separate"/>
        </w:r>
        <w:r>
          <w:rPr>
            <w:noProof/>
            <w:webHidden/>
          </w:rPr>
          <w:t>39</w:t>
        </w:r>
        <w:r w:rsidR="00E63CA9">
          <w:rPr>
            <w:noProof/>
            <w:webHidden/>
          </w:rPr>
          <w:fldChar w:fldCharType="end"/>
        </w:r>
      </w:hyperlink>
    </w:p>
    <w:p w14:paraId="2AD4D07E"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079" w:history="1">
        <w:r w:rsidR="00E63CA9" w:rsidRPr="00725D6B">
          <w:rPr>
            <w:rStyle w:val="Hipervnculo"/>
            <w:rFonts w:cs="Times New Roman"/>
            <w:b/>
            <w:noProof/>
          </w:rPr>
          <w:t>Grafico 5</w:t>
        </w:r>
        <w:r w:rsidR="00E63CA9" w:rsidRPr="00725D6B">
          <w:rPr>
            <w:rStyle w:val="Hipervnculo"/>
            <w:rFonts w:cs="Times New Roman"/>
            <w:noProof/>
          </w:rPr>
          <w:t>. Visita los lugares turísticos en Ecuador.</w:t>
        </w:r>
        <w:r w:rsidR="00E63CA9">
          <w:rPr>
            <w:noProof/>
            <w:webHidden/>
          </w:rPr>
          <w:tab/>
        </w:r>
        <w:r w:rsidR="00E63CA9">
          <w:rPr>
            <w:noProof/>
            <w:webHidden/>
          </w:rPr>
          <w:fldChar w:fldCharType="begin"/>
        </w:r>
        <w:r w:rsidR="00E63CA9">
          <w:rPr>
            <w:noProof/>
            <w:webHidden/>
          </w:rPr>
          <w:instrText xml:space="preserve"> PAGEREF _Toc504983079 \h </w:instrText>
        </w:r>
        <w:r w:rsidR="00E63CA9">
          <w:rPr>
            <w:noProof/>
            <w:webHidden/>
          </w:rPr>
        </w:r>
        <w:r w:rsidR="00E63CA9">
          <w:rPr>
            <w:noProof/>
            <w:webHidden/>
          </w:rPr>
          <w:fldChar w:fldCharType="separate"/>
        </w:r>
        <w:r>
          <w:rPr>
            <w:noProof/>
            <w:webHidden/>
          </w:rPr>
          <w:t>40</w:t>
        </w:r>
        <w:r w:rsidR="00E63CA9">
          <w:rPr>
            <w:noProof/>
            <w:webHidden/>
          </w:rPr>
          <w:fldChar w:fldCharType="end"/>
        </w:r>
      </w:hyperlink>
    </w:p>
    <w:p w14:paraId="414F318A"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080" w:history="1">
        <w:r w:rsidR="00E63CA9" w:rsidRPr="00725D6B">
          <w:rPr>
            <w:rStyle w:val="Hipervnculo"/>
            <w:rFonts w:cs="Times New Roman"/>
            <w:b/>
            <w:noProof/>
          </w:rPr>
          <w:t>Grafico 6</w:t>
        </w:r>
        <w:r w:rsidR="00E63CA9" w:rsidRPr="00725D6B">
          <w:rPr>
            <w:rStyle w:val="Hipervnculo"/>
            <w:rFonts w:cs="Times New Roman"/>
            <w:noProof/>
          </w:rPr>
          <w:t>. Uso de la tecnología.</w:t>
        </w:r>
        <w:r w:rsidR="00E63CA9">
          <w:rPr>
            <w:noProof/>
            <w:webHidden/>
          </w:rPr>
          <w:tab/>
        </w:r>
        <w:r w:rsidR="00E63CA9">
          <w:rPr>
            <w:noProof/>
            <w:webHidden/>
          </w:rPr>
          <w:fldChar w:fldCharType="begin"/>
        </w:r>
        <w:r w:rsidR="00E63CA9">
          <w:rPr>
            <w:noProof/>
            <w:webHidden/>
          </w:rPr>
          <w:instrText xml:space="preserve"> PAGEREF _Toc504983080 \h </w:instrText>
        </w:r>
        <w:r w:rsidR="00E63CA9">
          <w:rPr>
            <w:noProof/>
            <w:webHidden/>
          </w:rPr>
        </w:r>
        <w:r w:rsidR="00E63CA9">
          <w:rPr>
            <w:noProof/>
            <w:webHidden/>
          </w:rPr>
          <w:fldChar w:fldCharType="separate"/>
        </w:r>
        <w:r>
          <w:rPr>
            <w:noProof/>
            <w:webHidden/>
          </w:rPr>
          <w:t>41</w:t>
        </w:r>
        <w:r w:rsidR="00E63CA9">
          <w:rPr>
            <w:noProof/>
            <w:webHidden/>
          </w:rPr>
          <w:fldChar w:fldCharType="end"/>
        </w:r>
      </w:hyperlink>
    </w:p>
    <w:p w14:paraId="162C44B7"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081" w:history="1">
        <w:r w:rsidR="00E63CA9" w:rsidRPr="00725D6B">
          <w:rPr>
            <w:rStyle w:val="Hipervnculo"/>
            <w:rFonts w:cs="Times New Roman"/>
            <w:b/>
            <w:noProof/>
          </w:rPr>
          <w:t>Grafico 7.</w:t>
        </w:r>
        <w:r w:rsidR="00E63CA9" w:rsidRPr="00725D6B">
          <w:rPr>
            <w:rStyle w:val="Hipervnculo"/>
            <w:rFonts w:cs="Times New Roman"/>
            <w:noProof/>
          </w:rPr>
          <w:t xml:space="preserve"> No tener información.</w:t>
        </w:r>
        <w:r w:rsidR="00E63CA9">
          <w:rPr>
            <w:noProof/>
            <w:webHidden/>
          </w:rPr>
          <w:tab/>
        </w:r>
        <w:r w:rsidR="00E63CA9">
          <w:rPr>
            <w:noProof/>
            <w:webHidden/>
          </w:rPr>
          <w:fldChar w:fldCharType="begin"/>
        </w:r>
        <w:r w:rsidR="00E63CA9">
          <w:rPr>
            <w:noProof/>
            <w:webHidden/>
          </w:rPr>
          <w:instrText xml:space="preserve"> PAGEREF _Toc504983081 \h </w:instrText>
        </w:r>
        <w:r w:rsidR="00E63CA9">
          <w:rPr>
            <w:noProof/>
            <w:webHidden/>
          </w:rPr>
        </w:r>
        <w:r w:rsidR="00E63CA9">
          <w:rPr>
            <w:noProof/>
            <w:webHidden/>
          </w:rPr>
          <w:fldChar w:fldCharType="separate"/>
        </w:r>
        <w:r>
          <w:rPr>
            <w:noProof/>
            <w:webHidden/>
          </w:rPr>
          <w:t>42</w:t>
        </w:r>
        <w:r w:rsidR="00E63CA9">
          <w:rPr>
            <w:noProof/>
            <w:webHidden/>
          </w:rPr>
          <w:fldChar w:fldCharType="end"/>
        </w:r>
      </w:hyperlink>
    </w:p>
    <w:p w14:paraId="3B54E231"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082" w:history="1">
        <w:r w:rsidR="00E63CA9" w:rsidRPr="00725D6B">
          <w:rPr>
            <w:rStyle w:val="Hipervnculo"/>
            <w:rFonts w:cs="Times New Roman"/>
            <w:b/>
            <w:noProof/>
          </w:rPr>
          <w:t>Grafico 8</w:t>
        </w:r>
        <w:r w:rsidR="00E63CA9" w:rsidRPr="00725D6B">
          <w:rPr>
            <w:rStyle w:val="Hipervnculo"/>
            <w:rFonts w:cs="Times New Roman"/>
            <w:noProof/>
          </w:rPr>
          <w:t>. Selección regularmente o siempre.</w:t>
        </w:r>
        <w:r w:rsidR="00E63CA9">
          <w:rPr>
            <w:noProof/>
            <w:webHidden/>
          </w:rPr>
          <w:tab/>
        </w:r>
        <w:r w:rsidR="00E63CA9">
          <w:rPr>
            <w:noProof/>
            <w:webHidden/>
          </w:rPr>
          <w:fldChar w:fldCharType="begin"/>
        </w:r>
        <w:r w:rsidR="00E63CA9">
          <w:rPr>
            <w:noProof/>
            <w:webHidden/>
          </w:rPr>
          <w:instrText xml:space="preserve"> PAGEREF _Toc504983082 \h </w:instrText>
        </w:r>
        <w:r w:rsidR="00E63CA9">
          <w:rPr>
            <w:noProof/>
            <w:webHidden/>
          </w:rPr>
        </w:r>
        <w:r w:rsidR="00E63CA9">
          <w:rPr>
            <w:noProof/>
            <w:webHidden/>
          </w:rPr>
          <w:fldChar w:fldCharType="separate"/>
        </w:r>
        <w:r>
          <w:rPr>
            <w:noProof/>
            <w:webHidden/>
          </w:rPr>
          <w:t>43</w:t>
        </w:r>
        <w:r w:rsidR="00E63CA9">
          <w:rPr>
            <w:noProof/>
            <w:webHidden/>
          </w:rPr>
          <w:fldChar w:fldCharType="end"/>
        </w:r>
      </w:hyperlink>
    </w:p>
    <w:p w14:paraId="4276571B" w14:textId="685B61DA"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083" w:history="1">
        <w:r w:rsidR="00E63CA9" w:rsidRPr="00725D6B">
          <w:rPr>
            <w:rStyle w:val="Hipervnculo"/>
            <w:rFonts w:cs="Times New Roman"/>
            <w:b/>
            <w:noProof/>
          </w:rPr>
          <w:t>Grafico 9.</w:t>
        </w:r>
        <w:r w:rsidR="00E63CA9" w:rsidRPr="00725D6B">
          <w:rPr>
            <w:rStyle w:val="Hipervnculo"/>
            <w:rFonts w:cs="Times New Roman"/>
            <w:noProof/>
          </w:rPr>
          <w:t xml:space="preserve"> Mediante qué medios conoce los principales atractivos turísticos.</w:t>
        </w:r>
        <w:r w:rsidR="00E63CA9">
          <w:rPr>
            <w:noProof/>
            <w:webHidden/>
          </w:rPr>
          <w:tab/>
        </w:r>
        <w:r w:rsidR="00E63CA9">
          <w:rPr>
            <w:noProof/>
            <w:webHidden/>
          </w:rPr>
          <w:fldChar w:fldCharType="begin"/>
        </w:r>
        <w:r w:rsidR="00E63CA9">
          <w:rPr>
            <w:noProof/>
            <w:webHidden/>
          </w:rPr>
          <w:instrText xml:space="preserve"> PAGEREF _Toc504983083 \h </w:instrText>
        </w:r>
        <w:r w:rsidR="00E63CA9">
          <w:rPr>
            <w:noProof/>
            <w:webHidden/>
          </w:rPr>
        </w:r>
        <w:r w:rsidR="00E63CA9">
          <w:rPr>
            <w:noProof/>
            <w:webHidden/>
          </w:rPr>
          <w:fldChar w:fldCharType="separate"/>
        </w:r>
        <w:r>
          <w:rPr>
            <w:noProof/>
            <w:webHidden/>
          </w:rPr>
          <w:t>44</w:t>
        </w:r>
        <w:r w:rsidR="00E63CA9">
          <w:rPr>
            <w:noProof/>
            <w:webHidden/>
          </w:rPr>
          <w:fldChar w:fldCharType="end"/>
        </w:r>
      </w:hyperlink>
    </w:p>
    <w:p w14:paraId="50F87076"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084" w:history="1">
        <w:r w:rsidR="00E63CA9" w:rsidRPr="00725D6B">
          <w:rPr>
            <w:rStyle w:val="Hipervnculo"/>
            <w:rFonts w:cs="Times New Roman"/>
            <w:b/>
            <w:noProof/>
          </w:rPr>
          <w:t>Grafico 10.</w:t>
        </w:r>
        <w:r w:rsidR="00E63CA9" w:rsidRPr="00725D6B">
          <w:rPr>
            <w:rStyle w:val="Hipervnculo"/>
            <w:rFonts w:cs="Times New Roman"/>
            <w:noProof/>
          </w:rPr>
          <w:t xml:space="preserve"> Aplicación móvil mejorara el turismo</w:t>
        </w:r>
        <w:r w:rsidR="00E63CA9">
          <w:rPr>
            <w:noProof/>
            <w:webHidden/>
          </w:rPr>
          <w:tab/>
        </w:r>
        <w:r w:rsidR="00E63CA9">
          <w:rPr>
            <w:noProof/>
            <w:webHidden/>
          </w:rPr>
          <w:fldChar w:fldCharType="begin"/>
        </w:r>
        <w:r w:rsidR="00E63CA9">
          <w:rPr>
            <w:noProof/>
            <w:webHidden/>
          </w:rPr>
          <w:instrText xml:space="preserve"> PAGEREF _Toc504983084 \h </w:instrText>
        </w:r>
        <w:r w:rsidR="00E63CA9">
          <w:rPr>
            <w:noProof/>
            <w:webHidden/>
          </w:rPr>
        </w:r>
        <w:r w:rsidR="00E63CA9">
          <w:rPr>
            <w:noProof/>
            <w:webHidden/>
          </w:rPr>
          <w:fldChar w:fldCharType="separate"/>
        </w:r>
        <w:r>
          <w:rPr>
            <w:noProof/>
            <w:webHidden/>
          </w:rPr>
          <w:t>45</w:t>
        </w:r>
        <w:r w:rsidR="00E63CA9">
          <w:rPr>
            <w:noProof/>
            <w:webHidden/>
          </w:rPr>
          <w:fldChar w:fldCharType="end"/>
        </w:r>
      </w:hyperlink>
    </w:p>
    <w:p w14:paraId="65FF4DE9"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085" w:history="1">
        <w:r w:rsidR="00E63CA9" w:rsidRPr="00725D6B">
          <w:rPr>
            <w:rStyle w:val="Hipervnculo"/>
            <w:rFonts w:cs="Times New Roman"/>
            <w:b/>
            <w:noProof/>
          </w:rPr>
          <w:t>Grafico 11.</w:t>
        </w:r>
        <w:r w:rsidR="00E63CA9" w:rsidRPr="00725D6B">
          <w:rPr>
            <w:rStyle w:val="Hipervnculo"/>
            <w:rFonts w:cs="Times New Roman"/>
            <w:noProof/>
          </w:rPr>
          <w:t xml:space="preserve"> Frecuencia en usar la aplicación móvil</w:t>
        </w:r>
        <w:r w:rsidR="00E63CA9">
          <w:rPr>
            <w:noProof/>
            <w:webHidden/>
          </w:rPr>
          <w:tab/>
        </w:r>
        <w:r w:rsidR="00E63CA9">
          <w:rPr>
            <w:noProof/>
            <w:webHidden/>
          </w:rPr>
          <w:fldChar w:fldCharType="begin"/>
        </w:r>
        <w:r w:rsidR="00E63CA9">
          <w:rPr>
            <w:noProof/>
            <w:webHidden/>
          </w:rPr>
          <w:instrText xml:space="preserve"> PAGEREF _Toc504983085 \h </w:instrText>
        </w:r>
        <w:r w:rsidR="00E63CA9">
          <w:rPr>
            <w:noProof/>
            <w:webHidden/>
          </w:rPr>
        </w:r>
        <w:r w:rsidR="00E63CA9">
          <w:rPr>
            <w:noProof/>
            <w:webHidden/>
          </w:rPr>
          <w:fldChar w:fldCharType="separate"/>
        </w:r>
        <w:r>
          <w:rPr>
            <w:noProof/>
            <w:webHidden/>
          </w:rPr>
          <w:t>46</w:t>
        </w:r>
        <w:r w:rsidR="00E63CA9">
          <w:rPr>
            <w:noProof/>
            <w:webHidden/>
          </w:rPr>
          <w:fldChar w:fldCharType="end"/>
        </w:r>
      </w:hyperlink>
    </w:p>
    <w:p w14:paraId="0E5CC4D4"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086" w:history="1">
        <w:r w:rsidR="00E63CA9" w:rsidRPr="00725D6B">
          <w:rPr>
            <w:rStyle w:val="Hipervnculo"/>
            <w:b/>
            <w:noProof/>
          </w:rPr>
          <w:t>Grafico 12</w:t>
        </w:r>
        <w:r w:rsidR="00E63CA9" w:rsidRPr="00725D6B">
          <w:rPr>
            <w:rStyle w:val="Hipervnculo"/>
            <w:noProof/>
          </w:rPr>
          <w:t>. Caso de Uso Global de la aplicación híbrida Vive Turismo Cotopaxi.</w:t>
        </w:r>
        <w:r w:rsidR="00E63CA9">
          <w:rPr>
            <w:noProof/>
            <w:webHidden/>
          </w:rPr>
          <w:tab/>
        </w:r>
        <w:r w:rsidR="00E63CA9">
          <w:rPr>
            <w:noProof/>
            <w:webHidden/>
          </w:rPr>
          <w:fldChar w:fldCharType="begin"/>
        </w:r>
        <w:r w:rsidR="00E63CA9">
          <w:rPr>
            <w:noProof/>
            <w:webHidden/>
          </w:rPr>
          <w:instrText xml:space="preserve"> PAGEREF _Toc504983086 \h </w:instrText>
        </w:r>
        <w:r w:rsidR="00E63CA9">
          <w:rPr>
            <w:noProof/>
            <w:webHidden/>
          </w:rPr>
        </w:r>
        <w:r w:rsidR="00E63CA9">
          <w:rPr>
            <w:noProof/>
            <w:webHidden/>
          </w:rPr>
          <w:fldChar w:fldCharType="separate"/>
        </w:r>
        <w:r>
          <w:rPr>
            <w:noProof/>
            <w:webHidden/>
          </w:rPr>
          <w:t>49</w:t>
        </w:r>
        <w:r w:rsidR="00E63CA9">
          <w:rPr>
            <w:noProof/>
            <w:webHidden/>
          </w:rPr>
          <w:fldChar w:fldCharType="end"/>
        </w:r>
      </w:hyperlink>
    </w:p>
    <w:p w14:paraId="17F7C30C"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087" w:history="1">
        <w:r w:rsidR="00E63CA9" w:rsidRPr="00725D6B">
          <w:rPr>
            <w:rStyle w:val="Hipervnculo"/>
            <w:b/>
            <w:noProof/>
          </w:rPr>
          <w:t>Grafico 13.</w:t>
        </w:r>
        <w:r w:rsidR="00E63CA9" w:rsidRPr="00725D6B">
          <w:rPr>
            <w:rStyle w:val="Hipervnculo"/>
            <w:noProof/>
          </w:rPr>
          <w:t xml:space="preserve"> Diagrama de Arquitectura Global de la aplicación híbrida Vive Turismo Cotopaxi.</w:t>
        </w:r>
        <w:r w:rsidR="00E63CA9">
          <w:rPr>
            <w:noProof/>
            <w:webHidden/>
          </w:rPr>
          <w:tab/>
        </w:r>
        <w:r w:rsidR="00E63CA9">
          <w:rPr>
            <w:noProof/>
            <w:webHidden/>
          </w:rPr>
          <w:fldChar w:fldCharType="begin"/>
        </w:r>
        <w:r w:rsidR="00E63CA9">
          <w:rPr>
            <w:noProof/>
            <w:webHidden/>
          </w:rPr>
          <w:instrText xml:space="preserve"> PAGEREF _Toc504983087 \h </w:instrText>
        </w:r>
        <w:r w:rsidR="00E63CA9">
          <w:rPr>
            <w:noProof/>
            <w:webHidden/>
          </w:rPr>
        </w:r>
        <w:r w:rsidR="00E63CA9">
          <w:rPr>
            <w:noProof/>
            <w:webHidden/>
          </w:rPr>
          <w:fldChar w:fldCharType="separate"/>
        </w:r>
        <w:r>
          <w:rPr>
            <w:noProof/>
            <w:webHidden/>
          </w:rPr>
          <w:t>49</w:t>
        </w:r>
        <w:r w:rsidR="00E63CA9">
          <w:rPr>
            <w:noProof/>
            <w:webHidden/>
          </w:rPr>
          <w:fldChar w:fldCharType="end"/>
        </w:r>
      </w:hyperlink>
    </w:p>
    <w:p w14:paraId="17026885"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088" w:history="1">
        <w:r w:rsidR="00E63CA9" w:rsidRPr="00725D6B">
          <w:rPr>
            <w:rStyle w:val="Hipervnculo"/>
            <w:rFonts w:cs="Times New Roman"/>
            <w:b/>
            <w:noProof/>
          </w:rPr>
          <w:t>Grafico 14.</w:t>
        </w:r>
        <w:r w:rsidR="00E63CA9" w:rsidRPr="00725D6B">
          <w:rPr>
            <w:rStyle w:val="Hipervnculo"/>
            <w:rFonts w:cs="Times New Roman"/>
            <w:noProof/>
          </w:rPr>
          <w:t xml:space="preserve"> Diagrama de caso de uso general para el módulo de aplicación móvil.</w:t>
        </w:r>
        <w:r w:rsidR="00E63CA9">
          <w:rPr>
            <w:noProof/>
            <w:webHidden/>
          </w:rPr>
          <w:tab/>
        </w:r>
        <w:r w:rsidR="00E63CA9">
          <w:rPr>
            <w:noProof/>
            <w:webHidden/>
          </w:rPr>
          <w:fldChar w:fldCharType="begin"/>
        </w:r>
        <w:r w:rsidR="00E63CA9">
          <w:rPr>
            <w:noProof/>
            <w:webHidden/>
          </w:rPr>
          <w:instrText xml:space="preserve"> PAGEREF _Toc504983088 \h </w:instrText>
        </w:r>
        <w:r w:rsidR="00E63CA9">
          <w:rPr>
            <w:noProof/>
            <w:webHidden/>
          </w:rPr>
        </w:r>
        <w:r w:rsidR="00E63CA9">
          <w:rPr>
            <w:noProof/>
            <w:webHidden/>
          </w:rPr>
          <w:fldChar w:fldCharType="separate"/>
        </w:r>
        <w:r>
          <w:rPr>
            <w:noProof/>
            <w:webHidden/>
          </w:rPr>
          <w:t>61</w:t>
        </w:r>
        <w:r w:rsidR="00E63CA9">
          <w:rPr>
            <w:noProof/>
            <w:webHidden/>
          </w:rPr>
          <w:fldChar w:fldCharType="end"/>
        </w:r>
      </w:hyperlink>
    </w:p>
    <w:p w14:paraId="527082E4"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089" w:history="1">
        <w:r w:rsidR="00E63CA9" w:rsidRPr="00725D6B">
          <w:rPr>
            <w:rStyle w:val="Hipervnculo"/>
            <w:rFonts w:cs="Times New Roman"/>
            <w:b/>
            <w:noProof/>
          </w:rPr>
          <w:t>Grafico 15.</w:t>
        </w:r>
        <w:r w:rsidR="00E63CA9" w:rsidRPr="00725D6B">
          <w:rPr>
            <w:rStyle w:val="Hipervnculo"/>
            <w:rFonts w:cs="Times New Roman"/>
            <w:noProof/>
          </w:rPr>
          <w:t xml:space="preserve"> Diagrama de caso de uso del SPRINT N° 1.</w:t>
        </w:r>
        <w:r w:rsidR="00E63CA9">
          <w:rPr>
            <w:noProof/>
            <w:webHidden/>
          </w:rPr>
          <w:tab/>
        </w:r>
        <w:r w:rsidR="00E63CA9">
          <w:rPr>
            <w:noProof/>
            <w:webHidden/>
          </w:rPr>
          <w:fldChar w:fldCharType="begin"/>
        </w:r>
        <w:r w:rsidR="00E63CA9">
          <w:rPr>
            <w:noProof/>
            <w:webHidden/>
          </w:rPr>
          <w:instrText xml:space="preserve"> PAGEREF _Toc504983089 \h </w:instrText>
        </w:r>
        <w:r w:rsidR="00E63CA9">
          <w:rPr>
            <w:noProof/>
            <w:webHidden/>
          </w:rPr>
        </w:r>
        <w:r w:rsidR="00E63CA9">
          <w:rPr>
            <w:noProof/>
            <w:webHidden/>
          </w:rPr>
          <w:fldChar w:fldCharType="separate"/>
        </w:r>
        <w:r>
          <w:rPr>
            <w:noProof/>
            <w:webHidden/>
          </w:rPr>
          <w:t>62</w:t>
        </w:r>
        <w:r w:rsidR="00E63CA9">
          <w:rPr>
            <w:noProof/>
            <w:webHidden/>
          </w:rPr>
          <w:fldChar w:fldCharType="end"/>
        </w:r>
      </w:hyperlink>
    </w:p>
    <w:p w14:paraId="415A5718"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090" w:history="1">
        <w:r w:rsidR="00E63CA9" w:rsidRPr="00725D6B">
          <w:rPr>
            <w:rStyle w:val="Hipervnculo"/>
            <w:rFonts w:cs="Times New Roman"/>
            <w:b/>
            <w:noProof/>
          </w:rPr>
          <w:t>Grafico 16.</w:t>
        </w:r>
        <w:r w:rsidR="00E63CA9" w:rsidRPr="00725D6B">
          <w:rPr>
            <w:rStyle w:val="Hipervnculo"/>
            <w:rFonts w:cs="Times New Roman"/>
            <w:noProof/>
          </w:rPr>
          <w:t xml:space="preserve"> Diagrama de caso de uso del SPRINT N° 2</w:t>
        </w:r>
        <w:r w:rsidR="00E63CA9">
          <w:rPr>
            <w:noProof/>
            <w:webHidden/>
          </w:rPr>
          <w:tab/>
        </w:r>
        <w:r w:rsidR="00E63CA9">
          <w:rPr>
            <w:noProof/>
            <w:webHidden/>
          </w:rPr>
          <w:fldChar w:fldCharType="begin"/>
        </w:r>
        <w:r w:rsidR="00E63CA9">
          <w:rPr>
            <w:noProof/>
            <w:webHidden/>
          </w:rPr>
          <w:instrText xml:space="preserve"> PAGEREF _Toc504983090 \h </w:instrText>
        </w:r>
        <w:r w:rsidR="00E63CA9">
          <w:rPr>
            <w:noProof/>
            <w:webHidden/>
          </w:rPr>
        </w:r>
        <w:r w:rsidR="00E63CA9">
          <w:rPr>
            <w:noProof/>
            <w:webHidden/>
          </w:rPr>
          <w:fldChar w:fldCharType="separate"/>
        </w:r>
        <w:r>
          <w:rPr>
            <w:noProof/>
            <w:webHidden/>
          </w:rPr>
          <w:t>62</w:t>
        </w:r>
        <w:r w:rsidR="00E63CA9">
          <w:rPr>
            <w:noProof/>
            <w:webHidden/>
          </w:rPr>
          <w:fldChar w:fldCharType="end"/>
        </w:r>
      </w:hyperlink>
    </w:p>
    <w:p w14:paraId="41CC0DA2"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091" w:history="1">
        <w:r w:rsidR="00E63CA9" w:rsidRPr="00725D6B">
          <w:rPr>
            <w:rStyle w:val="Hipervnculo"/>
            <w:rFonts w:cs="Times New Roman"/>
            <w:b/>
            <w:noProof/>
          </w:rPr>
          <w:t>Grafico 17.</w:t>
        </w:r>
        <w:r w:rsidR="00E63CA9" w:rsidRPr="00725D6B">
          <w:rPr>
            <w:rStyle w:val="Hipervnculo"/>
            <w:rFonts w:cs="Times New Roman"/>
            <w:noProof/>
          </w:rPr>
          <w:t xml:space="preserve"> Diagrama de caso de uso SPRINT N° 3.</w:t>
        </w:r>
        <w:r w:rsidR="00E63CA9">
          <w:rPr>
            <w:noProof/>
            <w:webHidden/>
          </w:rPr>
          <w:tab/>
        </w:r>
        <w:r w:rsidR="00E63CA9">
          <w:rPr>
            <w:noProof/>
            <w:webHidden/>
          </w:rPr>
          <w:fldChar w:fldCharType="begin"/>
        </w:r>
        <w:r w:rsidR="00E63CA9">
          <w:rPr>
            <w:noProof/>
            <w:webHidden/>
          </w:rPr>
          <w:instrText xml:space="preserve"> PAGEREF _Toc504983091 \h </w:instrText>
        </w:r>
        <w:r w:rsidR="00E63CA9">
          <w:rPr>
            <w:noProof/>
            <w:webHidden/>
          </w:rPr>
        </w:r>
        <w:r w:rsidR="00E63CA9">
          <w:rPr>
            <w:noProof/>
            <w:webHidden/>
          </w:rPr>
          <w:fldChar w:fldCharType="separate"/>
        </w:r>
        <w:r>
          <w:rPr>
            <w:noProof/>
            <w:webHidden/>
          </w:rPr>
          <w:t>63</w:t>
        </w:r>
        <w:r w:rsidR="00E63CA9">
          <w:rPr>
            <w:noProof/>
            <w:webHidden/>
          </w:rPr>
          <w:fldChar w:fldCharType="end"/>
        </w:r>
      </w:hyperlink>
    </w:p>
    <w:p w14:paraId="4C33D87E"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092" w:history="1">
        <w:r w:rsidR="00E63CA9" w:rsidRPr="00725D6B">
          <w:rPr>
            <w:rStyle w:val="Hipervnculo"/>
            <w:rFonts w:cs="Times New Roman"/>
            <w:b/>
            <w:noProof/>
          </w:rPr>
          <w:t>Grafico 18.</w:t>
        </w:r>
        <w:r w:rsidR="00E63CA9" w:rsidRPr="00725D6B">
          <w:rPr>
            <w:rStyle w:val="Hipervnculo"/>
            <w:rFonts w:cs="Times New Roman"/>
            <w:noProof/>
          </w:rPr>
          <w:t xml:space="preserve"> Diagrama de caso de uso SPRINT N° 4.</w:t>
        </w:r>
        <w:r w:rsidR="00E63CA9">
          <w:rPr>
            <w:noProof/>
            <w:webHidden/>
          </w:rPr>
          <w:tab/>
        </w:r>
        <w:r w:rsidR="00E63CA9">
          <w:rPr>
            <w:noProof/>
            <w:webHidden/>
          </w:rPr>
          <w:fldChar w:fldCharType="begin"/>
        </w:r>
        <w:r w:rsidR="00E63CA9">
          <w:rPr>
            <w:noProof/>
            <w:webHidden/>
          </w:rPr>
          <w:instrText xml:space="preserve"> PAGEREF _Toc504983092 \h </w:instrText>
        </w:r>
        <w:r w:rsidR="00E63CA9">
          <w:rPr>
            <w:noProof/>
            <w:webHidden/>
          </w:rPr>
        </w:r>
        <w:r w:rsidR="00E63CA9">
          <w:rPr>
            <w:noProof/>
            <w:webHidden/>
          </w:rPr>
          <w:fldChar w:fldCharType="separate"/>
        </w:r>
        <w:r>
          <w:rPr>
            <w:noProof/>
            <w:webHidden/>
          </w:rPr>
          <w:t>63</w:t>
        </w:r>
        <w:r w:rsidR="00E63CA9">
          <w:rPr>
            <w:noProof/>
            <w:webHidden/>
          </w:rPr>
          <w:fldChar w:fldCharType="end"/>
        </w:r>
      </w:hyperlink>
    </w:p>
    <w:p w14:paraId="7C052F0A"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093" w:history="1">
        <w:r w:rsidR="00E63CA9" w:rsidRPr="00725D6B">
          <w:rPr>
            <w:rStyle w:val="Hipervnculo"/>
            <w:rFonts w:cs="Times New Roman"/>
            <w:b/>
            <w:noProof/>
          </w:rPr>
          <w:t>Grafico 19.</w:t>
        </w:r>
        <w:r w:rsidR="00E63CA9" w:rsidRPr="00725D6B">
          <w:rPr>
            <w:rStyle w:val="Hipervnculo"/>
            <w:rFonts w:cs="Times New Roman"/>
            <w:noProof/>
          </w:rPr>
          <w:t xml:space="preserve"> Información de la Ubicación de la Provincia de Cotopaxi</w:t>
        </w:r>
        <w:r w:rsidR="00E63CA9">
          <w:rPr>
            <w:noProof/>
            <w:webHidden/>
          </w:rPr>
          <w:tab/>
        </w:r>
        <w:r w:rsidR="00E63CA9">
          <w:rPr>
            <w:noProof/>
            <w:webHidden/>
          </w:rPr>
          <w:fldChar w:fldCharType="begin"/>
        </w:r>
        <w:r w:rsidR="00E63CA9">
          <w:rPr>
            <w:noProof/>
            <w:webHidden/>
          </w:rPr>
          <w:instrText xml:space="preserve"> PAGEREF _Toc504983093 \h </w:instrText>
        </w:r>
        <w:r w:rsidR="00E63CA9">
          <w:rPr>
            <w:noProof/>
            <w:webHidden/>
          </w:rPr>
        </w:r>
        <w:r w:rsidR="00E63CA9">
          <w:rPr>
            <w:noProof/>
            <w:webHidden/>
          </w:rPr>
          <w:fldChar w:fldCharType="separate"/>
        </w:r>
        <w:r>
          <w:rPr>
            <w:noProof/>
            <w:webHidden/>
          </w:rPr>
          <w:t>65</w:t>
        </w:r>
        <w:r w:rsidR="00E63CA9">
          <w:rPr>
            <w:noProof/>
            <w:webHidden/>
          </w:rPr>
          <w:fldChar w:fldCharType="end"/>
        </w:r>
      </w:hyperlink>
    </w:p>
    <w:p w14:paraId="6DEA8798" w14:textId="14C5DEF6"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094" w:history="1">
        <w:r w:rsidR="00E63CA9" w:rsidRPr="00725D6B">
          <w:rPr>
            <w:rStyle w:val="Hipervnculo"/>
            <w:rFonts w:cs="Times New Roman"/>
            <w:b/>
            <w:noProof/>
          </w:rPr>
          <w:t>Grafico 20.</w:t>
        </w:r>
        <w:r w:rsidR="00E63CA9" w:rsidRPr="00725D6B">
          <w:rPr>
            <w:rStyle w:val="Hipervnculo"/>
            <w:rFonts w:cs="Times New Roman"/>
            <w:noProof/>
          </w:rPr>
          <w:t xml:space="preserve"> Información de la Simbologías Turísticas de la Provincia de Cotopaxi.</w:t>
        </w:r>
        <w:r w:rsidR="00E63CA9">
          <w:rPr>
            <w:noProof/>
            <w:webHidden/>
          </w:rPr>
          <w:tab/>
        </w:r>
        <w:r w:rsidR="00E63CA9">
          <w:rPr>
            <w:noProof/>
            <w:webHidden/>
          </w:rPr>
          <w:fldChar w:fldCharType="begin"/>
        </w:r>
        <w:r w:rsidR="00E63CA9">
          <w:rPr>
            <w:noProof/>
            <w:webHidden/>
          </w:rPr>
          <w:instrText xml:space="preserve"> PAGEREF _Toc504983094 \h </w:instrText>
        </w:r>
        <w:r w:rsidR="00E63CA9">
          <w:rPr>
            <w:noProof/>
            <w:webHidden/>
          </w:rPr>
        </w:r>
        <w:r w:rsidR="00E63CA9">
          <w:rPr>
            <w:noProof/>
            <w:webHidden/>
          </w:rPr>
          <w:fldChar w:fldCharType="separate"/>
        </w:r>
        <w:r>
          <w:rPr>
            <w:noProof/>
            <w:webHidden/>
          </w:rPr>
          <w:t>65</w:t>
        </w:r>
        <w:r w:rsidR="00E63CA9">
          <w:rPr>
            <w:noProof/>
            <w:webHidden/>
          </w:rPr>
          <w:fldChar w:fldCharType="end"/>
        </w:r>
      </w:hyperlink>
    </w:p>
    <w:p w14:paraId="5960C0E3"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095" w:history="1">
        <w:r w:rsidR="00E63CA9" w:rsidRPr="00725D6B">
          <w:rPr>
            <w:rStyle w:val="Hipervnculo"/>
            <w:rFonts w:cs="Times New Roman"/>
            <w:b/>
            <w:noProof/>
          </w:rPr>
          <w:t>Grafico 21.</w:t>
        </w:r>
        <w:r w:rsidR="00E63CA9" w:rsidRPr="00725D6B">
          <w:rPr>
            <w:rStyle w:val="Hipervnculo"/>
            <w:rFonts w:cs="Times New Roman"/>
            <w:noProof/>
          </w:rPr>
          <w:t xml:space="preserve"> Menú de Cantones para la Festividades.</w:t>
        </w:r>
        <w:r w:rsidR="00E63CA9">
          <w:rPr>
            <w:noProof/>
            <w:webHidden/>
          </w:rPr>
          <w:tab/>
        </w:r>
        <w:r w:rsidR="00E63CA9">
          <w:rPr>
            <w:noProof/>
            <w:webHidden/>
          </w:rPr>
          <w:fldChar w:fldCharType="begin"/>
        </w:r>
        <w:r w:rsidR="00E63CA9">
          <w:rPr>
            <w:noProof/>
            <w:webHidden/>
          </w:rPr>
          <w:instrText xml:space="preserve"> PAGEREF _Toc504983095 \h </w:instrText>
        </w:r>
        <w:r w:rsidR="00E63CA9">
          <w:rPr>
            <w:noProof/>
            <w:webHidden/>
          </w:rPr>
        </w:r>
        <w:r w:rsidR="00E63CA9">
          <w:rPr>
            <w:noProof/>
            <w:webHidden/>
          </w:rPr>
          <w:fldChar w:fldCharType="separate"/>
        </w:r>
        <w:r>
          <w:rPr>
            <w:noProof/>
            <w:webHidden/>
          </w:rPr>
          <w:t>66</w:t>
        </w:r>
        <w:r w:rsidR="00E63CA9">
          <w:rPr>
            <w:noProof/>
            <w:webHidden/>
          </w:rPr>
          <w:fldChar w:fldCharType="end"/>
        </w:r>
      </w:hyperlink>
    </w:p>
    <w:p w14:paraId="6FD4A93E"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096" w:history="1">
        <w:r w:rsidR="00E63CA9" w:rsidRPr="00725D6B">
          <w:rPr>
            <w:rStyle w:val="Hipervnculo"/>
            <w:rFonts w:cs="Times New Roman"/>
            <w:b/>
            <w:noProof/>
          </w:rPr>
          <w:t>Grafico 22</w:t>
        </w:r>
        <w:r w:rsidR="00E63CA9" w:rsidRPr="00725D6B">
          <w:rPr>
            <w:rStyle w:val="Hipervnculo"/>
            <w:rFonts w:cs="Times New Roman"/>
            <w:noProof/>
          </w:rPr>
          <w:t>.  Información de la Festividades Importantes por Cantón.</w:t>
        </w:r>
        <w:r w:rsidR="00E63CA9">
          <w:rPr>
            <w:noProof/>
            <w:webHidden/>
          </w:rPr>
          <w:tab/>
        </w:r>
        <w:r w:rsidR="00E63CA9">
          <w:rPr>
            <w:noProof/>
            <w:webHidden/>
          </w:rPr>
          <w:fldChar w:fldCharType="begin"/>
        </w:r>
        <w:r w:rsidR="00E63CA9">
          <w:rPr>
            <w:noProof/>
            <w:webHidden/>
          </w:rPr>
          <w:instrText xml:space="preserve"> PAGEREF _Toc504983096 \h </w:instrText>
        </w:r>
        <w:r w:rsidR="00E63CA9">
          <w:rPr>
            <w:noProof/>
            <w:webHidden/>
          </w:rPr>
        </w:r>
        <w:r w:rsidR="00E63CA9">
          <w:rPr>
            <w:noProof/>
            <w:webHidden/>
          </w:rPr>
          <w:fldChar w:fldCharType="separate"/>
        </w:r>
        <w:r>
          <w:rPr>
            <w:noProof/>
            <w:webHidden/>
          </w:rPr>
          <w:t>66</w:t>
        </w:r>
        <w:r w:rsidR="00E63CA9">
          <w:rPr>
            <w:noProof/>
            <w:webHidden/>
          </w:rPr>
          <w:fldChar w:fldCharType="end"/>
        </w:r>
      </w:hyperlink>
    </w:p>
    <w:p w14:paraId="4C6D9520" w14:textId="0607330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097" w:history="1">
        <w:r w:rsidR="00E63CA9" w:rsidRPr="00725D6B">
          <w:rPr>
            <w:rStyle w:val="Hipervnculo"/>
            <w:rFonts w:cs="Times New Roman"/>
            <w:b/>
            <w:noProof/>
          </w:rPr>
          <w:t>Grafico 23.</w:t>
        </w:r>
        <w:r w:rsidR="00E63CA9" w:rsidRPr="00725D6B">
          <w:rPr>
            <w:rStyle w:val="Hipervnculo"/>
            <w:rFonts w:cs="Times New Roman"/>
            <w:noProof/>
          </w:rPr>
          <w:t xml:space="preserve"> Información de las Simbologías de la actividad volcánica del volcán Cotopaxi.</w:t>
        </w:r>
        <w:r w:rsidR="00E63CA9">
          <w:rPr>
            <w:noProof/>
            <w:webHidden/>
          </w:rPr>
          <w:tab/>
        </w:r>
        <w:r w:rsidR="00E63CA9">
          <w:rPr>
            <w:noProof/>
            <w:webHidden/>
          </w:rPr>
          <w:fldChar w:fldCharType="begin"/>
        </w:r>
        <w:r w:rsidR="00E63CA9">
          <w:rPr>
            <w:noProof/>
            <w:webHidden/>
          </w:rPr>
          <w:instrText xml:space="preserve"> PAGEREF _Toc504983097 \h </w:instrText>
        </w:r>
        <w:r w:rsidR="00E63CA9">
          <w:rPr>
            <w:noProof/>
            <w:webHidden/>
          </w:rPr>
        </w:r>
        <w:r w:rsidR="00E63CA9">
          <w:rPr>
            <w:noProof/>
            <w:webHidden/>
          </w:rPr>
          <w:fldChar w:fldCharType="separate"/>
        </w:r>
        <w:r>
          <w:rPr>
            <w:noProof/>
            <w:webHidden/>
          </w:rPr>
          <w:t>67</w:t>
        </w:r>
        <w:r w:rsidR="00E63CA9">
          <w:rPr>
            <w:noProof/>
            <w:webHidden/>
          </w:rPr>
          <w:fldChar w:fldCharType="end"/>
        </w:r>
      </w:hyperlink>
    </w:p>
    <w:p w14:paraId="22FED228" w14:textId="5D3D34BC"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098" w:history="1">
        <w:r w:rsidR="00E63CA9" w:rsidRPr="00725D6B">
          <w:rPr>
            <w:rStyle w:val="Hipervnculo"/>
            <w:rFonts w:cs="Times New Roman"/>
            <w:b/>
            <w:noProof/>
          </w:rPr>
          <w:t>Grafico 24.</w:t>
        </w:r>
        <w:r w:rsidR="00E63CA9" w:rsidRPr="00725D6B">
          <w:rPr>
            <w:rStyle w:val="Hipervnculo"/>
            <w:rFonts w:cs="Times New Roman"/>
            <w:noProof/>
          </w:rPr>
          <w:t xml:space="preserve"> Información de las Distancias entre Latacunga y otras provincias del Ecuador.</w:t>
        </w:r>
        <w:r w:rsidR="00E63CA9">
          <w:rPr>
            <w:noProof/>
            <w:webHidden/>
          </w:rPr>
          <w:tab/>
        </w:r>
        <w:r w:rsidR="00E63CA9">
          <w:rPr>
            <w:noProof/>
            <w:webHidden/>
          </w:rPr>
          <w:fldChar w:fldCharType="begin"/>
        </w:r>
        <w:r w:rsidR="00E63CA9">
          <w:rPr>
            <w:noProof/>
            <w:webHidden/>
          </w:rPr>
          <w:instrText xml:space="preserve"> PAGEREF _Toc504983098 \h </w:instrText>
        </w:r>
        <w:r w:rsidR="00E63CA9">
          <w:rPr>
            <w:noProof/>
            <w:webHidden/>
          </w:rPr>
        </w:r>
        <w:r w:rsidR="00E63CA9">
          <w:rPr>
            <w:noProof/>
            <w:webHidden/>
          </w:rPr>
          <w:fldChar w:fldCharType="separate"/>
        </w:r>
        <w:r>
          <w:rPr>
            <w:noProof/>
            <w:webHidden/>
          </w:rPr>
          <w:t>67</w:t>
        </w:r>
        <w:r w:rsidR="00E63CA9">
          <w:rPr>
            <w:noProof/>
            <w:webHidden/>
          </w:rPr>
          <w:fldChar w:fldCharType="end"/>
        </w:r>
      </w:hyperlink>
    </w:p>
    <w:p w14:paraId="24D100BB"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099" w:history="1">
        <w:r w:rsidR="00E63CA9" w:rsidRPr="00725D6B">
          <w:rPr>
            <w:rStyle w:val="Hipervnculo"/>
            <w:rFonts w:cs="Times New Roman"/>
            <w:b/>
            <w:noProof/>
          </w:rPr>
          <w:t>Grafico 25.</w:t>
        </w:r>
        <w:r w:rsidR="00E63CA9" w:rsidRPr="00725D6B">
          <w:rPr>
            <w:rStyle w:val="Hipervnculo"/>
            <w:rFonts w:cs="Times New Roman"/>
            <w:noProof/>
          </w:rPr>
          <w:t xml:space="preserve"> Mapa de la Provincia de Cotopaxi y sus Cantones.</w:t>
        </w:r>
        <w:r w:rsidR="00E63CA9">
          <w:rPr>
            <w:noProof/>
            <w:webHidden/>
          </w:rPr>
          <w:tab/>
        </w:r>
        <w:r w:rsidR="00E63CA9">
          <w:rPr>
            <w:noProof/>
            <w:webHidden/>
          </w:rPr>
          <w:fldChar w:fldCharType="begin"/>
        </w:r>
        <w:r w:rsidR="00E63CA9">
          <w:rPr>
            <w:noProof/>
            <w:webHidden/>
          </w:rPr>
          <w:instrText xml:space="preserve"> PAGEREF _Toc504983099 \h </w:instrText>
        </w:r>
        <w:r w:rsidR="00E63CA9">
          <w:rPr>
            <w:noProof/>
            <w:webHidden/>
          </w:rPr>
        </w:r>
        <w:r w:rsidR="00E63CA9">
          <w:rPr>
            <w:noProof/>
            <w:webHidden/>
          </w:rPr>
          <w:fldChar w:fldCharType="separate"/>
        </w:r>
        <w:r>
          <w:rPr>
            <w:noProof/>
            <w:webHidden/>
          </w:rPr>
          <w:t>68</w:t>
        </w:r>
        <w:r w:rsidR="00E63CA9">
          <w:rPr>
            <w:noProof/>
            <w:webHidden/>
          </w:rPr>
          <w:fldChar w:fldCharType="end"/>
        </w:r>
      </w:hyperlink>
    </w:p>
    <w:p w14:paraId="0115C241"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100" w:history="1">
        <w:r w:rsidR="00E63CA9" w:rsidRPr="00725D6B">
          <w:rPr>
            <w:rStyle w:val="Hipervnculo"/>
            <w:rFonts w:cs="Times New Roman"/>
            <w:b/>
            <w:noProof/>
          </w:rPr>
          <w:t>Grafico 26.</w:t>
        </w:r>
        <w:r w:rsidR="00E63CA9" w:rsidRPr="00725D6B">
          <w:rPr>
            <w:rStyle w:val="Hipervnculo"/>
            <w:rFonts w:cs="Times New Roman"/>
            <w:noProof/>
          </w:rPr>
          <w:t xml:space="preserve"> Cantón con su respectiva Información.</w:t>
        </w:r>
        <w:r w:rsidR="00E63CA9">
          <w:rPr>
            <w:noProof/>
            <w:webHidden/>
          </w:rPr>
          <w:tab/>
        </w:r>
        <w:r w:rsidR="00E63CA9">
          <w:rPr>
            <w:noProof/>
            <w:webHidden/>
          </w:rPr>
          <w:fldChar w:fldCharType="begin"/>
        </w:r>
        <w:r w:rsidR="00E63CA9">
          <w:rPr>
            <w:noProof/>
            <w:webHidden/>
          </w:rPr>
          <w:instrText xml:space="preserve"> PAGEREF _Toc504983100 \h </w:instrText>
        </w:r>
        <w:r w:rsidR="00E63CA9">
          <w:rPr>
            <w:noProof/>
            <w:webHidden/>
          </w:rPr>
        </w:r>
        <w:r w:rsidR="00E63CA9">
          <w:rPr>
            <w:noProof/>
            <w:webHidden/>
          </w:rPr>
          <w:fldChar w:fldCharType="separate"/>
        </w:r>
        <w:r>
          <w:rPr>
            <w:noProof/>
            <w:webHidden/>
          </w:rPr>
          <w:t>68</w:t>
        </w:r>
        <w:r w:rsidR="00E63CA9">
          <w:rPr>
            <w:noProof/>
            <w:webHidden/>
          </w:rPr>
          <w:fldChar w:fldCharType="end"/>
        </w:r>
      </w:hyperlink>
    </w:p>
    <w:p w14:paraId="3AC9F38E"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101" w:history="1">
        <w:r w:rsidR="00E63CA9" w:rsidRPr="00725D6B">
          <w:rPr>
            <w:rStyle w:val="Hipervnculo"/>
            <w:rFonts w:cs="Times New Roman"/>
            <w:b/>
            <w:noProof/>
          </w:rPr>
          <w:t>Grafico 27.</w:t>
        </w:r>
        <w:r w:rsidR="00E63CA9" w:rsidRPr="00725D6B">
          <w:rPr>
            <w:rStyle w:val="Hipervnculo"/>
            <w:rFonts w:cs="Times New Roman"/>
            <w:noProof/>
          </w:rPr>
          <w:t xml:space="preserve"> Menú de Categorías.</w:t>
        </w:r>
        <w:r w:rsidR="00E63CA9">
          <w:rPr>
            <w:noProof/>
            <w:webHidden/>
          </w:rPr>
          <w:tab/>
        </w:r>
        <w:r w:rsidR="00E63CA9">
          <w:rPr>
            <w:noProof/>
            <w:webHidden/>
          </w:rPr>
          <w:fldChar w:fldCharType="begin"/>
        </w:r>
        <w:r w:rsidR="00E63CA9">
          <w:rPr>
            <w:noProof/>
            <w:webHidden/>
          </w:rPr>
          <w:instrText xml:space="preserve"> PAGEREF _Toc504983101 \h </w:instrText>
        </w:r>
        <w:r w:rsidR="00E63CA9">
          <w:rPr>
            <w:noProof/>
            <w:webHidden/>
          </w:rPr>
        </w:r>
        <w:r w:rsidR="00E63CA9">
          <w:rPr>
            <w:noProof/>
            <w:webHidden/>
          </w:rPr>
          <w:fldChar w:fldCharType="separate"/>
        </w:r>
        <w:r>
          <w:rPr>
            <w:noProof/>
            <w:webHidden/>
          </w:rPr>
          <w:t>69</w:t>
        </w:r>
        <w:r w:rsidR="00E63CA9">
          <w:rPr>
            <w:noProof/>
            <w:webHidden/>
          </w:rPr>
          <w:fldChar w:fldCharType="end"/>
        </w:r>
      </w:hyperlink>
    </w:p>
    <w:p w14:paraId="70917469"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102" w:history="1">
        <w:r w:rsidR="00E63CA9" w:rsidRPr="00725D6B">
          <w:rPr>
            <w:rStyle w:val="Hipervnculo"/>
            <w:rFonts w:cs="Times New Roman"/>
            <w:b/>
            <w:noProof/>
          </w:rPr>
          <w:t>Grafico 28</w:t>
        </w:r>
        <w:r w:rsidR="00E63CA9" w:rsidRPr="00725D6B">
          <w:rPr>
            <w:rStyle w:val="Hipervnculo"/>
            <w:rFonts w:cs="Times New Roman"/>
            <w:noProof/>
          </w:rPr>
          <w:t>. Atractivos Turísticos por Categorías y Subcategorías.</w:t>
        </w:r>
        <w:r w:rsidR="00E63CA9">
          <w:rPr>
            <w:noProof/>
            <w:webHidden/>
          </w:rPr>
          <w:tab/>
        </w:r>
        <w:r w:rsidR="00E63CA9">
          <w:rPr>
            <w:noProof/>
            <w:webHidden/>
          </w:rPr>
          <w:fldChar w:fldCharType="begin"/>
        </w:r>
        <w:r w:rsidR="00E63CA9">
          <w:rPr>
            <w:noProof/>
            <w:webHidden/>
          </w:rPr>
          <w:instrText xml:space="preserve"> PAGEREF _Toc504983102 \h </w:instrText>
        </w:r>
        <w:r w:rsidR="00E63CA9">
          <w:rPr>
            <w:noProof/>
            <w:webHidden/>
          </w:rPr>
        </w:r>
        <w:r w:rsidR="00E63CA9">
          <w:rPr>
            <w:noProof/>
            <w:webHidden/>
          </w:rPr>
          <w:fldChar w:fldCharType="separate"/>
        </w:r>
        <w:r>
          <w:rPr>
            <w:noProof/>
            <w:webHidden/>
          </w:rPr>
          <w:t>69</w:t>
        </w:r>
        <w:r w:rsidR="00E63CA9">
          <w:rPr>
            <w:noProof/>
            <w:webHidden/>
          </w:rPr>
          <w:fldChar w:fldCharType="end"/>
        </w:r>
      </w:hyperlink>
    </w:p>
    <w:p w14:paraId="172BE60B"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103" w:history="1">
        <w:r w:rsidR="00E63CA9" w:rsidRPr="00725D6B">
          <w:rPr>
            <w:rStyle w:val="Hipervnculo"/>
            <w:rFonts w:cs="Times New Roman"/>
            <w:b/>
            <w:noProof/>
          </w:rPr>
          <w:t>Grafico 29.</w:t>
        </w:r>
        <w:r w:rsidR="00E63CA9" w:rsidRPr="00725D6B">
          <w:rPr>
            <w:rStyle w:val="Hipervnculo"/>
            <w:rFonts w:cs="Times New Roman"/>
            <w:noProof/>
          </w:rPr>
          <w:t xml:space="preserve"> Mapa del Cantón Latacunga con sus Atractivos Turísticos</w:t>
        </w:r>
        <w:r w:rsidR="00E63CA9">
          <w:rPr>
            <w:noProof/>
            <w:webHidden/>
          </w:rPr>
          <w:tab/>
        </w:r>
        <w:r w:rsidR="00E63CA9">
          <w:rPr>
            <w:noProof/>
            <w:webHidden/>
          </w:rPr>
          <w:fldChar w:fldCharType="begin"/>
        </w:r>
        <w:r w:rsidR="00E63CA9">
          <w:rPr>
            <w:noProof/>
            <w:webHidden/>
          </w:rPr>
          <w:instrText xml:space="preserve"> PAGEREF _Toc504983103 \h </w:instrText>
        </w:r>
        <w:r w:rsidR="00E63CA9">
          <w:rPr>
            <w:noProof/>
            <w:webHidden/>
          </w:rPr>
        </w:r>
        <w:r w:rsidR="00E63CA9">
          <w:rPr>
            <w:noProof/>
            <w:webHidden/>
          </w:rPr>
          <w:fldChar w:fldCharType="separate"/>
        </w:r>
        <w:r>
          <w:rPr>
            <w:noProof/>
            <w:webHidden/>
          </w:rPr>
          <w:t>70</w:t>
        </w:r>
        <w:r w:rsidR="00E63CA9">
          <w:rPr>
            <w:noProof/>
            <w:webHidden/>
          </w:rPr>
          <w:fldChar w:fldCharType="end"/>
        </w:r>
      </w:hyperlink>
    </w:p>
    <w:p w14:paraId="0A24FE41"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104" w:history="1">
        <w:r w:rsidR="00E63CA9" w:rsidRPr="00725D6B">
          <w:rPr>
            <w:rStyle w:val="Hipervnculo"/>
            <w:rFonts w:cs="Times New Roman"/>
            <w:b/>
            <w:noProof/>
          </w:rPr>
          <w:t>Grafico 30.</w:t>
        </w:r>
        <w:r w:rsidR="00E63CA9" w:rsidRPr="00725D6B">
          <w:rPr>
            <w:rStyle w:val="Hipervnculo"/>
            <w:rFonts w:cs="Times New Roman"/>
            <w:noProof/>
          </w:rPr>
          <w:t xml:space="preserve"> Información de un Atractivo Turístico.</w:t>
        </w:r>
        <w:r w:rsidR="00E63CA9">
          <w:rPr>
            <w:noProof/>
            <w:webHidden/>
          </w:rPr>
          <w:tab/>
        </w:r>
        <w:r w:rsidR="00E63CA9">
          <w:rPr>
            <w:noProof/>
            <w:webHidden/>
          </w:rPr>
          <w:fldChar w:fldCharType="begin"/>
        </w:r>
        <w:r w:rsidR="00E63CA9">
          <w:rPr>
            <w:noProof/>
            <w:webHidden/>
          </w:rPr>
          <w:instrText xml:space="preserve"> PAGEREF _Toc504983104 \h </w:instrText>
        </w:r>
        <w:r w:rsidR="00E63CA9">
          <w:rPr>
            <w:noProof/>
            <w:webHidden/>
          </w:rPr>
        </w:r>
        <w:r w:rsidR="00E63CA9">
          <w:rPr>
            <w:noProof/>
            <w:webHidden/>
          </w:rPr>
          <w:fldChar w:fldCharType="separate"/>
        </w:r>
        <w:r>
          <w:rPr>
            <w:noProof/>
            <w:webHidden/>
          </w:rPr>
          <w:t>70</w:t>
        </w:r>
        <w:r w:rsidR="00E63CA9">
          <w:rPr>
            <w:noProof/>
            <w:webHidden/>
          </w:rPr>
          <w:fldChar w:fldCharType="end"/>
        </w:r>
      </w:hyperlink>
    </w:p>
    <w:p w14:paraId="483AB750"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105" w:history="1">
        <w:r w:rsidR="00E63CA9" w:rsidRPr="00725D6B">
          <w:rPr>
            <w:rStyle w:val="Hipervnculo"/>
            <w:rFonts w:cs="Times New Roman"/>
            <w:b/>
            <w:noProof/>
          </w:rPr>
          <w:t>Grafico 31.</w:t>
        </w:r>
        <w:r w:rsidR="00E63CA9" w:rsidRPr="00725D6B">
          <w:rPr>
            <w:rStyle w:val="Hipervnculo"/>
            <w:rFonts w:cs="Times New Roman"/>
            <w:noProof/>
          </w:rPr>
          <w:t xml:space="preserve"> Flujo de Procesos de Prueba.</w:t>
        </w:r>
        <w:r w:rsidR="00E63CA9">
          <w:rPr>
            <w:noProof/>
            <w:webHidden/>
          </w:rPr>
          <w:tab/>
        </w:r>
        <w:r w:rsidR="00E63CA9">
          <w:rPr>
            <w:noProof/>
            <w:webHidden/>
          </w:rPr>
          <w:fldChar w:fldCharType="begin"/>
        </w:r>
        <w:r w:rsidR="00E63CA9">
          <w:rPr>
            <w:noProof/>
            <w:webHidden/>
          </w:rPr>
          <w:instrText xml:space="preserve"> PAGEREF _Toc504983105 \h </w:instrText>
        </w:r>
        <w:r w:rsidR="00E63CA9">
          <w:rPr>
            <w:noProof/>
            <w:webHidden/>
          </w:rPr>
        </w:r>
        <w:r w:rsidR="00E63CA9">
          <w:rPr>
            <w:noProof/>
            <w:webHidden/>
          </w:rPr>
          <w:fldChar w:fldCharType="separate"/>
        </w:r>
        <w:r>
          <w:rPr>
            <w:noProof/>
            <w:webHidden/>
          </w:rPr>
          <w:t>71</w:t>
        </w:r>
        <w:r w:rsidR="00E63CA9">
          <w:rPr>
            <w:noProof/>
            <w:webHidden/>
          </w:rPr>
          <w:fldChar w:fldCharType="end"/>
        </w:r>
      </w:hyperlink>
    </w:p>
    <w:p w14:paraId="0F975EA5"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106" w:history="1">
        <w:r w:rsidR="00E63CA9" w:rsidRPr="00725D6B">
          <w:rPr>
            <w:rStyle w:val="Hipervnculo"/>
            <w:b/>
            <w:noProof/>
          </w:rPr>
          <w:t>Grafico 32.</w:t>
        </w:r>
        <w:r w:rsidR="00E63CA9" w:rsidRPr="00725D6B">
          <w:rPr>
            <w:rStyle w:val="Hipervnculo"/>
            <w:noProof/>
          </w:rPr>
          <w:t xml:space="preserve"> Diagrama de caso de uso general para el módulo de la aplicación móvil.</w:t>
        </w:r>
        <w:r w:rsidR="00E63CA9">
          <w:rPr>
            <w:noProof/>
            <w:webHidden/>
          </w:rPr>
          <w:tab/>
        </w:r>
        <w:r w:rsidR="00E63CA9">
          <w:rPr>
            <w:noProof/>
            <w:webHidden/>
          </w:rPr>
          <w:fldChar w:fldCharType="begin"/>
        </w:r>
        <w:r w:rsidR="00E63CA9">
          <w:rPr>
            <w:noProof/>
            <w:webHidden/>
          </w:rPr>
          <w:instrText xml:space="preserve"> PAGEREF _Toc504983106 \h </w:instrText>
        </w:r>
        <w:r w:rsidR="00E63CA9">
          <w:rPr>
            <w:noProof/>
            <w:webHidden/>
          </w:rPr>
        </w:r>
        <w:r w:rsidR="00E63CA9">
          <w:rPr>
            <w:noProof/>
            <w:webHidden/>
          </w:rPr>
          <w:fldChar w:fldCharType="separate"/>
        </w:r>
        <w:r>
          <w:rPr>
            <w:noProof/>
            <w:webHidden/>
          </w:rPr>
          <w:t>87</w:t>
        </w:r>
        <w:r w:rsidR="00E63CA9">
          <w:rPr>
            <w:noProof/>
            <w:webHidden/>
          </w:rPr>
          <w:fldChar w:fldCharType="end"/>
        </w:r>
      </w:hyperlink>
    </w:p>
    <w:p w14:paraId="3D16869B"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107" w:history="1">
        <w:r w:rsidR="00E63CA9" w:rsidRPr="00725D6B">
          <w:rPr>
            <w:rStyle w:val="Hipervnculo"/>
            <w:b/>
            <w:noProof/>
          </w:rPr>
          <w:t>Grafico 33.</w:t>
        </w:r>
        <w:r w:rsidR="00E63CA9" w:rsidRPr="00725D6B">
          <w:rPr>
            <w:rStyle w:val="Hipervnculo"/>
            <w:noProof/>
          </w:rPr>
          <w:t xml:space="preserve"> Diagrama de caso de uso del SPRINT N° 1.</w:t>
        </w:r>
        <w:r w:rsidR="00E63CA9">
          <w:rPr>
            <w:noProof/>
            <w:webHidden/>
          </w:rPr>
          <w:tab/>
        </w:r>
        <w:r w:rsidR="00E63CA9">
          <w:rPr>
            <w:noProof/>
            <w:webHidden/>
          </w:rPr>
          <w:fldChar w:fldCharType="begin"/>
        </w:r>
        <w:r w:rsidR="00E63CA9">
          <w:rPr>
            <w:noProof/>
            <w:webHidden/>
          </w:rPr>
          <w:instrText xml:space="preserve"> PAGEREF _Toc504983107 \h </w:instrText>
        </w:r>
        <w:r w:rsidR="00E63CA9">
          <w:rPr>
            <w:noProof/>
            <w:webHidden/>
          </w:rPr>
        </w:r>
        <w:r w:rsidR="00E63CA9">
          <w:rPr>
            <w:noProof/>
            <w:webHidden/>
          </w:rPr>
          <w:fldChar w:fldCharType="separate"/>
        </w:r>
        <w:r>
          <w:rPr>
            <w:noProof/>
            <w:webHidden/>
          </w:rPr>
          <w:t>88</w:t>
        </w:r>
        <w:r w:rsidR="00E63CA9">
          <w:rPr>
            <w:noProof/>
            <w:webHidden/>
          </w:rPr>
          <w:fldChar w:fldCharType="end"/>
        </w:r>
      </w:hyperlink>
    </w:p>
    <w:p w14:paraId="2436B7A9" w14:textId="101CFC0C"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108" w:history="1">
        <w:r w:rsidR="00E63CA9" w:rsidRPr="00725D6B">
          <w:rPr>
            <w:rStyle w:val="Hipervnculo"/>
            <w:b/>
            <w:noProof/>
          </w:rPr>
          <w:t>Grafico 34</w:t>
        </w:r>
        <w:r w:rsidR="00E63CA9" w:rsidRPr="00725D6B">
          <w:rPr>
            <w:rStyle w:val="Hipervnculo"/>
            <w:noProof/>
          </w:rPr>
          <w:t>. Diagrama de caso de uso del SPRINT N° 2.</w:t>
        </w:r>
        <w:r w:rsidR="00E63CA9">
          <w:rPr>
            <w:noProof/>
            <w:webHidden/>
          </w:rPr>
          <w:tab/>
        </w:r>
        <w:r w:rsidR="00E63CA9">
          <w:rPr>
            <w:noProof/>
            <w:webHidden/>
          </w:rPr>
          <w:fldChar w:fldCharType="begin"/>
        </w:r>
        <w:r w:rsidR="00E63CA9">
          <w:rPr>
            <w:noProof/>
            <w:webHidden/>
          </w:rPr>
          <w:instrText xml:space="preserve"> PAGEREF _Toc504983108 \h </w:instrText>
        </w:r>
        <w:r w:rsidR="00E63CA9">
          <w:rPr>
            <w:noProof/>
            <w:webHidden/>
          </w:rPr>
        </w:r>
        <w:r w:rsidR="00E63CA9">
          <w:rPr>
            <w:noProof/>
            <w:webHidden/>
          </w:rPr>
          <w:fldChar w:fldCharType="separate"/>
        </w:r>
        <w:r>
          <w:rPr>
            <w:noProof/>
            <w:webHidden/>
          </w:rPr>
          <w:t>88</w:t>
        </w:r>
        <w:r w:rsidR="00E63CA9">
          <w:rPr>
            <w:noProof/>
            <w:webHidden/>
          </w:rPr>
          <w:fldChar w:fldCharType="end"/>
        </w:r>
      </w:hyperlink>
    </w:p>
    <w:p w14:paraId="62308F95"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109" w:history="1">
        <w:r w:rsidR="00E63CA9" w:rsidRPr="00725D6B">
          <w:rPr>
            <w:rStyle w:val="Hipervnculo"/>
            <w:b/>
            <w:noProof/>
          </w:rPr>
          <w:t>Grafico 35</w:t>
        </w:r>
        <w:r w:rsidR="00E63CA9" w:rsidRPr="00725D6B">
          <w:rPr>
            <w:rStyle w:val="Hipervnculo"/>
            <w:noProof/>
          </w:rPr>
          <w:t>. Diagrama de Secuencia de registrar un nuevo Atractivo Turístico.</w:t>
        </w:r>
        <w:r w:rsidR="00E63CA9">
          <w:rPr>
            <w:noProof/>
            <w:webHidden/>
          </w:rPr>
          <w:tab/>
        </w:r>
        <w:r w:rsidR="00E63CA9">
          <w:rPr>
            <w:noProof/>
            <w:webHidden/>
          </w:rPr>
          <w:fldChar w:fldCharType="begin"/>
        </w:r>
        <w:r w:rsidR="00E63CA9">
          <w:rPr>
            <w:noProof/>
            <w:webHidden/>
          </w:rPr>
          <w:instrText xml:space="preserve"> PAGEREF _Toc504983109 \h </w:instrText>
        </w:r>
        <w:r w:rsidR="00E63CA9">
          <w:rPr>
            <w:noProof/>
            <w:webHidden/>
          </w:rPr>
        </w:r>
        <w:r w:rsidR="00E63CA9">
          <w:rPr>
            <w:noProof/>
            <w:webHidden/>
          </w:rPr>
          <w:fldChar w:fldCharType="separate"/>
        </w:r>
        <w:r>
          <w:rPr>
            <w:noProof/>
            <w:webHidden/>
          </w:rPr>
          <w:t>89</w:t>
        </w:r>
        <w:r w:rsidR="00E63CA9">
          <w:rPr>
            <w:noProof/>
            <w:webHidden/>
          </w:rPr>
          <w:fldChar w:fldCharType="end"/>
        </w:r>
      </w:hyperlink>
    </w:p>
    <w:p w14:paraId="7C012203"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110" w:history="1">
        <w:r w:rsidR="00E63CA9" w:rsidRPr="00725D6B">
          <w:rPr>
            <w:rStyle w:val="Hipervnculo"/>
            <w:b/>
            <w:noProof/>
          </w:rPr>
          <w:t>Grafico 36.</w:t>
        </w:r>
        <w:r w:rsidR="00E63CA9" w:rsidRPr="00725D6B">
          <w:rPr>
            <w:rStyle w:val="Hipervnculo"/>
            <w:noProof/>
          </w:rPr>
          <w:t xml:space="preserve"> Diagrama de Secuencia de Actualizar Atractivo Turístico.</w:t>
        </w:r>
        <w:r w:rsidR="00E63CA9">
          <w:rPr>
            <w:noProof/>
            <w:webHidden/>
          </w:rPr>
          <w:tab/>
        </w:r>
        <w:r w:rsidR="00E63CA9">
          <w:rPr>
            <w:noProof/>
            <w:webHidden/>
          </w:rPr>
          <w:fldChar w:fldCharType="begin"/>
        </w:r>
        <w:r w:rsidR="00E63CA9">
          <w:rPr>
            <w:noProof/>
            <w:webHidden/>
          </w:rPr>
          <w:instrText xml:space="preserve"> PAGEREF _Toc504983110 \h </w:instrText>
        </w:r>
        <w:r w:rsidR="00E63CA9">
          <w:rPr>
            <w:noProof/>
            <w:webHidden/>
          </w:rPr>
        </w:r>
        <w:r w:rsidR="00E63CA9">
          <w:rPr>
            <w:noProof/>
            <w:webHidden/>
          </w:rPr>
          <w:fldChar w:fldCharType="separate"/>
        </w:r>
        <w:r>
          <w:rPr>
            <w:noProof/>
            <w:webHidden/>
          </w:rPr>
          <w:t>90</w:t>
        </w:r>
        <w:r w:rsidR="00E63CA9">
          <w:rPr>
            <w:noProof/>
            <w:webHidden/>
          </w:rPr>
          <w:fldChar w:fldCharType="end"/>
        </w:r>
      </w:hyperlink>
    </w:p>
    <w:p w14:paraId="5282D9F4"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111" w:history="1">
        <w:r w:rsidR="00E63CA9" w:rsidRPr="00725D6B">
          <w:rPr>
            <w:rStyle w:val="Hipervnculo"/>
            <w:b/>
            <w:noProof/>
          </w:rPr>
          <w:t>Grafico 37.</w:t>
        </w:r>
        <w:r w:rsidR="00E63CA9" w:rsidRPr="00725D6B">
          <w:rPr>
            <w:rStyle w:val="Hipervnculo"/>
            <w:noProof/>
          </w:rPr>
          <w:t xml:space="preserve"> Diagrama de Secuencia de Eliminar Atractivo Turístico.</w:t>
        </w:r>
        <w:r w:rsidR="00E63CA9">
          <w:rPr>
            <w:noProof/>
            <w:webHidden/>
          </w:rPr>
          <w:tab/>
        </w:r>
        <w:r w:rsidR="00E63CA9">
          <w:rPr>
            <w:noProof/>
            <w:webHidden/>
          </w:rPr>
          <w:fldChar w:fldCharType="begin"/>
        </w:r>
        <w:r w:rsidR="00E63CA9">
          <w:rPr>
            <w:noProof/>
            <w:webHidden/>
          </w:rPr>
          <w:instrText xml:space="preserve"> PAGEREF _Toc504983111 \h </w:instrText>
        </w:r>
        <w:r w:rsidR="00E63CA9">
          <w:rPr>
            <w:noProof/>
            <w:webHidden/>
          </w:rPr>
        </w:r>
        <w:r w:rsidR="00E63CA9">
          <w:rPr>
            <w:noProof/>
            <w:webHidden/>
          </w:rPr>
          <w:fldChar w:fldCharType="separate"/>
        </w:r>
        <w:r>
          <w:rPr>
            <w:noProof/>
            <w:webHidden/>
          </w:rPr>
          <w:t>90</w:t>
        </w:r>
        <w:r w:rsidR="00E63CA9">
          <w:rPr>
            <w:noProof/>
            <w:webHidden/>
          </w:rPr>
          <w:fldChar w:fldCharType="end"/>
        </w:r>
      </w:hyperlink>
    </w:p>
    <w:p w14:paraId="00F05211"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112" w:history="1">
        <w:r w:rsidR="00E63CA9" w:rsidRPr="00725D6B">
          <w:rPr>
            <w:rStyle w:val="Hipervnculo"/>
            <w:b/>
            <w:noProof/>
          </w:rPr>
          <w:t>Grafico 38.</w:t>
        </w:r>
        <w:r w:rsidR="00E63CA9" w:rsidRPr="00725D6B">
          <w:rPr>
            <w:rStyle w:val="Hipervnculo"/>
            <w:noProof/>
          </w:rPr>
          <w:t xml:space="preserve"> Diagrama de Clases.</w:t>
        </w:r>
        <w:r w:rsidR="00E63CA9">
          <w:rPr>
            <w:noProof/>
            <w:webHidden/>
          </w:rPr>
          <w:tab/>
        </w:r>
        <w:r w:rsidR="00E63CA9">
          <w:rPr>
            <w:noProof/>
            <w:webHidden/>
          </w:rPr>
          <w:fldChar w:fldCharType="begin"/>
        </w:r>
        <w:r w:rsidR="00E63CA9">
          <w:rPr>
            <w:noProof/>
            <w:webHidden/>
          </w:rPr>
          <w:instrText xml:space="preserve"> PAGEREF _Toc504983112 \h </w:instrText>
        </w:r>
        <w:r w:rsidR="00E63CA9">
          <w:rPr>
            <w:noProof/>
            <w:webHidden/>
          </w:rPr>
        </w:r>
        <w:r w:rsidR="00E63CA9">
          <w:rPr>
            <w:noProof/>
            <w:webHidden/>
          </w:rPr>
          <w:fldChar w:fldCharType="separate"/>
        </w:r>
        <w:r>
          <w:rPr>
            <w:noProof/>
            <w:webHidden/>
          </w:rPr>
          <w:t>91</w:t>
        </w:r>
        <w:r w:rsidR="00E63CA9">
          <w:rPr>
            <w:noProof/>
            <w:webHidden/>
          </w:rPr>
          <w:fldChar w:fldCharType="end"/>
        </w:r>
      </w:hyperlink>
    </w:p>
    <w:p w14:paraId="1E890349" w14:textId="42FE137A"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113" w:history="1">
        <w:r w:rsidR="00E63CA9" w:rsidRPr="00725D6B">
          <w:rPr>
            <w:rStyle w:val="Hipervnculo"/>
            <w:b/>
            <w:noProof/>
          </w:rPr>
          <w:t>Grafico 39.</w:t>
        </w:r>
        <w:r w:rsidR="00E63CA9" w:rsidRPr="00725D6B">
          <w:rPr>
            <w:rStyle w:val="Hipervnculo"/>
            <w:noProof/>
          </w:rPr>
          <w:t xml:space="preserve"> Registrar nuevo Atractivos Turísticos.</w:t>
        </w:r>
        <w:r w:rsidR="00E63CA9">
          <w:rPr>
            <w:noProof/>
            <w:webHidden/>
          </w:rPr>
          <w:tab/>
        </w:r>
        <w:r w:rsidR="00E63CA9">
          <w:rPr>
            <w:noProof/>
            <w:webHidden/>
          </w:rPr>
          <w:fldChar w:fldCharType="begin"/>
        </w:r>
        <w:r w:rsidR="00E63CA9">
          <w:rPr>
            <w:noProof/>
            <w:webHidden/>
          </w:rPr>
          <w:instrText xml:space="preserve"> PAGEREF _Toc504983113 \h </w:instrText>
        </w:r>
        <w:r w:rsidR="00E63CA9">
          <w:rPr>
            <w:noProof/>
            <w:webHidden/>
          </w:rPr>
        </w:r>
        <w:r w:rsidR="00E63CA9">
          <w:rPr>
            <w:noProof/>
            <w:webHidden/>
          </w:rPr>
          <w:fldChar w:fldCharType="separate"/>
        </w:r>
        <w:r>
          <w:rPr>
            <w:noProof/>
            <w:webHidden/>
          </w:rPr>
          <w:t>92</w:t>
        </w:r>
        <w:r w:rsidR="00E63CA9">
          <w:rPr>
            <w:noProof/>
            <w:webHidden/>
          </w:rPr>
          <w:fldChar w:fldCharType="end"/>
        </w:r>
      </w:hyperlink>
    </w:p>
    <w:p w14:paraId="094FC856"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114" w:history="1">
        <w:r w:rsidR="00E63CA9" w:rsidRPr="00725D6B">
          <w:rPr>
            <w:rStyle w:val="Hipervnculo"/>
            <w:b/>
            <w:noProof/>
          </w:rPr>
          <w:t>Grafico 40.</w:t>
        </w:r>
        <w:r w:rsidR="00E63CA9" w:rsidRPr="00725D6B">
          <w:rPr>
            <w:rStyle w:val="Hipervnculo"/>
            <w:noProof/>
          </w:rPr>
          <w:t xml:space="preserve"> Actualizar Atractivos Turísticos.</w:t>
        </w:r>
        <w:r w:rsidR="00E63CA9">
          <w:rPr>
            <w:noProof/>
            <w:webHidden/>
          </w:rPr>
          <w:tab/>
        </w:r>
        <w:r w:rsidR="00E63CA9">
          <w:rPr>
            <w:noProof/>
            <w:webHidden/>
          </w:rPr>
          <w:fldChar w:fldCharType="begin"/>
        </w:r>
        <w:r w:rsidR="00E63CA9">
          <w:rPr>
            <w:noProof/>
            <w:webHidden/>
          </w:rPr>
          <w:instrText xml:space="preserve"> PAGEREF _Toc504983114 \h </w:instrText>
        </w:r>
        <w:r w:rsidR="00E63CA9">
          <w:rPr>
            <w:noProof/>
            <w:webHidden/>
          </w:rPr>
        </w:r>
        <w:r w:rsidR="00E63CA9">
          <w:rPr>
            <w:noProof/>
            <w:webHidden/>
          </w:rPr>
          <w:fldChar w:fldCharType="separate"/>
        </w:r>
        <w:r>
          <w:rPr>
            <w:noProof/>
            <w:webHidden/>
          </w:rPr>
          <w:t>93</w:t>
        </w:r>
        <w:r w:rsidR="00E63CA9">
          <w:rPr>
            <w:noProof/>
            <w:webHidden/>
          </w:rPr>
          <w:fldChar w:fldCharType="end"/>
        </w:r>
      </w:hyperlink>
    </w:p>
    <w:p w14:paraId="54C54ECA"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115" w:history="1">
        <w:r w:rsidR="00E63CA9" w:rsidRPr="00725D6B">
          <w:rPr>
            <w:rStyle w:val="Hipervnculo"/>
            <w:b/>
            <w:noProof/>
          </w:rPr>
          <w:t>Grafico 41.</w:t>
        </w:r>
        <w:r w:rsidR="00E63CA9" w:rsidRPr="00725D6B">
          <w:rPr>
            <w:rStyle w:val="Hipervnculo"/>
            <w:noProof/>
          </w:rPr>
          <w:t xml:space="preserve"> Actualizar Atractivos Turísticos.</w:t>
        </w:r>
        <w:r w:rsidR="00E63CA9">
          <w:rPr>
            <w:noProof/>
            <w:webHidden/>
          </w:rPr>
          <w:tab/>
        </w:r>
        <w:r w:rsidR="00E63CA9">
          <w:rPr>
            <w:noProof/>
            <w:webHidden/>
          </w:rPr>
          <w:fldChar w:fldCharType="begin"/>
        </w:r>
        <w:r w:rsidR="00E63CA9">
          <w:rPr>
            <w:noProof/>
            <w:webHidden/>
          </w:rPr>
          <w:instrText xml:space="preserve"> PAGEREF _Toc504983115 \h </w:instrText>
        </w:r>
        <w:r w:rsidR="00E63CA9">
          <w:rPr>
            <w:noProof/>
            <w:webHidden/>
          </w:rPr>
        </w:r>
        <w:r w:rsidR="00E63CA9">
          <w:rPr>
            <w:noProof/>
            <w:webHidden/>
          </w:rPr>
          <w:fldChar w:fldCharType="separate"/>
        </w:r>
        <w:r>
          <w:rPr>
            <w:noProof/>
            <w:webHidden/>
          </w:rPr>
          <w:t>93</w:t>
        </w:r>
        <w:r w:rsidR="00E63CA9">
          <w:rPr>
            <w:noProof/>
            <w:webHidden/>
          </w:rPr>
          <w:fldChar w:fldCharType="end"/>
        </w:r>
      </w:hyperlink>
    </w:p>
    <w:p w14:paraId="306C7EC7" w14:textId="283E1539"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116" w:history="1">
        <w:r w:rsidR="00E63CA9" w:rsidRPr="00725D6B">
          <w:rPr>
            <w:rStyle w:val="Hipervnculo"/>
            <w:b/>
            <w:noProof/>
          </w:rPr>
          <w:t>Grafico 42.</w:t>
        </w:r>
        <w:r w:rsidR="00E63CA9" w:rsidRPr="00725D6B">
          <w:rPr>
            <w:rStyle w:val="Hipervnculo"/>
            <w:noProof/>
          </w:rPr>
          <w:t xml:space="preserve"> Eliminar Atractivos Turísticos.</w:t>
        </w:r>
        <w:r w:rsidR="00E63CA9">
          <w:rPr>
            <w:noProof/>
            <w:webHidden/>
          </w:rPr>
          <w:tab/>
        </w:r>
        <w:r w:rsidR="00E63CA9">
          <w:rPr>
            <w:noProof/>
            <w:webHidden/>
          </w:rPr>
          <w:fldChar w:fldCharType="begin"/>
        </w:r>
        <w:r w:rsidR="00E63CA9">
          <w:rPr>
            <w:noProof/>
            <w:webHidden/>
          </w:rPr>
          <w:instrText xml:space="preserve"> PAGEREF _Toc504983116 \h </w:instrText>
        </w:r>
        <w:r w:rsidR="00E63CA9">
          <w:rPr>
            <w:noProof/>
            <w:webHidden/>
          </w:rPr>
        </w:r>
        <w:r w:rsidR="00E63CA9">
          <w:rPr>
            <w:noProof/>
            <w:webHidden/>
          </w:rPr>
          <w:fldChar w:fldCharType="separate"/>
        </w:r>
        <w:r>
          <w:rPr>
            <w:noProof/>
            <w:webHidden/>
          </w:rPr>
          <w:t>94</w:t>
        </w:r>
        <w:r w:rsidR="00E63CA9">
          <w:rPr>
            <w:noProof/>
            <w:webHidden/>
          </w:rPr>
          <w:fldChar w:fldCharType="end"/>
        </w:r>
      </w:hyperlink>
    </w:p>
    <w:p w14:paraId="4D485CED"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117" w:history="1">
        <w:r w:rsidR="00E63CA9" w:rsidRPr="00725D6B">
          <w:rPr>
            <w:rStyle w:val="Hipervnculo"/>
            <w:b/>
            <w:noProof/>
          </w:rPr>
          <w:t>Grafico 43</w:t>
        </w:r>
        <w:r w:rsidR="00E63CA9" w:rsidRPr="00725D6B">
          <w:rPr>
            <w:rStyle w:val="Hipervnculo"/>
            <w:noProof/>
          </w:rPr>
          <w:t>. Eliminar exitosamente Atractivos Turísticos.</w:t>
        </w:r>
        <w:r w:rsidR="00E63CA9">
          <w:rPr>
            <w:noProof/>
            <w:webHidden/>
          </w:rPr>
          <w:tab/>
        </w:r>
        <w:r w:rsidR="00E63CA9">
          <w:rPr>
            <w:noProof/>
            <w:webHidden/>
          </w:rPr>
          <w:fldChar w:fldCharType="begin"/>
        </w:r>
        <w:r w:rsidR="00E63CA9">
          <w:rPr>
            <w:noProof/>
            <w:webHidden/>
          </w:rPr>
          <w:instrText xml:space="preserve"> PAGEREF _Toc504983117 \h </w:instrText>
        </w:r>
        <w:r w:rsidR="00E63CA9">
          <w:rPr>
            <w:noProof/>
            <w:webHidden/>
          </w:rPr>
        </w:r>
        <w:r w:rsidR="00E63CA9">
          <w:rPr>
            <w:noProof/>
            <w:webHidden/>
          </w:rPr>
          <w:fldChar w:fldCharType="separate"/>
        </w:r>
        <w:r>
          <w:rPr>
            <w:noProof/>
            <w:webHidden/>
          </w:rPr>
          <w:t>94</w:t>
        </w:r>
        <w:r w:rsidR="00E63CA9">
          <w:rPr>
            <w:noProof/>
            <w:webHidden/>
          </w:rPr>
          <w:fldChar w:fldCharType="end"/>
        </w:r>
      </w:hyperlink>
    </w:p>
    <w:p w14:paraId="6C21D89F" w14:textId="70C106BE"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118" w:history="1">
        <w:r w:rsidR="00E63CA9" w:rsidRPr="00725D6B">
          <w:rPr>
            <w:rStyle w:val="Hipervnculo"/>
            <w:b/>
            <w:noProof/>
          </w:rPr>
          <w:t>Grafico 44.</w:t>
        </w:r>
        <w:r w:rsidR="00E63CA9" w:rsidRPr="00725D6B">
          <w:rPr>
            <w:rStyle w:val="Hipervnculo"/>
            <w:noProof/>
          </w:rPr>
          <w:t xml:space="preserve"> Registrar nueva fecha importante.</w:t>
        </w:r>
        <w:r w:rsidR="00E63CA9" w:rsidRPr="00725D6B">
          <w:rPr>
            <w:rStyle w:val="Hipervnculo"/>
            <w:rFonts w:eastAsia="Times New Roman" w:cs="Times New Roman"/>
            <w:noProof/>
            <w:snapToGrid w:val="0"/>
            <w:w w:val="0"/>
            <w:u w:color="000000"/>
            <w:bdr w:val="none" w:sz="0" w:space="0" w:color="000000"/>
            <w:shd w:val="clear" w:color="000000" w:fill="000000"/>
            <w:lang w:val="x-none" w:eastAsia="x-none" w:bidi="x-none"/>
          </w:rPr>
          <w:t xml:space="preserve"> </w:t>
        </w:r>
        <w:r w:rsidR="00E63CA9">
          <w:rPr>
            <w:noProof/>
            <w:webHidden/>
          </w:rPr>
          <w:tab/>
        </w:r>
        <w:r w:rsidR="00E63CA9">
          <w:rPr>
            <w:noProof/>
            <w:webHidden/>
          </w:rPr>
          <w:fldChar w:fldCharType="begin"/>
        </w:r>
        <w:r w:rsidR="00E63CA9">
          <w:rPr>
            <w:noProof/>
            <w:webHidden/>
          </w:rPr>
          <w:instrText xml:space="preserve"> PAGEREF _Toc504983118 \h </w:instrText>
        </w:r>
        <w:r w:rsidR="00E63CA9">
          <w:rPr>
            <w:noProof/>
            <w:webHidden/>
          </w:rPr>
        </w:r>
        <w:r w:rsidR="00E63CA9">
          <w:rPr>
            <w:noProof/>
            <w:webHidden/>
          </w:rPr>
          <w:fldChar w:fldCharType="separate"/>
        </w:r>
        <w:r>
          <w:rPr>
            <w:noProof/>
            <w:webHidden/>
          </w:rPr>
          <w:t>95</w:t>
        </w:r>
        <w:r w:rsidR="00E63CA9">
          <w:rPr>
            <w:noProof/>
            <w:webHidden/>
          </w:rPr>
          <w:fldChar w:fldCharType="end"/>
        </w:r>
      </w:hyperlink>
    </w:p>
    <w:p w14:paraId="69803482" w14:textId="382C9B76"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119" w:history="1">
        <w:r w:rsidR="00E63CA9" w:rsidRPr="00725D6B">
          <w:rPr>
            <w:rStyle w:val="Hipervnculo"/>
            <w:b/>
            <w:noProof/>
          </w:rPr>
          <w:t>Grafico 45.</w:t>
        </w:r>
        <w:r w:rsidR="00E63CA9" w:rsidRPr="00725D6B">
          <w:rPr>
            <w:rStyle w:val="Hipervnculo"/>
            <w:noProof/>
          </w:rPr>
          <w:t xml:space="preserve"> Actualizar Atractivos Turísticos.</w:t>
        </w:r>
        <w:r w:rsidR="00E63CA9">
          <w:rPr>
            <w:noProof/>
            <w:webHidden/>
          </w:rPr>
          <w:tab/>
        </w:r>
        <w:r w:rsidR="00E63CA9">
          <w:rPr>
            <w:noProof/>
            <w:webHidden/>
          </w:rPr>
          <w:fldChar w:fldCharType="begin"/>
        </w:r>
        <w:r w:rsidR="00E63CA9">
          <w:rPr>
            <w:noProof/>
            <w:webHidden/>
          </w:rPr>
          <w:instrText xml:space="preserve"> PAGEREF _Toc504983119 \h </w:instrText>
        </w:r>
        <w:r w:rsidR="00E63CA9">
          <w:rPr>
            <w:noProof/>
            <w:webHidden/>
          </w:rPr>
        </w:r>
        <w:r w:rsidR="00E63CA9">
          <w:rPr>
            <w:noProof/>
            <w:webHidden/>
          </w:rPr>
          <w:fldChar w:fldCharType="separate"/>
        </w:r>
        <w:r>
          <w:rPr>
            <w:noProof/>
            <w:webHidden/>
          </w:rPr>
          <w:t>95</w:t>
        </w:r>
        <w:r w:rsidR="00E63CA9">
          <w:rPr>
            <w:noProof/>
            <w:webHidden/>
          </w:rPr>
          <w:fldChar w:fldCharType="end"/>
        </w:r>
      </w:hyperlink>
    </w:p>
    <w:p w14:paraId="766B5CE1" w14:textId="2254E20C"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120" w:history="1">
        <w:r w:rsidR="00E63CA9" w:rsidRPr="00725D6B">
          <w:rPr>
            <w:rStyle w:val="Hipervnculo"/>
            <w:b/>
            <w:noProof/>
          </w:rPr>
          <w:t xml:space="preserve">Grafico 46. </w:t>
        </w:r>
        <w:r w:rsidR="00E63CA9" w:rsidRPr="00725D6B">
          <w:rPr>
            <w:rStyle w:val="Hipervnculo"/>
            <w:noProof/>
          </w:rPr>
          <w:t>Eliminar Atractivos Turístico.</w:t>
        </w:r>
        <w:r w:rsidR="00E63CA9" w:rsidRPr="00725D6B">
          <w:rPr>
            <w:rStyle w:val="Hipervnculo"/>
            <w:rFonts w:eastAsia="Times New Roman" w:cs="Times New Roman"/>
            <w:noProof/>
            <w:snapToGrid w:val="0"/>
            <w:w w:val="0"/>
            <w:u w:color="000000"/>
            <w:bdr w:val="none" w:sz="0" w:space="0" w:color="000000"/>
            <w:shd w:val="clear" w:color="000000" w:fill="000000"/>
            <w:lang w:val="x-none" w:eastAsia="x-none" w:bidi="x-none"/>
          </w:rPr>
          <w:t xml:space="preserve"> </w:t>
        </w:r>
        <w:r w:rsidR="00E63CA9">
          <w:rPr>
            <w:noProof/>
            <w:webHidden/>
          </w:rPr>
          <w:tab/>
        </w:r>
        <w:r w:rsidR="00E63CA9">
          <w:rPr>
            <w:noProof/>
            <w:webHidden/>
          </w:rPr>
          <w:fldChar w:fldCharType="begin"/>
        </w:r>
        <w:r w:rsidR="00E63CA9">
          <w:rPr>
            <w:noProof/>
            <w:webHidden/>
          </w:rPr>
          <w:instrText xml:space="preserve"> PAGEREF _Toc504983120 \h </w:instrText>
        </w:r>
        <w:r w:rsidR="00E63CA9">
          <w:rPr>
            <w:noProof/>
            <w:webHidden/>
          </w:rPr>
        </w:r>
        <w:r w:rsidR="00E63CA9">
          <w:rPr>
            <w:noProof/>
            <w:webHidden/>
          </w:rPr>
          <w:fldChar w:fldCharType="separate"/>
        </w:r>
        <w:r>
          <w:rPr>
            <w:noProof/>
            <w:webHidden/>
          </w:rPr>
          <w:t>96</w:t>
        </w:r>
        <w:r w:rsidR="00E63CA9">
          <w:rPr>
            <w:noProof/>
            <w:webHidden/>
          </w:rPr>
          <w:fldChar w:fldCharType="end"/>
        </w:r>
      </w:hyperlink>
    </w:p>
    <w:p w14:paraId="0FD71508"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121" w:history="1">
        <w:r w:rsidR="00E63CA9" w:rsidRPr="00725D6B">
          <w:rPr>
            <w:rStyle w:val="Hipervnculo"/>
            <w:b/>
            <w:noProof/>
          </w:rPr>
          <w:t>Grafico 47</w:t>
        </w:r>
        <w:r w:rsidR="00E63CA9" w:rsidRPr="00725D6B">
          <w:rPr>
            <w:rStyle w:val="Hipervnculo"/>
            <w:noProof/>
          </w:rPr>
          <w:t>. Flujo de Procesos de Prueba del módulo de la Aplicación Móvil.</w:t>
        </w:r>
        <w:r w:rsidR="00E63CA9">
          <w:rPr>
            <w:noProof/>
            <w:webHidden/>
          </w:rPr>
          <w:tab/>
        </w:r>
        <w:r w:rsidR="00E63CA9">
          <w:rPr>
            <w:noProof/>
            <w:webHidden/>
          </w:rPr>
          <w:fldChar w:fldCharType="begin"/>
        </w:r>
        <w:r w:rsidR="00E63CA9">
          <w:rPr>
            <w:noProof/>
            <w:webHidden/>
          </w:rPr>
          <w:instrText xml:space="preserve"> PAGEREF _Toc504983121 \h </w:instrText>
        </w:r>
        <w:r w:rsidR="00E63CA9">
          <w:rPr>
            <w:noProof/>
            <w:webHidden/>
          </w:rPr>
        </w:r>
        <w:r w:rsidR="00E63CA9">
          <w:rPr>
            <w:noProof/>
            <w:webHidden/>
          </w:rPr>
          <w:fldChar w:fldCharType="separate"/>
        </w:r>
        <w:r>
          <w:rPr>
            <w:noProof/>
            <w:webHidden/>
          </w:rPr>
          <w:t>97</w:t>
        </w:r>
        <w:r w:rsidR="00E63CA9">
          <w:rPr>
            <w:noProof/>
            <w:webHidden/>
          </w:rPr>
          <w:fldChar w:fldCharType="end"/>
        </w:r>
      </w:hyperlink>
    </w:p>
    <w:p w14:paraId="494E9FF5" w14:textId="77777777" w:rsidR="00E63CA9" w:rsidRDefault="00A46DA0">
      <w:pPr>
        <w:pStyle w:val="Tabladeilustraciones"/>
        <w:tabs>
          <w:tab w:val="right" w:leader="dot" w:pos="9061"/>
        </w:tabs>
        <w:rPr>
          <w:rFonts w:asciiTheme="minorHAnsi" w:eastAsiaTheme="minorEastAsia" w:hAnsiTheme="minorHAnsi" w:cstheme="minorBidi"/>
          <w:noProof/>
          <w:color w:val="auto"/>
        </w:rPr>
      </w:pPr>
      <w:hyperlink w:anchor="_Toc504983122" w:history="1">
        <w:r w:rsidR="00E63CA9" w:rsidRPr="00725D6B">
          <w:rPr>
            <w:rStyle w:val="Hipervnculo"/>
            <w:b/>
            <w:noProof/>
          </w:rPr>
          <w:t>Grafico 48.</w:t>
        </w:r>
        <w:r w:rsidR="00E63CA9" w:rsidRPr="00725D6B">
          <w:rPr>
            <w:rStyle w:val="Hipervnculo"/>
            <w:noProof/>
          </w:rPr>
          <w:t xml:space="preserve"> Pruebas Globales de la aplicación híbrida Vive Turismo Cotopaxi.</w:t>
        </w:r>
        <w:r w:rsidR="00E63CA9">
          <w:rPr>
            <w:noProof/>
            <w:webHidden/>
          </w:rPr>
          <w:tab/>
        </w:r>
        <w:r w:rsidR="00E63CA9">
          <w:rPr>
            <w:noProof/>
            <w:webHidden/>
          </w:rPr>
          <w:fldChar w:fldCharType="begin"/>
        </w:r>
        <w:r w:rsidR="00E63CA9">
          <w:rPr>
            <w:noProof/>
            <w:webHidden/>
          </w:rPr>
          <w:instrText xml:space="preserve"> PAGEREF _Toc504983122 \h </w:instrText>
        </w:r>
        <w:r w:rsidR="00E63CA9">
          <w:rPr>
            <w:noProof/>
            <w:webHidden/>
          </w:rPr>
        </w:r>
        <w:r w:rsidR="00E63CA9">
          <w:rPr>
            <w:noProof/>
            <w:webHidden/>
          </w:rPr>
          <w:fldChar w:fldCharType="separate"/>
        </w:r>
        <w:r>
          <w:rPr>
            <w:noProof/>
            <w:webHidden/>
          </w:rPr>
          <w:t>100</w:t>
        </w:r>
        <w:r w:rsidR="00E63CA9">
          <w:rPr>
            <w:noProof/>
            <w:webHidden/>
          </w:rPr>
          <w:fldChar w:fldCharType="end"/>
        </w:r>
      </w:hyperlink>
    </w:p>
    <w:p w14:paraId="5FE7D30A" w14:textId="676C5E74" w:rsidR="00BD3368" w:rsidRDefault="00BD3368" w:rsidP="00BD3368">
      <w:pPr>
        <w:jc w:val="both"/>
      </w:pPr>
      <w:r>
        <w:fldChar w:fldCharType="end"/>
      </w:r>
    </w:p>
    <w:p w14:paraId="5B981B5F" w14:textId="77777777" w:rsidR="00DA028B" w:rsidRPr="00103540" w:rsidRDefault="00DA028B" w:rsidP="00103540">
      <w:pPr>
        <w:pStyle w:val="Ttulo1"/>
        <w:jc w:val="center"/>
      </w:pPr>
      <w:bookmarkStart w:id="2" w:name="_Toc504984965"/>
      <w:r w:rsidRPr="00103540">
        <w:t>ÍNDICES DE TABLAS</w:t>
      </w:r>
      <w:bookmarkEnd w:id="2"/>
    </w:p>
    <w:p w14:paraId="29F3454E" w14:textId="1BAEE3E0" w:rsidR="00004557" w:rsidRDefault="00DA028B">
      <w:pPr>
        <w:pStyle w:val="Tabladeilustraciones"/>
        <w:tabs>
          <w:tab w:val="right" w:leader="dot" w:pos="9061"/>
        </w:tabs>
        <w:rPr>
          <w:rFonts w:asciiTheme="minorHAnsi" w:eastAsiaTheme="minorEastAsia" w:hAnsiTheme="minorHAnsi" w:cstheme="minorBidi"/>
          <w:noProof/>
          <w:color w:val="auto"/>
        </w:rPr>
      </w:pPr>
      <w:r>
        <w:rPr>
          <w:rFonts w:ascii="Times New Roman" w:hAnsi="Times New Roman" w:cs="Times New Roman"/>
          <w:b/>
          <w:sz w:val="24"/>
        </w:rPr>
        <w:fldChar w:fldCharType="begin"/>
      </w:r>
      <w:r>
        <w:rPr>
          <w:rFonts w:ascii="Times New Roman" w:hAnsi="Times New Roman" w:cs="Times New Roman"/>
          <w:b/>
          <w:sz w:val="24"/>
        </w:rPr>
        <w:instrText xml:space="preserve"> TOC \h \z \c "Tabla" </w:instrText>
      </w:r>
      <w:r>
        <w:rPr>
          <w:rFonts w:ascii="Times New Roman" w:hAnsi="Times New Roman" w:cs="Times New Roman"/>
          <w:b/>
          <w:sz w:val="24"/>
        </w:rPr>
        <w:fldChar w:fldCharType="separate"/>
      </w:r>
      <w:hyperlink w:anchor="_Toc504978715" w:history="1">
        <w:r w:rsidR="00004557" w:rsidRPr="00773427">
          <w:rPr>
            <w:rStyle w:val="Hipervnculo"/>
            <w:rFonts w:cs="Times New Roman"/>
            <w:b/>
            <w:noProof/>
          </w:rPr>
          <w:t>Tabla 1.</w:t>
        </w:r>
        <w:r w:rsidR="00004557" w:rsidRPr="00773427">
          <w:rPr>
            <w:rStyle w:val="Hipervnculo"/>
            <w:rFonts w:cs="Times New Roman"/>
            <w:noProof/>
          </w:rPr>
          <w:t xml:space="preserve"> Porcentaje de personas saber cuál era su Nacionalidad.</w:t>
        </w:r>
        <w:r w:rsidR="00004557">
          <w:rPr>
            <w:noProof/>
            <w:webHidden/>
          </w:rPr>
          <w:tab/>
        </w:r>
        <w:r w:rsidR="00004557">
          <w:rPr>
            <w:noProof/>
            <w:webHidden/>
          </w:rPr>
          <w:fldChar w:fldCharType="begin"/>
        </w:r>
        <w:r w:rsidR="00004557">
          <w:rPr>
            <w:noProof/>
            <w:webHidden/>
          </w:rPr>
          <w:instrText xml:space="preserve"> PAGEREF _Toc504978715 \h </w:instrText>
        </w:r>
        <w:r w:rsidR="00004557">
          <w:rPr>
            <w:noProof/>
            <w:webHidden/>
          </w:rPr>
        </w:r>
        <w:r w:rsidR="00004557">
          <w:rPr>
            <w:noProof/>
            <w:webHidden/>
          </w:rPr>
          <w:fldChar w:fldCharType="separate"/>
        </w:r>
        <w:r w:rsidR="00A46DA0">
          <w:rPr>
            <w:noProof/>
            <w:webHidden/>
          </w:rPr>
          <w:t>36</w:t>
        </w:r>
        <w:r w:rsidR="00004557">
          <w:rPr>
            <w:noProof/>
            <w:webHidden/>
          </w:rPr>
          <w:fldChar w:fldCharType="end"/>
        </w:r>
      </w:hyperlink>
    </w:p>
    <w:p w14:paraId="74B6782E" w14:textId="05739AC2"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16" w:history="1">
        <w:r w:rsidR="00004557" w:rsidRPr="00773427">
          <w:rPr>
            <w:rStyle w:val="Hipervnculo"/>
            <w:rFonts w:cs="Times New Roman"/>
            <w:b/>
            <w:noProof/>
          </w:rPr>
          <w:t>Tabla 2.</w:t>
        </w:r>
        <w:r w:rsidR="00004557" w:rsidRPr="00773427">
          <w:rPr>
            <w:rStyle w:val="Hipervnculo"/>
            <w:rFonts w:cs="Times New Roman"/>
            <w:noProof/>
          </w:rPr>
          <w:t xml:space="preserve"> Porcentaje de personas que cuentan con un Smartphone (Teléfono inteligente).</w:t>
        </w:r>
        <w:r w:rsidR="00004557">
          <w:rPr>
            <w:noProof/>
            <w:webHidden/>
          </w:rPr>
          <w:tab/>
        </w:r>
        <w:r w:rsidR="00004557">
          <w:rPr>
            <w:noProof/>
            <w:webHidden/>
          </w:rPr>
          <w:fldChar w:fldCharType="begin"/>
        </w:r>
        <w:r w:rsidR="00004557">
          <w:rPr>
            <w:noProof/>
            <w:webHidden/>
          </w:rPr>
          <w:instrText xml:space="preserve"> PAGEREF _Toc504978716 \h </w:instrText>
        </w:r>
        <w:r w:rsidR="00004557">
          <w:rPr>
            <w:noProof/>
            <w:webHidden/>
          </w:rPr>
        </w:r>
        <w:r w:rsidR="00004557">
          <w:rPr>
            <w:noProof/>
            <w:webHidden/>
          </w:rPr>
          <w:fldChar w:fldCharType="separate"/>
        </w:r>
        <w:r>
          <w:rPr>
            <w:noProof/>
            <w:webHidden/>
          </w:rPr>
          <w:t>37</w:t>
        </w:r>
        <w:r w:rsidR="00004557">
          <w:rPr>
            <w:noProof/>
            <w:webHidden/>
          </w:rPr>
          <w:fldChar w:fldCharType="end"/>
        </w:r>
      </w:hyperlink>
    </w:p>
    <w:p w14:paraId="172D7B6B" w14:textId="10BBA16B"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17" w:history="1">
        <w:r w:rsidR="00004557" w:rsidRPr="00773427">
          <w:rPr>
            <w:rStyle w:val="Hipervnculo"/>
            <w:rFonts w:cs="Times New Roman"/>
            <w:b/>
            <w:noProof/>
          </w:rPr>
          <w:t>Tabla 3</w:t>
        </w:r>
        <w:r w:rsidR="00004557" w:rsidRPr="00773427">
          <w:rPr>
            <w:rStyle w:val="Hipervnculo"/>
            <w:rFonts w:cs="Times New Roman"/>
            <w:noProof/>
          </w:rPr>
          <w:t>. Sistemas operativos más usados.</w:t>
        </w:r>
        <w:r w:rsidR="00004557">
          <w:rPr>
            <w:noProof/>
            <w:webHidden/>
          </w:rPr>
          <w:tab/>
        </w:r>
        <w:r w:rsidR="00004557">
          <w:rPr>
            <w:noProof/>
            <w:webHidden/>
          </w:rPr>
          <w:fldChar w:fldCharType="begin"/>
        </w:r>
        <w:r w:rsidR="00004557">
          <w:rPr>
            <w:noProof/>
            <w:webHidden/>
          </w:rPr>
          <w:instrText xml:space="preserve"> PAGEREF _Toc504978717 \h </w:instrText>
        </w:r>
        <w:r w:rsidR="00004557">
          <w:rPr>
            <w:noProof/>
            <w:webHidden/>
          </w:rPr>
        </w:r>
        <w:r w:rsidR="00004557">
          <w:rPr>
            <w:noProof/>
            <w:webHidden/>
          </w:rPr>
          <w:fldChar w:fldCharType="separate"/>
        </w:r>
        <w:r>
          <w:rPr>
            <w:noProof/>
            <w:webHidden/>
          </w:rPr>
          <w:t>38</w:t>
        </w:r>
        <w:r w:rsidR="00004557">
          <w:rPr>
            <w:noProof/>
            <w:webHidden/>
          </w:rPr>
          <w:fldChar w:fldCharType="end"/>
        </w:r>
      </w:hyperlink>
    </w:p>
    <w:p w14:paraId="46E47157" w14:textId="7290DC26"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18" w:history="1">
        <w:r w:rsidR="00004557" w:rsidRPr="00773427">
          <w:rPr>
            <w:rStyle w:val="Hipervnculo"/>
            <w:rFonts w:cs="Times New Roman"/>
            <w:b/>
            <w:noProof/>
          </w:rPr>
          <w:t>Tabla 4.</w:t>
        </w:r>
        <w:r w:rsidR="00004557" w:rsidRPr="00773427">
          <w:rPr>
            <w:rStyle w:val="Hipervnculo"/>
            <w:rFonts w:cs="Times New Roman"/>
            <w:noProof/>
          </w:rPr>
          <w:t xml:space="preserve"> Visita los lugares turísticos en Ecuador.</w:t>
        </w:r>
        <w:r w:rsidR="00004557">
          <w:rPr>
            <w:noProof/>
            <w:webHidden/>
          </w:rPr>
          <w:tab/>
        </w:r>
        <w:r w:rsidR="00004557">
          <w:rPr>
            <w:noProof/>
            <w:webHidden/>
          </w:rPr>
          <w:fldChar w:fldCharType="begin"/>
        </w:r>
        <w:r w:rsidR="00004557">
          <w:rPr>
            <w:noProof/>
            <w:webHidden/>
          </w:rPr>
          <w:instrText xml:space="preserve"> PAGEREF _Toc504978718 \h </w:instrText>
        </w:r>
        <w:r w:rsidR="00004557">
          <w:rPr>
            <w:noProof/>
            <w:webHidden/>
          </w:rPr>
        </w:r>
        <w:r w:rsidR="00004557">
          <w:rPr>
            <w:noProof/>
            <w:webHidden/>
          </w:rPr>
          <w:fldChar w:fldCharType="separate"/>
        </w:r>
        <w:r>
          <w:rPr>
            <w:noProof/>
            <w:webHidden/>
          </w:rPr>
          <w:t>39</w:t>
        </w:r>
        <w:r w:rsidR="00004557">
          <w:rPr>
            <w:noProof/>
            <w:webHidden/>
          </w:rPr>
          <w:fldChar w:fldCharType="end"/>
        </w:r>
      </w:hyperlink>
    </w:p>
    <w:p w14:paraId="44DCFCA8" w14:textId="03C5A4A2"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19" w:history="1">
        <w:r w:rsidR="00004557" w:rsidRPr="00773427">
          <w:rPr>
            <w:rStyle w:val="Hipervnculo"/>
            <w:rFonts w:cs="Times New Roman"/>
            <w:b/>
            <w:noProof/>
          </w:rPr>
          <w:t>Tabla 5.</w:t>
        </w:r>
        <w:r w:rsidR="00004557" w:rsidRPr="00773427">
          <w:rPr>
            <w:rStyle w:val="Hipervnculo"/>
            <w:rFonts w:cs="Times New Roman"/>
            <w:noProof/>
          </w:rPr>
          <w:t xml:space="preserve"> Uso de la tecnología.</w:t>
        </w:r>
        <w:r w:rsidR="00004557">
          <w:rPr>
            <w:noProof/>
            <w:webHidden/>
          </w:rPr>
          <w:tab/>
        </w:r>
        <w:r w:rsidR="00004557">
          <w:rPr>
            <w:noProof/>
            <w:webHidden/>
          </w:rPr>
          <w:fldChar w:fldCharType="begin"/>
        </w:r>
        <w:r w:rsidR="00004557">
          <w:rPr>
            <w:noProof/>
            <w:webHidden/>
          </w:rPr>
          <w:instrText xml:space="preserve"> PAGEREF _Toc504978719 \h </w:instrText>
        </w:r>
        <w:r w:rsidR="00004557">
          <w:rPr>
            <w:noProof/>
            <w:webHidden/>
          </w:rPr>
        </w:r>
        <w:r w:rsidR="00004557">
          <w:rPr>
            <w:noProof/>
            <w:webHidden/>
          </w:rPr>
          <w:fldChar w:fldCharType="separate"/>
        </w:r>
        <w:r>
          <w:rPr>
            <w:noProof/>
            <w:webHidden/>
          </w:rPr>
          <w:t>40</w:t>
        </w:r>
        <w:r w:rsidR="00004557">
          <w:rPr>
            <w:noProof/>
            <w:webHidden/>
          </w:rPr>
          <w:fldChar w:fldCharType="end"/>
        </w:r>
      </w:hyperlink>
    </w:p>
    <w:p w14:paraId="6CD5A201" w14:textId="55AE7666"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20" w:history="1">
        <w:r w:rsidR="00004557" w:rsidRPr="00773427">
          <w:rPr>
            <w:rStyle w:val="Hipervnculo"/>
            <w:rFonts w:cs="Times New Roman"/>
            <w:b/>
            <w:noProof/>
          </w:rPr>
          <w:t>Tabla 6.</w:t>
        </w:r>
        <w:r w:rsidR="00004557" w:rsidRPr="00773427">
          <w:rPr>
            <w:rStyle w:val="Hipervnculo"/>
            <w:rFonts w:cs="Times New Roman"/>
            <w:noProof/>
          </w:rPr>
          <w:t xml:space="preserve"> No tener información.</w:t>
        </w:r>
        <w:r w:rsidR="00004557">
          <w:rPr>
            <w:noProof/>
            <w:webHidden/>
          </w:rPr>
          <w:tab/>
        </w:r>
        <w:r w:rsidR="00004557">
          <w:rPr>
            <w:noProof/>
            <w:webHidden/>
          </w:rPr>
          <w:fldChar w:fldCharType="begin"/>
        </w:r>
        <w:r w:rsidR="00004557">
          <w:rPr>
            <w:noProof/>
            <w:webHidden/>
          </w:rPr>
          <w:instrText xml:space="preserve"> PAGEREF _Toc504978720 \h </w:instrText>
        </w:r>
        <w:r w:rsidR="00004557">
          <w:rPr>
            <w:noProof/>
            <w:webHidden/>
          </w:rPr>
        </w:r>
        <w:r w:rsidR="00004557">
          <w:rPr>
            <w:noProof/>
            <w:webHidden/>
          </w:rPr>
          <w:fldChar w:fldCharType="separate"/>
        </w:r>
        <w:r>
          <w:rPr>
            <w:noProof/>
            <w:webHidden/>
          </w:rPr>
          <w:t>41</w:t>
        </w:r>
        <w:r w:rsidR="00004557">
          <w:rPr>
            <w:noProof/>
            <w:webHidden/>
          </w:rPr>
          <w:fldChar w:fldCharType="end"/>
        </w:r>
      </w:hyperlink>
    </w:p>
    <w:p w14:paraId="5AB4EC8F" w14:textId="21798B1F"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21" w:history="1">
        <w:r w:rsidR="00004557" w:rsidRPr="00773427">
          <w:rPr>
            <w:rStyle w:val="Hipervnculo"/>
            <w:rFonts w:cs="Times New Roman"/>
            <w:b/>
            <w:noProof/>
          </w:rPr>
          <w:t>Tabla 7.</w:t>
        </w:r>
        <w:r w:rsidR="00004557" w:rsidRPr="00773427">
          <w:rPr>
            <w:rStyle w:val="Hipervnculo"/>
            <w:rFonts w:cs="Times New Roman"/>
            <w:noProof/>
          </w:rPr>
          <w:t xml:space="preserve"> Selección regularmente o siempre.</w:t>
        </w:r>
        <w:r w:rsidR="00004557">
          <w:rPr>
            <w:noProof/>
            <w:webHidden/>
          </w:rPr>
          <w:tab/>
        </w:r>
        <w:r w:rsidR="00004557">
          <w:rPr>
            <w:noProof/>
            <w:webHidden/>
          </w:rPr>
          <w:fldChar w:fldCharType="begin"/>
        </w:r>
        <w:r w:rsidR="00004557">
          <w:rPr>
            <w:noProof/>
            <w:webHidden/>
          </w:rPr>
          <w:instrText xml:space="preserve"> PAGEREF _Toc504978721 \h </w:instrText>
        </w:r>
        <w:r w:rsidR="00004557">
          <w:rPr>
            <w:noProof/>
            <w:webHidden/>
          </w:rPr>
        </w:r>
        <w:r w:rsidR="00004557">
          <w:rPr>
            <w:noProof/>
            <w:webHidden/>
          </w:rPr>
          <w:fldChar w:fldCharType="separate"/>
        </w:r>
        <w:r>
          <w:rPr>
            <w:noProof/>
            <w:webHidden/>
          </w:rPr>
          <w:t>42</w:t>
        </w:r>
        <w:r w:rsidR="00004557">
          <w:rPr>
            <w:noProof/>
            <w:webHidden/>
          </w:rPr>
          <w:fldChar w:fldCharType="end"/>
        </w:r>
      </w:hyperlink>
    </w:p>
    <w:p w14:paraId="69E40EE0" w14:textId="72873632"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22" w:history="1">
        <w:r w:rsidR="00004557" w:rsidRPr="00773427">
          <w:rPr>
            <w:rStyle w:val="Hipervnculo"/>
            <w:rFonts w:cs="Times New Roman"/>
            <w:b/>
            <w:noProof/>
          </w:rPr>
          <w:t>Tabla 8.</w:t>
        </w:r>
        <w:r w:rsidR="00004557" w:rsidRPr="00773427">
          <w:rPr>
            <w:rStyle w:val="Hipervnculo"/>
            <w:rFonts w:cs="Times New Roman"/>
            <w:noProof/>
          </w:rPr>
          <w:t xml:space="preserve"> Mediante qué medios conoce los principales atractivos turísticos.</w:t>
        </w:r>
        <w:r w:rsidR="00004557">
          <w:rPr>
            <w:noProof/>
            <w:webHidden/>
          </w:rPr>
          <w:tab/>
        </w:r>
        <w:r w:rsidR="00004557">
          <w:rPr>
            <w:noProof/>
            <w:webHidden/>
          </w:rPr>
          <w:fldChar w:fldCharType="begin"/>
        </w:r>
        <w:r w:rsidR="00004557">
          <w:rPr>
            <w:noProof/>
            <w:webHidden/>
          </w:rPr>
          <w:instrText xml:space="preserve"> PAGEREF _Toc504978722 \h </w:instrText>
        </w:r>
        <w:r w:rsidR="00004557">
          <w:rPr>
            <w:noProof/>
            <w:webHidden/>
          </w:rPr>
        </w:r>
        <w:r w:rsidR="00004557">
          <w:rPr>
            <w:noProof/>
            <w:webHidden/>
          </w:rPr>
          <w:fldChar w:fldCharType="separate"/>
        </w:r>
        <w:r>
          <w:rPr>
            <w:noProof/>
            <w:webHidden/>
          </w:rPr>
          <w:t>44</w:t>
        </w:r>
        <w:r w:rsidR="00004557">
          <w:rPr>
            <w:noProof/>
            <w:webHidden/>
          </w:rPr>
          <w:fldChar w:fldCharType="end"/>
        </w:r>
      </w:hyperlink>
    </w:p>
    <w:p w14:paraId="6D1B9AE9" w14:textId="4974AFA9"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23" w:history="1">
        <w:r w:rsidR="00004557" w:rsidRPr="00773427">
          <w:rPr>
            <w:rStyle w:val="Hipervnculo"/>
            <w:rFonts w:cs="Times New Roman"/>
            <w:b/>
            <w:noProof/>
          </w:rPr>
          <w:t>Tabla 9</w:t>
        </w:r>
        <w:r w:rsidR="00004557" w:rsidRPr="00773427">
          <w:rPr>
            <w:rStyle w:val="Hipervnculo"/>
            <w:rFonts w:cs="Times New Roman"/>
            <w:noProof/>
          </w:rPr>
          <w:t>. Aplicación móvil mejorara el turismo.</w:t>
        </w:r>
        <w:r w:rsidR="00004557">
          <w:rPr>
            <w:noProof/>
            <w:webHidden/>
          </w:rPr>
          <w:tab/>
        </w:r>
        <w:r w:rsidR="00004557">
          <w:rPr>
            <w:noProof/>
            <w:webHidden/>
          </w:rPr>
          <w:fldChar w:fldCharType="begin"/>
        </w:r>
        <w:r w:rsidR="00004557">
          <w:rPr>
            <w:noProof/>
            <w:webHidden/>
          </w:rPr>
          <w:instrText xml:space="preserve"> PAGEREF _Toc504978723 \h </w:instrText>
        </w:r>
        <w:r w:rsidR="00004557">
          <w:rPr>
            <w:noProof/>
            <w:webHidden/>
          </w:rPr>
        </w:r>
        <w:r w:rsidR="00004557">
          <w:rPr>
            <w:noProof/>
            <w:webHidden/>
          </w:rPr>
          <w:fldChar w:fldCharType="separate"/>
        </w:r>
        <w:r>
          <w:rPr>
            <w:noProof/>
            <w:webHidden/>
          </w:rPr>
          <w:t>45</w:t>
        </w:r>
        <w:r w:rsidR="00004557">
          <w:rPr>
            <w:noProof/>
            <w:webHidden/>
          </w:rPr>
          <w:fldChar w:fldCharType="end"/>
        </w:r>
      </w:hyperlink>
    </w:p>
    <w:p w14:paraId="5712E04B" w14:textId="350AD8D9"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24" w:history="1">
        <w:r w:rsidR="00004557" w:rsidRPr="00773427">
          <w:rPr>
            <w:rStyle w:val="Hipervnculo"/>
            <w:rFonts w:cs="Times New Roman"/>
            <w:b/>
            <w:noProof/>
          </w:rPr>
          <w:t>Tabla 10</w:t>
        </w:r>
        <w:r w:rsidR="00004557" w:rsidRPr="00773427">
          <w:rPr>
            <w:rStyle w:val="Hipervnculo"/>
            <w:rFonts w:cs="Times New Roman"/>
            <w:noProof/>
          </w:rPr>
          <w:t>. Frecuencia en usar la aplicación móvil.</w:t>
        </w:r>
        <w:r w:rsidR="00004557">
          <w:rPr>
            <w:noProof/>
            <w:webHidden/>
          </w:rPr>
          <w:tab/>
        </w:r>
        <w:r w:rsidR="00004557">
          <w:rPr>
            <w:noProof/>
            <w:webHidden/>
          </w:rPr>
          <w:fldChar w:fldCharType="begin"/>
        </w:r>
        <w:r w:rsidR="00004557">
          <w:rPr>
            <w:noProof/>
            <w:webHidden/>
          </w:rPr>
          <w:instrText xml:space="preserve"> PAGEREF _Toc504978724 \h </w:instrText>
        </w:r>
        <w:r w:rsidR="00004557">
          <w:rPr>
            <w:noProof/>
            <w:webHidden/>
          </w:rPr>
        </w:r>
        <w:r w:rsidR="00004557">
          <w:rPr>
            <w:noProof/>
            <w:webHidden/>
          </w:rPr>
          <w:fldChar w:fldCharType="separate"/>
        </w:r>
        <w:r>
          <w:rPr>
            <w:noProof/>
            <w:webHidden/>
          </w:rPr>
          <w:t>46</w:t>
        </w:r>
        <w:r w:rsidR="00004557">
          <w:rPr>
            <w:noProof/>
            <w:webHidden/>
          </w:rPr>
          <w:fldChar w:fldCharType="end"/>
        </w:r>
      </w:hyperlink>
    </w:p>
    <w:p w14:paraId="0A337CA2" w14:textId="64A1BABA"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25" w:history="1">
        <w:r w:rsidR="00004557" w:rsidRPr="00773427">
          <w:rPr>
            <w:rStyle w:val="Hipervnculo"/>
            <w:rFonts w:cs="Times New Roman"/>
            <w:b/>
            <w:noProof/>
          </w:rPr>
          <w:t>Tabla 11.</w:t>
        </w:r>
        <w:r w:rsidR="00004557" w:rsidRPr="00773427">
          <w:rPr>
            <w:rStyle w:val="Hipervnculo"/>
            <w:rFonts w:cs="Times New Roman"/>
            <w:noProof/>
          </w:rPr>
          <w:t xml:space="preserve"> Roles de SCRUM.</w:t>
        </w:r>
        <w:r w:rsidR="00004557">
          <w:rPr>
            <w:noProof/>
            <w:webHidden/>
          </w:rPr>
          <w:tab/>
        </w:r>
        <w:r w:rsidR="00004557">
          <w:rPr>
            <w:noProof/>
            <w:webHidden/>
          </w:rPr>
          <w:fldChar w:fldCharType="begin"/>
        </w:r>
        <w:r w:rsidR="00004557">
          <w:rPr>
            <w:noProof/>
            <w:webHidden/>
          </w:rPr>
          <w:instrText xml:space="preserve"> PAGEREF _Toc504978725 \h </w:instrText>
        </w:r>
        <w:r w:rsidR="00004557">
          <w:rPr>
            <w:noProof/>
            <w:webHidden/>
          </w:rPr>
        </w:r>
        <w:r w:rsidR="00004557">
          <w:rPr>
            <w:noProof/>
            <w:webHidden/>
          </w:rPr>
          <w:fldChar w:fldCharType="separate"/>
        </w:r>
        <w:r>
          <w:rPr>
            <w:noProof/>
            <w:webHidden/>
          </w:rPr>
          <w:t>48</w:t>
        </w:r>
        <w:r w:rsidR="00004557">
          <w:rPr>
            <w:noProof/>
            <w:webHidden/>
          </w:rPr>
          <w:fldChar w:fldCharType="end"/>
        </w:r>
      </w:hyperlink>
    </w:p>
    <w:p w14:paraId="74410F17" w14:textId="38F1FF7F"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26" w:history="1">
        <w:r w:rsidR="00004557" w:rsidRPr="00773427">
          <w:rPr>
            <w:rStyle w:val="Hipervnculo"/>
            <w:rFonts w:cs="Times New Roman"/>
            <w:b/>
            <w:noProof/>
          </w:rPr>
          <w:t>Tabla 12.</w:t>
        </w:r>
        <w:r w:rsidR="00004557" w:rsidRPr="00773427">
          <w:rPr>
            <w:rStyle w:val="Hipervnculo"/>
            <w:rFonts w:cs="Times New Roman"/>
            <w:noProof/>
          </w:rPr>
          <w:t xml:space="preserve"> Historia de Usuario N° 1</w:t>
        </w:r>
        <w:r w:rsidR="00004557" w:rsidRPr="00773427">
          <w:rPr>
            <w:rStyle w:val="Hipervnculo"/>
            <w:noProof/>
          </w:rPr>
          <w:t>.</w:t>
        </w:r>
        <w:r w:rsidR="00004557">
          <w:rPr>
            <w:noProof/>
            <w:webHidden/>
          </w:rPr>
          <w:tab/>
        </w:r>
        <w:r w:rsidR="00004557">
          <w:rPr>
            <w:noProof/>
            <w:webHidden/>
          </w:rPr>
          <w:fldChar w:fldCharType="begin"/>
        </w:r>
        <w:r w:rsidR="00004557">
          <w:rPr>
            <w:noProof/>
            <w:webHidden/>
          </w:rPr>
          <w:instrText xml:space="preserve"> PAGEREF _Toc504978726 \h </w:instrText>
        </w:r>
        <w:r w:rsidR="00004557">
          <w:rPr>
            <w:noProof/>
            <w:webHidden/>
          </w:rPr>
        </w:r>
        <w:r w:rsidR="00004557">
          <w:rPr>
            <w:noProof/>
            <w:webHidden/>
          </w:rPr>
          <w:fldChar w:fldCharType="separate"/>
        </w:r>
        <w:r>
          <w:rPr>
            <w:noProof/>
            <w:webHidden/>
          </w:rPr>
          <w:t>50</w:t>
        </w:r>
        <w:r w:rsidR="00004557">
          <w:rPr>
            <w:noProof/>
            <w:webHidden/>
          </w:rPr>
          <w:fldChar w:fldCharType="end"/>
        </w:r>
      </w:hyperlink>
    </w:p>
    <w:p w14:paraId="7EECE70E" w14:textId="571C2F03"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27" w:history="1">
        <w:r w:rsidR="00004557" w:rsidRPr="00773427">
          <w:rPr>
            <w:rStyle w:val="Hipervnculo"/>
            <w:rFonts w:cs="Times New Roman"/>
            <w:b/>
            <w:noProof/>
          </w:rPr>
          <w:t>Tabla 13.</w:t>
        </w:r>
        <w:r w:rsidR="00004557" w:rsidRPr="00773427">
          <w:rPr>
            <w:rStyle w:val="Hipervnculo"/>
            <w:rFonts w:cs="Times New Roman"/>
            <w:noProof/>
          </w:rPr>
          <w:t xml:space="preserve"> Historia de Usuario N° 2.</w:t>
        </w:r>
        <w:r w:rsidR="00004557">
          <w:rPr>
            <w:noProof/>
            <w:webHidden/>
          </w:rPr>
          <w:tab/>
        </w:r>
        <w:r w:rsidR="00004557">
          <w:rPr>
            <w:noProof/>
            <w:webHidden/>
          </w:rPr>
          <w:fldChar w:fldCharType="begin"/>
        </w:r>
        <w:r w:rsidR="00004557">
          <w:rPr>
            <w:noProof/>
            <w:webHidden/>
          </w:rPr>
          <w:instrText xml:space="preserve"> PAGEREF _Toc504978727 \h </w:instrText>
        </w:r>
        <w:r w:rsidR="00004557">
          <w:rPr>
            <w:noProof/>
            <w:webHidden/>
          </w:rPr>
        </w:r>
        <w:r w:rsidR="00004557">
          <w:rPr>
            <w:noProof/>
            <w:webHidden/>
          </w:rPr>
          <w:fldChar w:fldCharType="separate"/>
        </w:r>
        <w:r>
          <w:rPr>
            <w:noProof/>
            <w:webHidden/>
          </w:rPr>
          <w:t>50</w:t>
        </w:r>
        <w:r w:rsidR="00004557">
          <w:rPr>
            <w:noProof/>
            <w:webHidden/>
          </w:rPr>
          <w:fldChar w:fldCharType="end"/>
        </w:r>
      </w:hyperlink>
    </w:p>
    <w:p w14:paraId="6168EE1C" w14:textId="540120B2"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28" w:history="1">
        <w:r w:rsidR="00004557" w:rsidRPr="00773427">
          <w:rPr>
            <w:rStyle w:val="Hipervnculo"/>
            <w:rFonts w:cs="Times New Roman"/>
            <w:b/>
            <w:noProof/>
          </w:rPr>
          <w:t xml:space="preserve">Tabla 14. </w:t>
        </w:r>
        <w:r w:rsidR="00004557" w:rsidRPr="00773427">
          <w:rPr>
            <w:rStyle w:val="Hipervnculo"/>
            <w:rFonts w:cs="Times New Roman"/>
            <w:noProof/>
          </w:rPr>
          <w:t>Historia de Usuario N° 3.</w:t>
        </w:r>
        <w:r w:rsidR="00004557">
          <w:rPr>
            <w:noProof/>
            <w:webHidden/>
          </w:rPr>
          <w:tab/>
        </w:r>
        <w:r w:rsidR="00004557">
          <w:rPr>
            <w:noProof/>
            <w:webHidden/>
          </w:rPr>
          <w:fldChar w:fldCharType="begin"/>
        </w:r>
        <w:r w:rsidR="00004557">
          <w:rPr>
            <w:noProof/>
            <w:webHidden/>
          </w:rPr>
          <w:instrText xml:space="preserve"> PAGEREF _Toc504978728 \h </w:instrText>
        </w:r>
        <w:r w:rsidR="00004557">
          <w:rPr>
            <w:noProof/>
            <w:webHidden/>
          </w:rPr>
        </w:r>
        <w:r w:rsidR="00004557">
          <w:rPr>
            <w:noProof/>
            <w:webHidden/>
          </w:rPr>
          <w:fldChar w:fldCharType="separate"/>
        </w:r>
        <w:r>
          <w:rPr>
            <w:noProof/>
            <w:webHidden/>
          </w:rPr>
          <w:t>51</w:t>
        </w:r>
        <w:r w:rsidR="00004557">
          <w:rPr>
            <w:noProof/>
            <w:webHidden/>
          </w:rPr>
          <w:fldChar w:fldCharType="end"/>
        </w:r>
      </w:hyperlink>
    </w:p>
    <w:p w14:paraId="118382EA" w14:textId="4DA777B5"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29" w:history="1">
        <w:r w:rsidR="00004557" w:rsidRPr="00773427">
          <w:rPr>
            <w:rStyle w:val="Hipervnculo"/>
            <w:b/>
            <w:noProof/>
          </w:rPr>
          <w:t>Tabla 15.</w:t>
        </w:r>
        <w:r w:rsidR="00004557" w:rsidRPr="00773427">
          <w:rPr>
            <w:rStyle w:val="Hipervnculo"/>
            <w:noProof/>
          </w:rPr>
          <w:t xml:space="preserve"> Historia de Usuario N° 4.</w:t>
        </w:r>
        <w:r w:rsidR="00004557">
          <w:rPr>
            <w:noProof/>
            <w:webHidden/>
          </w:rPr>
          <w:tab/>
        </w:r>
        <w:r w:rsidR="00004557">
          <w:rPr>
            <w:noProof/>
            <w:webHidden/>
          </w:rPr>
          <w:fldChar w:fldCharType="begin"/>
        </w:r>
        <w:r w:rsidR="00004557">
          <w:rPr>
            <w:noProof/>
            <w:webHidden/>
          </w:rPr>
          <w:instrText xml:space="preserve"> PAGEREF _Toc504978729 \h </w:instrText>
        </w:r>
        <w:r w:rsidR="00004557">
          <w:rPr>
            <w:noProof/>
            <w:webHidden/>
          </w:rPr>
        </w:r>
        <w:r w:rsidR="00004557">
          <w:rPr>
            <w:noProof/>
            <w:webHidden/>
          </w:rPr>
          <w:fldChar w:fldCharType="separate"/>
        </w:r>
        <w:r>
          <w:rPr>
            <w:noProof/>
            <w:webHidden/>
          </w:rPr>
          <w:t>51</w:t>
        </w:r>
        <w:r w:rsidR="00004557">
          <w:rPr>
            <w:noProof/>
            <w:webHidden/>
          </w:rPr>
          <w:fldChar w:fldCharType="end"/>
        </w:r>
      </w:hyperlink>
    </w:p>
    <w:p w14:paraId="7D41FD35" w14:textId="3A2F4F99"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30" w:history="1">
        <w:r w:rsidR="00004557" w:rsidRPr="00773427">
          <w:rPr>
            <w:rStyle w:val="Hipervnculo"/>
            <w:rFonts w:cs="Times New Roman"/>
            <w:b/>
            <w:noProof/>
          </w:rPr>
          <w:t>Tabla 16.</w:t>
        </w:r>
        <w:r w:rsidR="00004557" w:rsidRPr="00773427">
          <w:rPr>
            <w:rStyle w:val="Hipervnculo"/>
            <w:rFonts w:cs="Times New Roman"/>
            <w:noProof/>
          </w:rPr>
          <w:t xml:space="preserve"> Historia de Usuario N° 5.</w:t>
        </w:r>
        <w:r w:rsidR="00004557">
          <w:rPr>
            <w:noProof/>
            <w:webHidden/>
          </w:rPr>
          <w:tab/>
        </w:r>
        <w:r w:rsidR="00004557">
          <w:rPr>
            <w:noProof/>
            <w:webHidden/>
          </w:rPr>
          <w:fldChar w:fldCharType="begin"/>
        </w:r>
        <w:r w:rsidR="00004557">
          <w:rPr>
            <w:noProof/>
            <w:webHidden/>
          </w:rPr>
          <w:instrText xml:space="preserve"> PAGEREF _Toc504978730 \h </w:instrText>
        </w:r>
        <w:r w:rsidR="00004557">
          <w:rPr>
            <w:noProof/>
            <w:webHidden/>
          </w:rPr>
        </w:r>
        <w:r w:rsidR="00004557">
          <w:rPr>
            <w:noProof/>
            <w:webHidden/>
          </w:rPr>
          <w:fldChar w:fldCharType="separate"/>
        </w:r>
        <w:r>
          <w:rPr>
            <w:noProof/>
            <w:webHidden/>
          </w:rPr>
          <w:t>52</w:t>
        </w:r>
        <w:r w:rsidR="00004557">
          <w:rPr>
            <w:noProof/>
            <w:webHidden/>
          </w:rPr>
          <w:fldChar w:fldCharType="end"/>
        </w:r>
      </w:hyperlink>
    </w:p>
    <w:p w14:paraId="679BCEEA" w14:textId="666AF5AE"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31" w:history="1">
        <w:r w:rsidR="00004557" w:rsidRPr="00773427">
          <w:rPr>
            <w:rStyle w:val="Hipervnculo"/>
            <w:rFonts w:cs="Times New Roman"/>
            <w:b/>
            <w:noProof/>
          </w:rPr>
          <w:t>Tabla 17.</w:t>
        </w:r>
        <w:r w:rsidR="00004557" w:rsidRPr="00773427">
          <w:rPr>
            <w:rStyle w:val="Hipervnculo"/>
            <w:rFonts w:cs="Times New Roman"/>
            <w:noProof/>
          </w:rPr>
          <w:t xml:space="preserve"> Historia de Usuario N° 6.</w:t>
        </w:r>
        <w:r w:rsidR="00004557">
          <w:rPr>
            <w:noProof/>
            <w:webHidden/>
          </w:rPr>
          <w:tab/>
        </w:r>
        <w:r w:rsidR="00004557">
          <w:rPr>
            <w:noProof/>
            <w:webHidden/>
          </w:rPr>
          <w:fldChar w:fldCharType="begin"/>
        </w:r>
        <w:r w:rsidR="00004557">
          <w:rPr>
            <w:noProof/>
            <w:webHidden/>
          </w:rPr>
          <w:instrText xml:space="preserve"> PAGEREF _Toc504978731 \h </w:instrText>
        </w:r>
        <w:r w:rsidR="00004557">
          <w:rPr>
            <w:noProof/>
            <w:webHidden/>
          </w:rPr>
        </w:r>
        <w:r w:rsidR="00004557">
          <w:rPr>
            <w:noProof/>
            <w:webHidden/>
          </w:rPr>
          <w:fldChar w:fldCharType="separate"/>
        </w:r>
        <w:r>
          <w:rPr>
            <w:noProof/>
            <w:webHidden/>
          </w:rPr>
          <w:t>52</w:t>
        </w:r>
        <w:r w:rsidR="00004557">
          <w:rPr>
            <w:noProof/>
            <w:webHidden/>
          </w:rPr>
          <w:fldChar w:fldCharType="end"/>
        </w:r>
      </w:hyperlink>
    </w:p>
    <w:p w14:paraId="5F5DE02A" w14:textId="470569EE"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32" w:history="1">
        <w:r w:rsidR="00004557" w:rsidRPr="00773427">
          <w:rPr>
            <w:rStyle w:val="Hipervnculo"/>
            <w:rFonts w:cs="Times New Roman"/>
            <w:b/>
            <w:noProof/>
          </w:rPr>
          <w:t>Tabla 18.</w:t>
        </w:r>
        <w:r w:rsidR="00004557" w:rsidRPr="00773427">
          <w:rPr>
            <w:rStyle w:val="Hipervnculo"/>
            <w:rFonts w:cs="Times New Roman"/>
            <w:noProof/>
          </w:rPr>
          <w:t xml:space="preserve"> Historia de Usuario N° 7.</w:t>
        </w:r>
        <w:r w:rsidR="00004557">
          <w:rPr>
            <w:noProof/>
            <w:webHidden/>
          </w:rPr>
          <w:tab/>
        </w:r>
        <w:r w:rsidR="00004557">
          <w:rPr>
            <w:noProof/>
            <w:webHidden/>
          </w:rPr>
          <w:fldChar w:fldCharType="begin"/>
        </w:r>
        <w:r w:rsidR="00004557">
          <w:rPr>
            <w:noProof/>
            <w:webHidden/>
          </w:rPr>
          <w:instrText xml:space="preserve"> PAGEREF _Toc504978732 \h </w:instrText>
        </w:r>
        <w:r w:rsidR="00004557">
          <w:rPr>
            <w:noProof/>
            <w:webHidden/>
          </w:rPr>
        </w:r>
        <w:r w:rsidR="00004557">
          <w:rPr>
            <w:noProof/>
            <w:webHidden/>
          </w:rPr>
          <w:fldChar w:fldCharType="separate"/>
        </w:r>
        <w:r>
          <w:rPr>
            <w:noProof/>
            <w:webHidden/>
          </w:rPr>
          <w:t>53</w:t>
        </w:r>
        <w:r w:rsidR="00004557">
          <w:rPr>
            <w:noProof/>
            <w:webHidden/>
          </w:rPr>
          <w:fldChar w:fldCharType="end"/>
        </w:r>
      </w:hyperlink>
    </w:p>
    <w:p w14:paraId="2F6DA072" w14:textId="4D6643FF"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33" w:history="1">
        <w:r w:rsidR="00004557" w:rsidRPr="00773427">
          <w:rPr>
            <w:rStyle w:val="Hipervnculo"/>
            <w:rFonts w:cs="Times New Roman"/>
            <w:b/>
            <w:noProof/>
          </w:rPr>
          <w:t>Tabla 19.</w:t>
        </w:r>
        <w:r w:rsidR="00004557" w:rsidRPr="00773427">
          <w:rPr>
            <w:rStyle w:val="Hipervnculo"/>
            <w:rFonts w:cs="Times New Roman"/>
            <w:noProof/>
          </w:rPr>
          <w:t xml:space="preserve"> Historia de Usuario N° 8.</w:t>
        </w:r>
        <w:r w:rsidR="00004557">
          <w:rPr>
            <w:noProof/>
            <w:webHidden/>
          </w:rPr>
          <w:tab/>
        </w:r>
        <w:r w:rsidR="00004557">
          <w:rPr>
            <w:noProof/>
            <w:webHidden/>
          </w:rPr>
          <w:fldChar w:fldCharType="begin"/>
        </w:r>
        <w:r w:rsidR="00004557">
          <w:rPr>
            <w:noProof/>
            <w:webHidden/>
          </w:rPr>
          <w:instrText xml:space="preserve"> PAGEREF _Toc504978733 \h </w:instrText>
        </w:r>
        <w:r w:rsidR="00004557">
          <w:rPr>
            <w:noProof/>
            <w:webHidden/>
          </w:rPr>
        </w:r>
        <w:r w:rsidR="00004557">
          <w:rPr>
            <w:noProof/>
            <w:webHidden/>
          </w:rPr>
          <w:fldChar w:fldCharType="separate"/>
        </w:r>
        <w:r>
          <w:rPr>
            <w:noProof/>
            <w:webHidden/>
          </w:rPr>
          <w:t>53</w:t>
        </w:r>
        <w:r w:rsidR="00004557">
          <w:rPr>
            <w:noProof/>
            <w:webHidden/>
          </w:rPr>
          <w:fldChar w:fldCharType="end"/>
        </w:r>
      </w:hyperlink>
    </w:p>
    <w:p w14:paraId="1BB1128D" w14:textId="135E1D1D"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34" w:history="1">
        <w:r w:rsidR="00004557" w:rsidRPr="00773427">
          <w:rPr>
            <w:rStyle w:val="Hipervnculo"/>
            <w:rFonts w:cs="Times New Roman"/>
            <w:b/>
            <w:noProof/>
          </w:rPr>
          <w:t>Tabla 20.</w:t>
        </w:r>
        <w:r w:rsidR="00004557" w:rsidRPr="00773427">
          <w:rPr>
            <w:rStyle w:val="Hipervnculo"/>
            <w:rFonts w:cs="Times New Roman"/>
            <w:noProof/>
          </w:rPr>
          <w:t xml:space="preserve"> Historia de Usuario N° 9.</w:t>
        </w:r>
        <w:r w:rsidR="00004557">
          <w:rPr>
            <w:noProof/>
            <w:webHidden/>
          </w:rPr>
          <w:tab/>
        </w:r>
        <w:r w:rsidR="00004557">
          <w:rPr>
            <w:noProof/>
            <w:webHidden/>
          </w:rPr>
          <w:fldChar w:fldCharType="begin"/>
        </w:r>
        <w:r w:rsidR="00004557">
          <w:rPr>
            <w:noProof/>
            <w:webHidden/>
          </w:rPr>
          <w:instrText xml:space="preserve"> PAGEREF _Toc504978734 \h </w:instrText>
        </w:r>
        <w:r w:rsidR="00004557">
          <w:rPr>
            <w:noProof/>
            <w:webHidden/>
          </w:rPr>
        </w:r>
        <w:r w:rsidR="00004557">
          <w:rPr>
            <w:noProof/>
            <w:webHidden/>
          </w:rPr>
          <w:fldChar w:fldCharType="separate"/>
        </w:r>
        <w:r>
          <w:rPr>
            <w:noProof/>
            <w:webHidden/>
          </w:rPr>
          <w:t>54</w:t>
        </w:r>
        <w:r w:rsidR="00004557">
          <w:rPr>
            <w:noProof/>
            <w:webHidden/>
          </w:rPr>
          <w:fldChar w:fldCharType="end"/>
        </w:r>
      </w:hyperlink>
    </w:p>
    <w:p w14:paraId="73217C98" w14:textId="4826375C"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35" w:history="1">
        <w:r w:rsidR="00004557" w:rsidRPr="00773427">
          <w:rPr>
            <w:rStyle w:val="Hipervnculo"/>
            <w:rFonts w:cs="Times New Roman"/>
            <w:b/>
            <w:noProof/>
          </w:rPr>
          <w:t>Tabla 21.</w:t>
        </w:r>
        <w:r w:rsidR="00004557" w:rsidRPr="00773427">
          <w:rPr>
            <w:rStyle w:val="Hipervnculo"/>
            <w:rFonts w:cs="Times New Roman"/>
            <w:noProof/>
          </w:rPr>
          <w:t xml:space="preserve"> Historias de Usuario.</w:t>
        </w:r>
        <w:r w:rsidR="00004557">
          <w:rPr>
            <w:noProof/>
            <w:webHidden/>
          </w:rPr>
          <w:tab/>
        </w:r>
        <w:r w:rsidR="00004557">
          <w:rPr>
            <w:noProof/>
            <w:webHidden/>
          </w:rPr>
          <w:fldChar w:fldCharType="begin"/>
        </w:r>
        <w:r w:rsidR="00004557">
          <w:rPr>
            <w:noProof/>
            <w:webHidden/>
          </w:rPr>
          <w:instrText xml:space="preserve"> PAGEREF _Toc504978735 \h </w:instrText>
        </w:r>
        <w:r w:rsidR="00004557">
          <w:rPr>
            <w:noProof/>
            <w:webHidden/>
          </w:rPr>
        </w:r>
        <w:r w:rsidR="00004557">
          <w:rPr>
            <w:noProof/>
            <w:webHidden/>
          </w:rPr>
          <w:fldChar w:fldCharType="separate"/>
        </w:r>
        <w:r>
          <w:rPr>
            <w:noProof/>
            <w:webHidden/>
          </w:rPr>
          <w:t>54</w:t>
        </w:r>
        <w:r w:rsidR="00004557">
          <w:rPr>
            <w:noProof/>
            <w:webHidden/>
          </w:rPr>
          <w:fldChar w:fldCharType="end"/>
        </w:r>
      </w:hyperlink>
    </w:p>
    <w:p w14:paraId="66B5B719" w14:textId="7A8213E1"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36" w:history="1">
        <w:r w:rsidR="00004557" w:rsidRPr="00773427">
          <w:rPr>
            <w:rStyle w:val="Hipervnculo"/>
            <w:rFonts w:cs="Times New Roman"/>
            <w:b/>
            <w:noProof/>
          </w:rPr>
          <w:t xml:space="preserve">Tabla 22. </w:t>
        </w:r>
        <w:r w:rsidR="00004557" w:rsidRPr="00773427">
          <w:rPr>
            <w:rStyle w:val="Hipervnculo"/>
            <w:rFonts w:cs="Times New Roman"/>
            <w:noProof/>
          </w:rPr>
          <w:t>Características y sus respectivos pesos.</w:t>
        </w:r>
        <w:r w:rsidR="00004557">
          <w:rPr>
            <w:noProof/>
            <w:webHidden/>
          </w:rPr>
          <w:tab/>
        </w:r>
        <w:r w:rsidR="00004557">
          <w:rPr>
            <w:noProof/>
            <w:webHidden/>
          </w:rPr>
          <w:fldChar w:fldCharType="begin"/>
        </w:r>
        <w:r w:rsidR="00004557">
          <w:rPr>
            <w:noProof/>
            <w:webHidden/>
          </w:rPr>
          <w:instrText xml:space="preserve"> PAGEREF _Toc504978736 \h </w:instrText>
        </w:r>
        <w:r w:rsidR="00004557">
          <w:rPr>
            <w:noProof/>
            <w:webHidden/>
          </w:rPr>
        </w:r>
        <w:r w:rsidR="00004557">
          <w:rPr>
            <w:noProof/>
            <w:webHidden/>
          </w:rPr>
          <w:fldChar w:fldCharType="separate"/>
        </w:r>
        <w:r>
          <w:rPr>
            <w:noProof/>
            <w:webHidden/>
          </w:rPr>
          <w:t>55</w:t>
        </w:r>
        <w:r w:rsidR="00004557">
          <w:rPr>
            <w:noProof/>
            <w:webHidden/>
          </w:rPr>
          <w:fldChar w:fldCharType="end"/>
        </w:r>
      </w:hyperlink>
    </w:p>
    <w:p w14:paraId="643E18DD" w14:textId="31499B78"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37" w:history="1">
        <w:r w:rsidR="00004557" w:rsidRPr="00773427">
          <w:rPr>
            <w:rStyle w:val="Hipervnculo"/>
            <w:rFonts w:cs="Times New Roman"/>
            <w:b/>
            <w:noProof/>
          </w:rPr>
          <w:t>Tabla 23</w:t>
        </w:r>
        <w:r w:rsidR="00004557" w:rsidRPr="00773427">
          <w:rPr>
            <w:rStyle w:val="Hipervnculo"/>
            <w:rFonts w:cs="Times New Roman"/>
            <w:noProof/>
          </w:rPr>
          <w:t>. Pesos a cada Historia de Usuario.</w:t>
        </w:r>
        <w:r w:rsidR="00004557">
          <w:rPr>
            <w:noProof/>
            <w:webHidden/>
          </w:rPr>
          <w:tab/>
        </w:r>
        <w:r w:rsidR="00004557">
          <w:rPr>
            <w:noProof/>
            <w:webHidden/>
          </w:rPr>
          <w:fldChar w:fldCharType="begin"/>
        </w:r>
        <w:r w:rsidR="00004557">
          <w:rPr>
            <w:noProof/>
            <w:webHidden/>
          </w:rPr>
          <w:instrText xml:space="preserve"> PAGEREF _Toc504978737 \h </w:instrText>
        </w:r>
        <w:r w:rsidR="00004557">
          <w:rPr>
            <w:noProof/>
            <w:webHidden/>
          </w:rPr>
        </w:r>
        <w:r w:rsidR="00004557">
          <w:rPr>
            <w:noProof/>
            <w:webHidden/>
          </w:rPr>
          <w:fldChar w:fldCharType="separate"/>
        </w:r>
        <w:r>
          <w:rPr>
            <w:noProof/>
            <w:webHidden/>
          </w:rPr>
          <w:t>55</w:t>
        </w:r>
        <w:r w:rsidR="00004557">
          <w:rPr>
            <w:noProof/>
            <w:webHidden/>
          </w:rPr>
          <w:fldChar w:fldCharType="end"/>
        </w:r>
      </w:hyperlink>
    </w:p>
    <w:p w14:paraId="3D4CCDDF" w14:textId="714BF697"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38" w:history="1">
        <w:r w:rsidR="00004557" w:rsidRPr="00773427">
          <w:rPr>
            <w:rStyle w:val="Hipervnculo"/>
            <w:rFonts w:cs="Times New Roman"/>
            <w:b/>
            <w:noProof/>
          </w:rPr>
          <w:t>Tabla 24</w:t>
        </w:r>
        <w:r w:rsidR="00004557" w:rsidRPr="00773427">
          <w:rPr>
            <w:rStyle w:val="Hipervnculo"/>
            <w:rFonts w:cs="Times New Roman"/>
            <w:noProof/>
          </w:rPr>
          <w:t>. El Total obtenido de las características.</w:t>
        </w:r>
        <w:r w:rsidR="00004557">
          <w:rPr>
            <w:noProof/>
            <w:webHidden/>
          </w:rPr>
          <w:tab/>
        </w:r>
        <w:r w:rsidR="00004557">
          <w:rPr>
            <w:noProof/>
            <w:webHidden/>
          </w:rPr>
          <w:fldChar w:fldCharType="begin"/>
        </w:r>
        <w:r w:rsidR="00004557">
          <w:rPr>
            <w:noProof/>
            <w:webHidden/>
          </w:rPr>
          <w:instrText xml:space="preserve"> PAGEREF _Toc504978738 \h </w:instrText>
        </w:r>
        <w:r w:rsidR="00004557">
          <w:rPr>
            <w:noProof/>
            <w:webHidden/>
          </w:rPr>
        </w:r>
        <w:r w:rsidR="00004557">
          <w:rPr>
            <w:noProof/>
            <w:webHidden/>
          </w:rPr>
          <w:fldChar w:fldCharType="separate"/>
        </w:r>
        <w:r>
          <w:rPr>
            <w:noProof/>
            <w:webHidden/>
          </w:rPr>
          <w:t>56</w:t>
        </w:r>
        <w:r w:rsidR="00004557">
          <w:rPr>
            <w:noProof/>
            <w:webHidden/>
          </w:rPr>
          <w:fldChar w:fldCharType="end"/>
        </w:r>
      </w:hyperlink>
    </w:p>
    <w:p w14:paraId="4682B9F4" w14:textId="70CB3878"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39" w:history="1">
        <w:r w:rsidR="00004557" w:rsidRPr="00773427">
          <w:rPr>
            <w:rStyle w:val="Hipervnculo"/>
            <w:rFonts w:cs="Times New Roman"/>
            <w:b/>
            <w:noProof/>
          </w:rPr>
          <w:t>Tabla 25</w:t>
        </w:r>
        <w:r w:rsidR="00004557" w:rsidRPr="00773427">
          <w:rPr>
            <w:rStyle w:val="Hipervnculo"/>
            <w:rFonts w:cs="Times New Roman"/>
            <w:noProof/>
          </w:rPr>
          <w:t>. Product Backlog Priorizado.</w:t>
        </w:r>
        <w:r w:rsidR="00004557">
          <w:rPr>
            <w:noProof/>
            <w:webHidden/>
          </w:rPr>
          <w:tab/>
        </w:r>
        <w:r w:rsidR="00004557">
          <w:rPr>
            <w:noProof/>
            <w:webHidden/>
          </w:rPr>
          <w:fldChar w:fldCharType="begin"/>
        </w:r>
        <w:r w:rsidR="00004557">
          <w:rPr>
            <w:noProof/>
            <w:webHidden/>
          </w:rPr>
          <w:instrText xml:space="preserve"> PAGEREF _Toc504978739 \h </w:instrText>
        </w:r>
        <w:r w:rsidR="00004557">
          <w:rPr>
            <w:noProof/>
            <w:webHidden/>
          </w:rPr>
        </w:r>
        <w:r w:rsidR="00004557">
          <w:rPr>
            <w:noProof/>
            <w:webHidden/>
          </w:rPr>
          <w:fldChar w:fldCharType="separate"/>
        </w:r>
        <w:r>
          <w:rPr>
            <w:noProof/>
            <w:webHidden/>
          </w:rPr>
          <w:t>57</w:t>
        </w:r>
        <w:r w:rsidR="00004557">
          <w:rPr>
            <w:noProof/>
            <w:webHidden/>
          </w:rPr>
          <w:fldChar w:fldCharType="end"/>
        </w:r>
      </w:hyperlink>
    </w:p>
    <w:p w14:paraId="2024AC98" w14:textId="44E93035"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40" w:history="1">
        <w:r w:rsidR="00004557" w:rsidRPr="00773427">
          <w:rPr>
            <w:rStyle w:val="Hipervnculo"/>
            <w:rFonts w:cs="Times New Roman"/>
            <w:b/>
            <w:noProof/>
          </w:rPr>
          <w:t>Tabla 26</w:t>
        </w:r>
        <w:r w:rsidR="00004557" w:rsidRPr="00773427">
          <w:rPr>
            <w:rStyle w:val="Hipervnculo"/>
            <w:rFonts w:cs="Times New Roman"/>
            <w:noProof/>
          </w:rPr>
          <w:t>. Estimación de los Sprints.</w:t>
        </w:r>
        <w:r w:rsidR="00004557">
          <w:rPr>
            <w:noProof/>
            <w:webHidden/>
          </w:rPr>
          <w:tab/>
        </w:r>
        <w:r w:rsidR="00004557">
          <w:rPr>
            <w:noProof/>
            <w:webHidden/>
          </w:rPr>
          <w:fldChar w:fldCharType="begin"/>
        </w:r>
        <w:r w:rsidR="00004557">
          <w:rPr>
            <w:noProof/>
            <w:webHidden/>
          </w:rPr>
          <w:instrText xml:space="preserve"> PAGEREF _Toc504978740 \h </w:instrText>
        </w:r>
        <w:r w:rsidR="00004557">
          <w:rPr>
            <w:noProof/>
            <w:webHidden/>
          </w:rPr>
        </w:r>
        <w:r w:rsidR="00004557">
          <w:rPr>
            <w:noProof/>
            <w:webHidden/>
          </w:rPr>
          <w:fldChar w:fldCharType="separate"/>
        </w:r>
        <w:r>
          <w:rPr>
            <w:noProof/>
            <w:webHidden/>
          </w:rPr>
          <w:t>58</w:t>
        </w:r>
        <w:r w:rsidR="00004557">
          <w:rPr>
            <w:noProof/>
            <w:webHidden/>
          </w:rPr>
          <w:fldChar w:fldCharType="end"/>
        </w:r>
      </w:hyperlink>
    </w:p>
    <w:p w14:paraId="39FE0CB9" w14:textId="501065A7"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41" w:history="1">
        <w:r w:rsidR="00004557" w:rsidRPr="00773427">
          <w:rPr>
            <w:rStyle w:val="Hipervnculo"/>
            <w:rFonts w:cs="Times New Roman"/>
            <w:b/>
            <w:noProof/>
          </w:rPr>
          <w:t>Tabla 27.</w:t>
        </w:r>
        <w:r w:rsidR="00004557" w:rsidRPr="00773427">
          <w:rPr>
            <w:rStyle w:val="Hipervnculo"/>
            <w:rFonts w:cs="Times New Roman"/>
            <w:noProof/>
          </w:rPr>
          <w:t xml:space="preserve"> Sprint N° 1 Datos Generales.</w:t>
        </w:r>
        <w:r w:rsidR="00004557">
          <w:rPr>
            <w:noProof/>
            <w:webHidden/>
          </w:rPr>
          <w:tab/>
        </w:r>
        <w:r w:rsidR="00004557">
          <w:rPr>
            <w:noProof/>
            <w:webHidden/>
          </w:rPr>
          <w:fldChar w:fldCharType="begin"/>
        </w:r>
        <w:r w:rsidR="00004557">
          <w:rPr>
            <w:noProof/>
            <w:webHidden/>
          </w:rPr>
          <w:instrText xml:space="preserve"> PAGEREF _Toc504978741 \h </w:instrText>
        </w:r>
        <w:r w:rsidR="00004557">
          <w:rPr>
            <w:noProof/>
            <w:webHidden/>
          </w:rPr>
        </w:r>
        <w:r w:rsidR="00004557">
          <w:rPr>
            <w:noProof/>
            <w:webHidden/>
          </w:rPr>
          <w:fldChar w:fldCharType="separate"/>
        </w:r>
        <w:r>
          <w:rPr>
            <w:noProof/>
            <w:webHidden/>
          </w:rPr>
          <w:t>58</w:t>
        </w:r>
        <w:r w:rsidR="00004557">
          <w:rPr>
            <w:noProof/>
            <w:webHidden/>
          </w:rPr>
          <w:fldChar w:fldCharType="end"/>
        </w:r>
      </w:hyperlink>
    </w:p>
    <w:p w14:paraId="623AF650" w14:textId="768AB6A4"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42" w:history="1">
        <w:r w:rsidR="00004557" w:rsidRPr="00773427">
          <w:rPr>
            <w:rStyle w:val="Hipervnculo"/>
            <w:rFonts w:cs="Times New Roman"/>
            <w:b/>
            <w:noProof/>
          </w:rPr>
          <w:t>Tabla 28.</w:t>
        </w:r>
        <w:r w:rsidR="00004557" w:rsidRPr="00773427">
          <w:rPr>
            <w:rStyle w:val="Hipervnculo"/>
            <w:rFonts w:cs="Times New Roman"/>
            <w:noProof/>
          </w:rPr>
          <w:t xml:space="preserve"> Sprint N° 2 Atractivos Turísticos.</w:t>
        </w:r>
        <w:r w:rsidR="00004557">
          <w:rPr>
            <w:noProof/>
            <w:webHidden/>
          </w:rPr>
          <w:tab/>
        </w:r>
        <w:r w:rsidR="00004557">
          <w:rPr>
            <w:noProof/>
            <w:webHidden/>
          </w:rPr>
          <w:fldChar w:fldCharType="begin"/>
        </w:r>
        <w:r w:rsidR="00004557">
          <w:rPr>
            <w:noProof/>
            <w:webHidden/>
          </w:rPr>
          <w:instrText xml:space="preserve"> PAGEREF _Toc504978742 \h </w:instrText>
        </w:r>
        <w:r w:rsidR="00004557">
          <w:rPr>
            <w:noProof/>
            <w:webHidden/>
          </w:rPr>
        </w:r>
        <w:r w:rsidR="00004557">
          <w:rPr>
            <w:noProof/>
            <w:webHidden/>
          </w:rPr>
          <w:fldChar w:fldCharType="separate"/>
        </w:r>
        <w:r>
          <w:rPr>
            <w:noProof/>
            <w:webHidden/>
          </w:rPr>
          <w:t>59</w:t>
        </w:r>
        <w:r w:rsidR="00004557">
          <w:rPr>
            <w:noProof/>
            <w:webHidden/>
          </w:rPr>
          <w:fldChar w:fldCharType="end"/>
        </w:r>
      </w:hyperlink>
    </w:p>
    <w:p w14:paraId="0B08447D" w14:textId="30A06391"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43" w:history="1">
        <w:r w:rsidR="00004557" w:rsidRPr="00773427">
          <w:rPr>
            <w:rStyle w:val="Hipervnculo"/>
            <w:rFonts w:cs="Times New Roman"/>
            <w:b/>
            <w:noProof/>
          </w:rPr>
          <w:t>Tabla 29.</w:t>
        </w:r>
        <w:r w:rsidR="00004557" w:rsidRPr="00773427">
          <w:rPr>
            <w:rStyle w:val="Hipervnculo"/>
            <w:rFonts w:cs="Times New Roman"/>
            <w:noProof/>
          </w:rPr>
          <w:t xml:space="preserve"> Sprint N° 3 Mapas.</w:t>
        </w:r>
        <w:r w:rsidR="00004557">
          <w:rPr>
            <w:noProof/>
            <w:webHidden/>
          </w:rPr>
          <w:tab/>
        </w:r>
        <w:r w:rsidR="00004557">
          <w:rPr>
            <w:noProof/>
            <w:webHidden/>
          </w:rPr>
          <w:fldChar w:fldCharType="begin"/>
        </w:r>
        <w:r w:rsidR="00004557">
          <w:rPr>
            <w:noProof/>
            <w:webHidden/>
          </w:rPr>
          <w:instrText xml:space="preserve"> PAGEREF _Toc504978743 \h </w:instrText>
        </w:r>
        <w:r w:rsidR="00004557">
          <w:rPr>
            <w:noProof/>
            <w:webHidden/>
          </w:rPr>
        </w:r>
        <w:r w:rsidR="00004557">
          <w:rPr>
            <w:noProof/>
            <w:webHidden/>
          </w:rPr>
          <w:fldChar w:fldCharType="separate"/>
        </w:r>
        <w:r>
          <w:rPr>
            <w:noProof/>
            <w:webHidden/>
          </w:rPr>
          <w:t>59</w:t>
        </w:r>
        <w:r w:rsidR="00004557">
          <w:rPr>
            <w:noProof/>
            <w:webHidden/>
          </w:rPr>
          <w:fldChar w:fldCharType="end"/>
        </w:r>
      </w:hyperlink>
    </w:p>
    <w:p w14:paraId="573838B0" w14:textId="71DEAAB3"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44" w:history="1">
        <w:r w:rsidR="00004557" w:rsidRPr="00773427">
          <w:rPr>
            <w:rStyle w:val="Hipervnculo"/>
            <w:rFonts w:cs="Times New Roman"/>
            <w:b/>
            <w:noProof/>
          </w:rPr>
          <w:t>Tabla 30.</w:t>
        </w:r>
        <w:r w:rsidR="00004557" w:rsidRPr="00773427">
          <w:rPr>
            <w:rStyle w:val="Hipervnculo"/>
            <w:rFonts w:cs="Times New Roman"/>
            <w:noProof/>
          </w:rPr>
          <w:t xml:space="preserve"> Sprint N° 4 Aplicación Offline y Online con conexión a JSON.</w:t>
        </w:r>
        <w:r w:rsidR="00004557">
          <w:rPr>
            <w:noProof/>
            <w:webHidden/>
          </w:rPr>
          <w:tab/>
        </w:r>
        <w:r w:rsidR="00004557">
          <w:rPr>
            <w:noProof/>
            <w:webHidden/>
          </w:rPr>
          <w:fldChar w:fldCharType="begin"/>
        </w:r>
        <w:r w:rsidR="00004557">
          <w:rPr>
            <w:noProof/>
            <w:webHidden/>
          </w:rPr>
          <w:instrText xml:space="preserve"> PAGEREF _Toc504978744 \h </w:instrText>
        </w:r>
        <w:r w:rsidR="00004557">
          <w:rPr>
            <w:noProof/>
            <w:webHidden/>
          </w:rPr>
        </w:r>
        <w:r w:rsidR="00004557">
          <w:rPr>
            <w:noProof/>
            <w:webHidden/>
          </w:rPr>
          <w:fldChar w:fldCharType="separate"/>
        </w:r>
        <w:r>
          <w:rPr>
            <w:noProof/>
            <w:webHidden/>
          </w:rPr>
          <w:t>60</w:t>
        </w:r>
        <w:r w:rsidR="00004557">
          <w:rPr>
            <w:noProof/>
            <w:webHidden/>
          </w:rPr>
          <w:fldChar w:fldCharType="end"/>
        </w:r>
      </w:hyperlink>
    </w:p>
    <w:p w14:paraId="22E3AA81" w14:textId="02DD8186"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45" w:history="1">
        <w:r w:rsidR="00004557" w:rsidRPr="00773427">
          <w:rPr>
            <w:rStyle w:val="Hipervnculo"/>
            <w:rFonts w:cs="Times New Roman"/>
            <w:b/>
            <w:noProof/>
          </w:rPr>
          <w:t>Tabla 31.</w:t>
        </w:r>
        <w:r w:rsidR="00004557" w:rsidRPr="00773427">
          <w:rPr>
            <w:rStyle w:val="Hipervnculo"/>
            <w:rFonts w:cs="Times New Roman"/>
            <w:noProof/>
          </w:rPr>
          <w:t xml:space="preserve"> Pruebas del Submódulo de Datos Generales.</w:t>
        </w:r>
        <w:r w:rsidR="00004557">
          <w:rPr>
            <w:noProof/>
            <w:webHidden/>
          </w:rPr>
          <w:tab/>
        </w:r>
        <w:r w:rsidR="00004557">
          <w:rPr>
            <w:noProof/>
            <w:webHidden/>
          </w:rPr>
          <w:fldChar w:fldCharType="begin"/>
        </w:r>
        <w:r w:rsidR="00004557">
          <w:rPr>
            <w:noProof/>
            <w:webHidden/>
          </w:rPr>
          <w:instrText xml:space="preserve"> PAGEREF _Toc504978745 \h </w:instrText>
        </w:r>
        <w:r w:rsidR="00004557">
          <w:rPr>
            <w:noProof/>
            <w:webHidden/>
          </w:rPr>
        </w:r>
        <w:r w:rsidR="00004557">
          <w:rPr>
            <w:noProof/>
            <w:webHidden/>
          </w:rPr>
          <w:fldChar w:fldCharType="separate"/>
        </w:r>
        <w:r>
          <w:rPr>
            <w:noProof/>
            <w:webHidden/>
          </w:rPr>
          <w:t>72</w:t>
        </w:r>
        <w:r w:rsidR="00004557">
          <w:rPr>
            <w:noProof/>
            <w:webHidden/>
          </w:rPr>
          <w:fldChar w:fldCharType="end"/>
        </w:r>
      </w:hyperlink>
    </w:p>
    <w:p w14:paraId="1310E64A" w14:textId="6CEE7359"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46" w:history="1">
        <w:r w:rsidR="00004557" w:rsidRPr="00773427">
          <w:rPr>
            <w:rStyle w:val="Hipervnculo"/>
            <w:rFonts w:cs="Times New Roman"/>
            <w:b/>
            <w:noProof/>
          </w:rPr>
          <w:t>Tabla 32</w:t>
        </w:r>
        <w:r w:rsidR="00004557" w:rsidRPr="00773427">
          <w:rPr>
            <w:rStyle w:val="Hipervnculo"/>
            <w:rFonts w:cs="Times New Roman"/>
            <w:noProof/>
          </w:rPr>
          <w:t>. Pruebas del Submódulo de Atractivos Turísticos.</w:t>
        </w:r>
        <w:r w:rsidR="00004557">
          <w:rPr>
            <w:noProof/>
            <w:webHidden/>
          </w:rPr>
          <w:tab/>
        </w:r>
        <w:r w:rsidR="00004557">
          <w:rPr>
            <w:noProof/>
            <w:webHidden/>
          </w:rPr>
          <w:fldChar w:fldCharType="begin"/>
        </w:r>
        <w:r w:rsidR="00004557">
          <w:rPr>
            <w:noProof/>
            <w:webHidden/>
          </w:rPr>
          <w:instrText xml:space="preserve"> PAGEREF _Toc504978746 \h </w:instrText>
        </w:r>
        <w:r w:rsidR="00004557">
          <w:rPr>
            <w:noProof/>
            <w:webHidden/>
          </w:rPr>
        </w:r>
        <w:r w:rsidR="00004557">
          <w:rPr>
            <w:noProof/>
            <w:webHidden/>
          </w:rPr>
          <w:fldChar w:fldCharType="separate"/>
        </w:r>
        <w:r>
          <w:rPr>
            <w:noProof/>
            <w:webHidden/>
          </w:rPr>
          <w:t>73</w:t>
        </w:r>
        <w:r w:rsidR="00004557">
          <w:rPr>
            <w:noProof/>
            <w:webHidden/>
          </w:rPr>
          <w:fldChar w:fldCharType="end"/>
        </w:r>
      </w:hyperlink>
    </w:p>
    <w:p w14:paraId="0A5F6D0B" w14:textId="00F5B110"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47" w:history="1">
        <w:r w:rsidR="00004557" w:rsidRPr="00773427">
          <w:rPr>
            <w:rStyle w:val="Hipervnculo"/>
            <w:rFonts w:cs="Times New Roman"/>
            <w:b/>
            <w:noProof/>
          </w:rPr>
          <w:t>Tabla 33.</w:t>
        </w:r>
        <w:r w:rsidR="00004557" w:rsidRPr="00773427">
          <w:rPr>
            <w:rStyle w:val="Hipervnculo"/>
            <w:rFonts w:cs="Times New Roman"/>
            <w:noProof/>
          </w:rPr>
          <w:t xml:space="preserve"> Pruebas del Submódulo de Mapas por Cantones de los Atractivos Turísticos.</w:t>
        </w:r>
        <w:r w:rsidR="00004557">
          <w:rPr>
            <w:noProof/>
            <w:webHidden/>
          </w:rPr>
          <w:tab/>
        </w:r>
        <w:r w:rsidR="00004557">
          <w:rPr>
            <w:noProof/>
            <w:webHidden/>
          </w:rPr>
          <w:fldChar w:fldCharType="begin"/>
        </w:r>
        <w:r w:rsidR="00004557">
          <w:rPr>
            <w:noProof/>
            <w:webHidden/>
          </w:rPr>
          <w:instrText xml:space="preserve"> PAGEREF _Toc504978747 \h </w:instrText>
        </w:r>
        <w:r w:rsidR="00004557">
          <w:rPr>
            <w:noProof/>
            <w:webHidden/>
          </w:rPr>
        </w:r>
        <w:r w:rsidR="00004557">
          <w:rPr>
            <w:noProof/>
            <w:webHidden/>
          </w:rPr>
          <w:fldChar w:fldCharType="separate"/>
        </w:r>
        <w:r>
          <w:rPr>
            <w:noProof/>
            <w:webHidden/>
          </w:rPr>
          <w:t>74</w:t>
        </w:r>
        <w:r w:rsidR="00004557">
          <w:rPr>
            <w:noProof/>
            <w:webHidden/>
          </w:rPr>
          <w:fldChar w:fldCharType="end"/>
        </w:r>
      </w:hyperlink>
    </w:p>
    <w:p w14:paraId="09E6EF67" w14:textId="6C9DFCE7"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48" w:history="1">
        <w:r w:rsidR="00004557" w:rsidRPr="00773427">
          <w:rPr>
            <w:rStyle w:val="Hipervnculo"/>
            <w:rFonts w:cs="Times New Roman"/>
            <w:b/>
            <w:noProof/>
          </w:rPr>
          <w:t>Tabla 34.</w:t>
        </w:r>
        <w:r w:rsidR="00004557" w:rsidRPr="00773427">
          <w:rPr>
            <w:rStyle w:val="Hipervnculo"/>
            <w:rFonts w:cs="Times New Roman"/>
            <w:noProof/>
          </w:rPr>
          <w:t xml:space="preserve"> Pruebas del Submódulo de Aplicación Offline y Online.</w:t>
        </w:r>
        <w:r w:rsidR="00004557">
          <w:rPr>
            <w:noProof/>
            <w:webHidden/>
          </w:rPr>
          <w:tab/>
        </w:r>
        <w:r w:rsidR="00004557">
          <w:rPr>
            <w:noProof/>
            <w:webHidden/>
          </w:rPr>
          <w:fldChar w:fldCharType="begin"/>
        </w:r>
        <w:r w:rsidR="00004557">
          <w:rPr>
            <w:noProof/>
            <w:webHidden/>
          </w:rPr>
          <w:instrText xml:space="preserve"> PAGEREF _Toc504978748 \h </w:instrText>
        </w:r>
        <w:r w:rsidR="00004557">
          <w:rPr>
            <w:noProof/>
            <w:webHidden/>
          </w:rPr>
        </w:r>
        <w:r w:rsidR="00004557">
          <w:rPr>
            <w:noProof/>
            <w:webHidden/>
          </w:rPr>
          <w:fldChar w:fldCharType="separate"/>
        </w:r>
        <w:r>
          <w:rPr>
            <w:noProof/>
            <w:webHidden/>
          </w:rPr>
          <w:t>75</w:t>
        </w:r>
        <w:r w:rsidR="00004557">
          <w:rPr>
            <w:noProof/>
            <w:webHidden/>
          </w:rPr>
          <w:fldChar w:fldCharType="end"/>
        </w:r>
      </w:hyperlink>
    </w:p>
    <w:p w14:paraId="7B7B02EE" w14:textId="21213CE5"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49" w:history="1">
        <w:r w:rsidR="00004557" w:rsidRPr="00773427">
          <w:rPr>
            <w:rStyle w:val="Hipervnculo"/>
            <w:rFonts w:cs="Times New Roman"/>
            <w:b/>
            <w:noProof/>
          </w:rPr>
          <w:t>Tabla 35</w:t>
        </w:r>
        <w:r w:rsidR="00004557" w:rsidRPr="00773427">
          <w:rPr>
            <w:rStyle w:val="Hipervnculo"/>
            <w:rFonts w:cs="Times New Roman"/>
            <w:noProof/>
          </w:rPr>
          <w:t>. Historia de Usuario N° 1.</w:t>
        </w:r>
        <w:r w:rsidR="00004557">
          <w:rPr>
            <w:noProof/>
            <w:webHidden/>
          </w:rPr>
          <w:tab/>
        </w:r>
        <w:r w:rsidR="00004557">
          <w:rPr>
            <w:noProof/>
            <w:webHidden/>
          </w:rPr>
          <w:fldChar w:fldCharType="begin"/>
        </w:r>
        <w:r w:rsidR="00004557">
          <w:rPr>
            <w:noProof/>
            <w:webHidden/>
          </w:rPr>
          <w:instrText xml:space="preserve"> PAGEREF _Toc504978749 \h </w:instrText>
        </w:r>
        <w:r w:rsidR="00004557">
          <w:rPr>
            <w:noProof/>
            <w:webHidden/>
          </w:rPr>
        </w:r>
        <w:r w:rsidR="00004557">
          <w:rPr>
            <w:noProof/>
            <w:webHidden/>
          </w:rPr>
          <w:fldChar w:fldCharType="separate"/>
        </w:r>
        <w:r>
          <w:rPr>
            <w:noProof/>
            <w:webHidden/>
          </w:rPr>
          <w:t>76</w:t>
        </w:r>
        <w:r w:rsidR="00004557">
          <w:rPr>
            <w:noProof/>
            <w:webHidden/>
          </w:rPr>
          <w:fldChar w:fldCharType="end"/>
        </w:r>
      </w:hyperlink>
    </w:p>
    <w:p w14:paraId="392C4D5C" w14:textId="2D056C92"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50" w:history="1">
        <w:r w:rsidR="00004557" w:rsidRPr="00773427">
          <w:rPr>
            <w:rStyle w:val="Hipervnculo"/>
            <w:rFonts w:cs="Times New Roman"/>
            <w:b/>
            <w:noProof/>
          </w:rPr>
          <w:t>Tabla 36.</w:t>
        </w:r>
        <w:r w:rsidR="00004557" w:rsidRPr="00773427">
          <w:rPr>
            <w:rStyle w:val="Hipervnculo"/>
            <w:rFonts w:cs="Times New Roman"/>
            <w:noProof/>
          </w:rPr>
          <w:t xml:space="preserve"> Historia de Usuario N° 2.</w:t>
        </w:r>
        <w:r w:rsidR="00004557">
          <w:rPr>
            <w:noProof/>
            <w:webHidden/>
          </w:rPr>
          <w:tab/>
        </w:r>
        <w:r w:rsidR="00004557">
          <w:rPr>
            <w:noProof/>
            <w:webHidden/>
          </w:rPr>
          <w:fldChar w:fldCharType="begin"/>
        </w:r>
        <w:r w:rsidR="00004557">
          <w:rPr>
            <w:noProof/>
            <w:webHidden/>
          </w:rPr>
          <w:instrText xml:space="preserve"> PAGEREF _Toc504978750 \h </w:instrText>
        </w:r>
        <w:r w:rsidR="00004557">
          <w:rPr>
            <w:noProof/>
            <w:webHidden/>
          </w:rPr>
        </w:r>
        <w:r w:rsidR="00004557">
          <w:rPr>
            <w:noProof/>
            <w:webHidden/>
          </w:rPr>
          <w:fldChar w:fldCharType="separate"/>
        </w:r>
        <w:r>
          <w:rPr>
            <w:noProof/>
            <w:webHidden/>
          </w:rPr>
          <w:t>77</w:t>
        </w:r>
        <w:r w:rsidR="00004557">
          <w:rPr>
            <w:noProof/>
            <w:webHidden/>
          </w:rPr>
          <w:fldChar w:fldCharType="end"/>
        </w:r>
      </w:hyperlink>
    </w:p>
    <w:p w14:paraId="73A0A7A6" w14:textId="036CE107"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51" w:history="1">
        <w:r w:rsidR="00004557" w:rsidRPr="00773427">
          <w:rPr>
            <w:rStyle w:val="Hipervnculo"/>
            <w:rFonts w:cs="Times New Roman"/>
            <w:b/>
            <w:noProof/>
          </w:rPr>
          <w:t>Tabla 37.</w:t>
        </w:r>
        <w:r w:rsidR="00004557" w:rsidRPr="00773427">
          <w:rPr>
            <w:rStyle w:val="Hipervnculo"/>
            <w:rFonts w:cs="Times New Roman"/>
            <w:noProof/>
          </w:rPr>
          <w:t xml:space="preserve"> Historia de Usuario N° 3.</w:t>
        </w:r>
        <w:r w:rsidR="00004557">
          <w:rPr>
            <w:noProof/>
            <w:webHidden/>
          </w:rPr>
          <w:tab/>
        </w:r>
        <w:r w:rsidR="00004557">
          <w:rPr>
            <w:noProof/>
            <w:webHidden/>
          </w:rPr>
          <w:fldChar w:fldCharType="begin"/>
        </w:r>
        <w:r w:rsidR="00004557">
          <w:rPr>
            <w:noProof/>
            <w:webHidden/>
          </w:rPr>
          <w:instrText xml:space="preserve"> PAGEREF _Toc504978751 \h </w:instrText>
        </w:r>
        <w:r w:rsidR="00004557">
          <w:rPr>
            <w:noProof/>
            <w:webHidden/>
          </w:rPr>
        </w:r>
        <w:r w:rsidR="00004557">
          <w:rPr>
            <w:noProof/>
            <w:webHidden/>
          </w:rPr>
          <w:fldChar w:fldCharType="separate"/>
        </w:r>
        <w:r>
          <w:rPr>
            <w:noProof/>
            <w:webHidden/>
          </w:rPr>
          <w:t>77</w:t>
        </w:r>
        <w:r w:rsidR="00004557">
          <w:rPr>
            <w:noProof/>
            <w:webHidden/>
          </w:rPr>
          <w:fldChar w:fldCharType="end"/>
        </w:r>
      </w:hyperlink>
    </w:p>
    <w:p w14:paraId="754C745A" w14:textId="3BEABB2A"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52" w:history="1">
        <w:r w:rsidR="00004557" w:rsidRPr="00773427">
          <w:rPr>
            <w:rStyle w:val="Hipervnculo"/>
            <w:rFonts w:cs="Times New Roman"/>
            <w:b/>
            <w:noProof/>
          </w:rPr>
          <w:t>Tabla 38.</w:t>
        </w:r>
        <w:r w:rsidR="00004557" w:rsidRPr="00773427">
          <w:rPr>
            <w:rStyle w:val="Hipervnculo"/>
            <w:rFonts w:cs="Times New Roman"/>
            <w:noProof/>
          </w:rPr>
          <w:t xml:space="preserve"> Historia de Usuario N° 4.</w:t>
        </w:r>
        <w:r w:rsidR="00004557">
          <w:rPr>
            <w:noProof/>
            <w:webHidden/>
          </w:rPr>
          <w:tab/>
        </w:r>
        <w:r w:rsidR="00004557">
          <w:rPr>
            <w:noProof/>
            <w:webHidden/>
          </w:rPr>
          <w:fldChar w:fldCharType="begin"/>
        </w:r>
        <w:r w:rsidR="00004557">
          <w:rPr>
            <w:noProof/>
            <w:webHidden/>
          </w:rPr>
          <w:instrText xml:space="preserve"> PAGEREF _Toc504978752 \h </w:instrText>
        </w:r>
        <w:r w:rsidR="00004557">
          <w:rPr>
            <w:noProof/>
            <w:webHidden/>
          </w:rPr>
        </w:r>
        <w:r w:rsidR="00004557">
          <w:rPr>
            <w:noProof/>
            <w:webHidden/>
          </w:rPr>
          <w:fldChar w:fldCharType="separate"/>
        </w:r>
        <w:r>
          <w:rPr>
            <w:noProof/>
            <w:webHidden/>
          </w:rPr>
          <w:t>78</w:t>
        </w:r>
        <w:r w:rsidR="00004557">
          <w:rPr>
            <w:noProof/>
            <w:webHidden/>
          </w:rPr>
          <w:fldChar w:fldCharType="end"/>
        </w:r>
      </w:hyperlink>
    </w:p>
    <w:p w14:paraId="11189403" w14:textId="2C6E2FCD"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53" w:history="1">
        <w:r w:rsidR="00004557" w:rsidRPr="00773427">
          <w:rPr>
            <w:rStyle w:val="Hipervnculo"/>
            <w:rFonts w:cs="Times New Roman"/>
            <w:b/>
            <w:noProof/>
          </w:rPr>
          <w:t>Tabla 39.</w:t>
        </w:r>
        <w:r w:rsidR="00004557" w:rsidRPr="00773427">
          <w:rPr>
            <w:rStyle w:val="Hipervnculo"/>
            <w:rFonts w:cs="Times New Roman"/>
            <w:noProof/>
          </w:rPr>
          <w:t xml:space="preserve"> Historia de Usuario N° 5.</w:t>
        </w:r>
        <w:r w:rsidR="00004557">
          <w:rPr>
            <w:noProof/>
            <w:webHidden/>
          </w:rPr>
          <w:tab/>
        </w:r>
        <w:r w:rsidR="00004557">
          <w:rPr>
            <w:noProof/>
            <w:webHidden/>
          </w:rPr>
          <w:fldChar w:fldCharType="begin"/>
        </w:r>
        <w:r w:rsidR="00004557">
          <w:rPr>
            <w:noProof/>
            <w:webHidden/>
          </w:rPr>
          <w:instrText xml:space="preserve"> PAGEREF _Toc504978753 \h </w:instrText>
        </w:r>
        <w:r w:rsidR="00004557">
          <w:rPr>
            <w:noProof/>
            <w:webHidden/>
          </w:rPr>
        </w:r>
        <w:r w:rsidR="00004557">
          <w:rPr>
            <w:noProof/>
            <w:webHidden/>
          </w:rPr>
          <w:fldChar w:fldCharType="separate"/>
        </w:r>
        <w:r>
          <w:rPr>
            <w:noProof/>
            <w:webHidden/>
          </w:rPr>
          <w:t>78</w:t>
        </w:r>
        <w:r w:rsidR="00004557">
          <w:rPr>
            <w:noProof/>
            <w:webHidden/>
          </w:rPr>
          <w:fldChar w:fldCharType="end"/>
        </w:r>
      </w:hyperlink>
    </w:p>
    <w:p w14:paraId="76F2FF8B" w14:textId="184FD102"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54" w:history="1">
        <w:r w:rsidR="00004557" w:rsidRPr="00773427">
          <w:rPr>
            <w:rStyle w:val="Hipervnculo"/>
            <w:rFonts w:cs="Times New Roman"/>
            <w:b/>
            <w:noProof/>
          </w:rPr>
          <w:t>Tabla 40.</w:t>
        </w:r>
        <w:r w:rsidR="00004557" w:rsidRPr="00773427">
          <w:rPr>
            <w:rStyle w:val="Hipervnculo"/>
            <w:rFonts w:cs="Times New Roman"/>
            <w:noProof/>
          </w:rPr>
          <w:t xml:space="preserve"> Historia de Usuario N° 6.</w:t>
        </w:r>
        <w:r w:rsidR="00004557">
          <w:rPr>
            <w:noProof/>
            <w:webHidden/>
          </w:rPr>
          <w:tab/>
        </w:r>
        <w:r w:rsidR="00004557">
          <w:rPr>
            <w:noProof/>
            <w:webHidden/>
          </w:rPr>
          <w:fldChar w:fldCharType="begin"/>
        </w:r>
        <w:r w:rsidR="00004557">
          <w:rPr>
            <w:noProof/>
            <w:webHidden/>
          </w:rPr>
          <w:instrText xml:space="preserve"> PAGEREF _Toc504978754 \h </w:instrText>
        </w:r>
        <w:r w:rsidR="00004557">
          <w:rPr>
            <w:noProof/>
            <w:webHidden/>
          </w:rPr>
        </w:r>
        <w:r w:rsidR="00004557">
          <w:rPr>
            <w:noProof/>
            <w:webHidden/>
          </w:rPr>
          <w:fldChar w:fldCharType="separate"/>
        </w:r>
        <w:r>
          <w:rPr>
            <w:noProof/>
            <w:webHidden/>
          </w:rPr>
          <w:t>79</w:t>
        </w:r>
        <w:r w:rsidR="00004557">
          <w:rPr>
            <w:noProof/>
            <w:webHidden/>
          </w:rPr>
          <w:fldChar w:fldCharType="end"/>
        </w:r>
      </w:hyperlink>
    </w:p>
    <w:p w14:paraId="63426A22" w14:textId="7B65D2EE"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55" w:history="1">
        <w:r w:rsidR="00004557" w:rsidRPr="00773427">
          <w:rPr>
            <w:rStyle w:val="Hipervnculo"/>
            <w:rFonts w:cs="Times New Roman"/>
            <w:b/>
            <w:noProof/>
          </w:rPr>
          <w:t>Tabla 41.</w:t>
        </w:r>
        <w:r w:rsidR="00004557" w:rsidRPr="00773427">
          <w:rPr>
            <w:rStyle w:val="Hipervnculo"/>
            <w:rFonts w:cs="Times New Roman"/>
            <w:noProof/>
          </w:rPr>
          <w:t xml:space="preserve"> Historia de Usuario N° 7.</w:t>
        </w:r>
        <w:r w:rsidR="00004557">
          <w:rPr>
            <w:noProof/>
            <w:webHidden/>
          </w:rPr>
          <w:tab/>
        </w:r>
        <w:r w:rsidR="00004557">
          <w:rPr>
            <w:noProof/>
            <w:webHidden/>
          </w:rPr>
          <w:fldChar w:fldCharType="begin"/>
        </w:r>
        <w:r w:rsidR="00004557">
          <w:rPr>
            <w:noProof/>
            <w:webHidden/>
          </w:rPr>
          <w:instrText xml:space="preserve"> PAGEREF _Toc504978755 \h </w:instrText>
        </w:r>
        <w:r w:rsidR="00004557">
          <w:rPr>
            <w:noProof/>
            <w:webHidden/>
          </w:rPr>
        </w:r>
        <w:r w:rsidR="00004557">
          <w:rPr>
            <w:noProof/>
            <w:webHidden/>
          </w:rPr>
          <w:fldChar w:fldCharType="separate"/>
        </w:r>
        <w:r>
          <w:rPr>
            <w:noProof/>
            <w:webHidden/>
          </w:rPr>
          <w:t>79</w:t>
        </w:r>
        <w:r w:rsidR="00004557">
          <w:rPr>
            <w:noProof/>
            <w:webHidden/>
          </w:rPr>
          <w:fldChar w:fldCharType="end"/>
        </w:r>
      </w:hyperlink>
    </w:p>
    <w:p w14:paraId="05EE9743" w14:textId="4ECAC0FF"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56" w:history="1">
        <w:r w:rsidR="00004557" w:rsidRPr="00773427">
          <w:rPr>
            <w:rStyle w:val="Hipervnculo"/>
            <w:rFonts w:cs="Times New Roman"/>
            <w:b/>
            <w:noProof/>
          </w:rPr>
          <w:t>Tabla 42</w:t>
        </w:r>
        <w:r w:rsidR="00004557" w:rsidRPr="00773427">
          <w:rPr>
            <w:rStyle w:val="Hipervnculo"/>
            <w:rFonts w:cs="Times New Roman"/>
            <w:noProof/>
          </w:rPr>
          <w:t>. Historia de Usuario N° 8.</w:t>
        </w:r>
        <w:r w:rsidR="00004557">
          <w:rPr>
            <w:noProof/>
            <w:webHidden/>
          </w:rPr>
          <w:tab/>
        </w:r>
        <w:r w:rsidR="00004557">
          <w:rPr>
            <w:noProof/>
            <w:webHidden/>
          </w:rPr>
          <w:fldChar w:fldCharType="begin"/>
        </w:r>
        <w:r w:rsidR="00004557">
          <w:rPr>
            <w:noProof/>
            <w:webHidden/>
          </w:rPr>
          <w:instrText xml:space="preserve"> PAGEREF _Toc504978756 \h </w:instrText>
        </w:r>
        <w:r w:rsidR="00004557">
          <w:rPr>
            <w:noProof/>
            <w:webHidden/>
          </w:rPr>
        </w:r>
        <w:r w:rsidR="00004557">
          <w:rPr>
            <w:noProof/>
            <w:webHidden/>
          </w:rPr>
          <w:fldChar w:fldCharType="separate"/>
        </w:r>
        <w:r>
          <w:rPr>
            <w:noProof/>
            <w:webHidden/>
          </w:rPr>
          <w:t>80</w:t>
        </w:r>
        <w:r w:rsidR="00004557">
          <w:rPr>
            <w:noProof/>
            <w:webHidden/>
          </w:rPr>
          <w:fldChar w:fldCharType="end"/>
        </w:r>
      </w:hyperlink>
    </w:p>
    <w:p w14:paraId="2D2D90F3" w14:textId="5E17D99B"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57" w:history="1">
        <w:r w:rsidR="00004557" w:rsidRPr="00773427">
          <w:rPr>
            <w:rStyle w:val="Hipervnculo"/>
            <w:rFonts w:cs="Times New Roman"/>
            <w:b/>
            <w:noProof/>
          </w:rPr>
          <w:t xml:space="preserve">Tabla 43. </w:t>
        </w:r>
        <w:r w:rsidR="00004557" w:rsidRPr="00773427">
          <w:rPr>
            <w:rStyle w:val="Hipervnculo"/>
            <w:rFonts w:cs="Times New Roman"/>
            <w:noProof/>
          </w:rPr>
          <w:t>Historia de Usuario N° 9</w:t>
        </w:r>
        <w:r w:rsidR="00004557">
          <w:rPr>
            <w:noProof/>
            <w:webHidden/>
          </w:rPr>
          <w:tab/>
        </w:r>
        <w:r w:rsidR="00004557">
          <w:rPr>
            <w:noProof/>
            <w:webHidden/>
          </w:rPr>
          <w:fldChar w:fldCharType="begin"/>
        </w:r>
        <w:r w:rsidR="00004557">
          <w:rPr>
            <w:noProof/>
            <w:webHidden/>
          </w:rPr>
          <w:instrText xml:space="preserve"> PAGEREF _Toc504978757 \h </w:instrText>
        </w:r>
        <w:r w:rsidR="00004557">
          <w:rPr>
            <w:noProof/>
            <w:webHidden/>
          </w:rPr>
        </w:r>
        <w:r w:rsidR="00004557">
          <w:rPr>
            <w:noProof/>
            <w:webHidden/>
          </w:rPr>
          <w:fldChar w:fldCharType="separate"/>
        </w:r>
        <w:r>
          <w:rPr>
            <w:noProof/>
            <w:webHidden/>
          </w:rPr>
          <w:t>80</w:t>
        </w:r>
        <w:r w:rsidR="00004557">
          <w:rPr>
            <w:noProof/>
            <w:webHidden/>
          </w:rPr>
          <w:fldChar w:fldCharType="end"/>
        </w:r>
      </w:hyperlink>
    </w:p>
    <w:p w14:paraId="481E892D" w14:textId="2585AB6E"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58" w:history="1">
        <w:r w:rsidR="00004557" w:rsidRPr="00773427">
          <w:rPr>
            <w:rStyle w:val="Hipervnculo"/>
            <w:rFonts w:cs="Times New Roman"/>
            <w:b/>
            <w:noProof/>
          </w:rPr>
          <w:t>Tabla 44.</w:t>
        </w:r>
        <w:r w:rsidR="00004557" w:rsidRPr="00773427">
          <w:rPr>
            <w:rStyle w:val="Hipervnculo"/>
            <w:rFonts w:cs="Times New Roman"/>
            <w:noProof/>
          </w:rPr>
          <w:t xml:space="preserve"> Historia de Usuario N° 10.</w:t>
        </w:r>
        <w:r w:rsidR="00004557">
          <w:rPr>
            <w:noProof/>
            <w:webHidden/>
          </w:rPr>
          <w:tab/>
        </w:r>
        <w:r w:rsidR="00004557">
          <w:rPr>
            <w:noProof/>
            <w:webHidden/>
          </w:rPr>
          <w:fldChar w:fldCharType="begin"/>
        </w:r>
        <w:r w:rsidR="00004557">
          <w:rPr>
            <w:noProof/>
            <w:webHidden/>
          </w:rPr>
          <w:instrText xml:space="preserve"> PAGEREF _Toc504978758 \h </w:instrText>
        </w:r>
        <w:r w:rsidR="00004557">
          <w:rPr>
            <w:noProof/>
            <w:webHidden/>
          </w:rPr>
        </w:r>
        <w:r w:rsidR="00004557">
          <w:rPr>
            <w:noProof/>
            <w:webHidden/>
          </w:rPr>
          <w:fldChar w:fldCharType="separate"/>
        </w:r>
        <w:r>
          <w:rPr>
            <w:noProof/>
            <w:webHidden/>
          </w:rPr>
          <w:t>81</w:t>
        </w:r>
        <w:r w:rsidR="00004557">
          <w:rPr>
            <w:noProof/>
            <w:webHidden/>
          </w:rPr>
          <w:fldChar w:fldCharType="end"/>
        </w:r>
      </w:hyperlink>
    </w:p>
    <w:p w14:paraId="56816773" w14:textId="295ECE16"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59" w:history="1">
        <w:r w:rsidR="00004557" w:rsidRPr="00773427">
          <w:rPr>
            <w:rStyle w:val="Hipervnculo"/>
            <w:rFonts w:cs="Times New Roman"/>
            <w:b/>
            <w:noProof/>
          </w:rPr>
          <w:t>Tabla 45.</w:t>
        </w:r>
        <w:r w:rsidR="00004557" w:rsidRPr="00773427">
          <w:rPr>
            <w:rStyle w:val="Hipervnculo"/>
            <w:rFonts w:cs="Times New Roman"/>
            <w:noProof/>
          </w:rPr>
          <w:t xml:space="preserve"> Historias de Usuario.</w:t>
        </w:r>
        <w:r w:rsidR="00004557">
          <w:rPr>
            <w:noProof/>
            <w:webHidden/>
          </w:rPr>
          <w:tab/>
        </w:r>
        <w:r w:rsidR="00004557">
          <w:rPr>
            <w:noProof/>
            <w:webHidden/>
          </w:rPr>
          <w:fldChar w:fldCharType="begin"/>
        </w:r>
        <w:r w:rsidR="00004557">
          <w:rPr>
            <w:noProof/>
            <w:webHidden/>
          </w:rPr>
          <w:instrText xml:space="preserve"> PAGEREF _Toc504978759 \h </w:instrText>
        </w:r>
        <w:r w:rsidR="00004557">
          <w:rPr>
            <w:noProof/>
            <w:webHidden/>
          </w:rPr>
        </w:r>
        <w:r w:rsidR="00004557">
          <w:rPr>
            <w:noProof/>
            <w:webHidden/>
          </w:rPr>
          <w:fldChar w:fldCharType="separate"/>
        </w:r>
        <w:r>
          <w:rPr>
            <w:noProof/>
            <w:webHidden/>
          </w:rPr>
          <w:t>81</w:t>
        </w:r>
        <w:r w:rsidR="00004557">
          <w:rPr>
            <w:noProof/>
            <w:webHidden/>
          </w:rPr>
          <w:fldChar w:fldCharType="end"/>
        </w:r>
      </w:hyperlink>
    </w:p>
    <w:p w14:paraId="3D6A9A64" w14:textId="041E546B"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60" w:history="1">
        <w:r w:rsidR="00004557" w:rsidRPr="00773427">
          <w:rPr>
            <w:rStyle w:val="Hipervnculo"/>
            <w:rFonts w:cs="Times New Roman"/>
            <w:b/>
            <w:noProof/>
          </w:rPr>
          <w:t>Tabla 46.</w:t>
        </w:r>
        <w:r w:rsidR="00004557" w:rsidRPr="00773427">
          <w:rPr>
            <w:rStyle w:val="Hipervnculo"/>
            <w:rFonts w:cs="Times New Roman"/>
            <w:noProof/>
          </w:rPr>
          <w:t xml:space="preserve"> Características y sus respectivos pesos.</w:t>
        </w:r>
        <w:r w:rsidR="00004557">
          <w:rPr>
            <w:noProof/>
            <w:webHidden/>
          </w:rPr>
          <w:tab/>
        </w:r>
        <w:r w:rsidR="00004557">
          <w:rPr>
            <w:noProof/>
            <w:webHidden/>
          </w:rPr>
          <w:fldChar w:fldCharType="begin"/>
        </w:r>
        <w:r w:rsidR="00004557">
          <w:rPr>
            <w:noProof/>
            <w:webHidden/>
          </w:rPr>
          <w:instrText xml:space="preserve"> PAGEREF _Toc504978760 \h </w:instrText>
        </w:r>
        <w:r w:rsidR="00004557">
          <w:rPr>
            <w:noProof/>
            <w:webHidden/>
          </w:rPr>
        </w:r>
        <w:r w:rsidR="00004557">
          <w:rPr>
            <w:noProof/>
            <w:webHidden/>
          </w:rPr>
          <w:fldChar w:fldCharType="separate"/>
        </w:r>
        <w:r>
          <w:rPr>
            <w:noProof/>
            <w:webHidden/>
          </w:rPr>
          <w:t>82</w:t>
        </w:r>
        <w:r w:rsidR="00004557">
          <w:rPr>
            <w:noProof/>
            <w:webHidden/>
          </w:rPr>
          <w:fldChar w:fldCharType="end"/>
        </w:r>
      </w:hyperlink>
    </w:p>
    <w:p w14:paraId="3DB1D295" w14:textId="79457A7A"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61" w:history="1">
        <w:r w:rsidR="00004557" w:rsidRPr="00773427">
          <w:rPr>
            <w:rStyle w:val="Hipervnculo"/>
            <w:rFonts w:cs="Times New Roman"/>
            <w:b/>
            <w:noProof/>
          </w:rPr>
          <w:t>Tabla 47.</w:t>
        </w:r>
        <w:r w:rsidR="00004557" w:rsidRPr="00773427">
          <w:rPr>
            <w:rStyle w:val="Hipervnculo"/>
            <w:rFonts w:cs="Times New Roman"/>
            <w:noProof/>
          </w:rPr>
          <w:t xml:space="preserve"> Pesos a cada Historia de Usuario.</w:t>
        </w:r>
        <w:r w:rsidR="00004557">
          <w:rPr>
            <w:noProof/>
            <w:webHidden/>
          </w:rPr>
          <w:tab/>
        </w:r>
        <w:r w:rsidR="00004557">
          <w:rPr>
            <w:noProof/>
            <w:webHidden/>
          </w:rPr>
          <w:fldChar w:fldCharType="begin"/>
        </w:r>
        <w:r w:rsidR="00004557">
          <w:rPr>
            <w:noProof/>
            <w:webHidden/>
          </w:rPr>
          <w:instrText xml:space="preserve"> PAGEREF _Toc504978761 \h </w:instrText>
        </w:r>
        <w:r w:rsidR="00004557">
          <w:rPr>
            <w:noProof/>
            <w:webHidden/>
          </w:rPr>
        </w:r>
        <w:r w:rsidR="00004557">
          <w:rPr>
            <w:noProof/>
            <w:webHidden/>
          </w:rPr>
          <w:fldChar w:fldCharType="separate"/>
        </w:r>
        <w:r>
          <w:rPr>
            <w:noProof/>
            <w:webHidden/>
          </w:rPr>
          <w:t>82</w:t>
        </w:r>
        <w:r w:rsidR="00004557">
          <w:rPr>
            <w:noProof/>
            <w:webHidden/>
          </w:rPr>
          <w:fldChar w:fldCharType="end"/>
        </w:r>
      </w:hyperlink>
    </w:p>
    <w:p w14:paraId="69E87950" w14:textId="38BF4196"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62" w:history="1">
        <w:r w:rsidR="00004557" w:rsidRPr="00773427">
          <w:rPr>
            <w:rStyle w:val="Hipervnculo"/>
            <w:b/>
            <w:noProof/>
          </w:rPr>
          <w:t>Tabla 48.</w:t>
        </w:r>
        <w:r w:rsidR="00004557" w:rsidRPr="00773427">
          <w:rPr>
            <w:rStyle w:val="Hipervnculo"/>
            <w:noProof/>
          </w:rPr>
          <w:t xml:space="preserve"> El total obtenido de las características.</w:t>
        </w:r>
        <w:r w:rsidR="00004557">
          <w:rPr>
            <w:noProof/>
            <w:webHidden/>
          </w:rPr>
          <w:tab/>
        </w:r>
        <w:r w:rsidR="00004557">
          <w:rPr>
            <w:noProof/>
            <w:webHidden/>
          </w:rPr>
          <w:fldChar w:fldCharType="begin"/>
        </w:r>
        <w:r w:rsidR="00004557">
          <w:rPr>
            <w:noProof/>
            <w:webHidden/>
          </w:rPr>
          <w:instrText xml:space="preserve"> PAGEREF _Toc504978762 \h </w:instrText>
        </w:r>
        <w:r w:rsidR="00004557">
          <w:rPr>
            <w:noProof/>
            <w:webHidden/>
          </w:rPr>
        </w:r>
        <w:r w:rsidR="00004557">
          <w:rPr>
            <w:noProof/>
            <w:webHidden/>
          </w:rPr>
          <w:fldChar w:fldCharType="separate"/>
        </w:r>
        <w:r>
          <w:rPr>
            <w:noProof/>
            <w:webHidden/>
          </w:rPr>
          <w:t>83</w:t>
        </w:r>
        <w:r w:rsidR="00004557">
          <w:rPr>
            <w:noProof/>
            <w:webHidden/>
          </w:rPr>
          <w:fldChar w:fldCharType="end"/>
        </w:r>
      </w:hyperlink>
    </w:p>
    <w:p w14:paraId="1682F471" w14:textId="1EC33BD7"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63" w:history="1">
        <w:r w:rsidR="00004557" w:rsidRPr="00773427">
          <w:rPr>
            <w:rStyle w:val="Hipervnculo"/>
            <w:b/>
            <w:noProof/>
          </w:rPr>
          <w:t>Tabla 49.</w:t>
        </w:r>
        <w:r w:rsidR="00004557" w:rsidRPr="00773427">
          <w:rPr>
            <w:rStyle w:val="Hipervnculo"/>
            <w:noProof/>
          </w:rPr>
          <w:t xml:space="preserve"> Product Backlog Priorizado.</w:t>
        </w:r>
        <w:r w:rsidR="00004557">
          <w:rPr>
            <w:noProof/>
            <w:webHidden/>
          </w:rPr>
          <w:tab/>
        </w:r>
        <w:r w:rsidR="00004557">
          <w:rPr>
            <w:noProof/>
            <w:webHidden/>
          </w:rPr>
          <w:fldChar w:fldCharType="begin"/>
        </w:r>
        <w:r w:rsidR="00004557">
          <w:rPr>
            <w:noProof/>
            <w:webHidden/>
          </w:rPr>
          <w:instrText xml:space="preserve"> PAGEREF _Toc504978763 \h </w:instrText>
        </w:r>
        <w:r w:rsidR="00004557">
          <w:rPr>
            <w:noProof/>
            <w:webHidden/>
          </w:rPr>
        </w:r>
        <w:r w:rsidR="00004557">
          <w:rPr>
            <w:noProof/>
            <w:webHidden/>
          </w:rPr>
          <w:fldChar w:fldCharType="separate"/>
        </w:r>
        <w:r>
          <w:rPr>
            <w:noProof/>
            <w:webHidden/>
          </w:rPr>
          <w:t>84</w:t>
        </w:r>
        <w:r w:rsidR="00004557">
          <w:rPr>
            <w:noProof/>
            <w:webHidden/>
          </w:rPr>
          <w:fldChar w:fldCharType="end"/>
        </w:r>
      </w:hyperlink>
    </w:p>
    <w:p w14:paraId="38E848A0" w14:textId="0C6EE09E"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64" w:history="1">
        <w:r w:rsidR="00004557" w:rsidRPr="00773427">
          <w:rPr>
            <w:rStyle w:val="Hipervnculo"/>
            <w:b/>
            <w:noProof/>
          </w:rPr>
          <w:t xml:space="preserve">Tabla 50. </w:t>
        </w:r>
        <w:r w:rsidR="00004557" w:rsidRPr="00773427">
          <w:rPr>
            <w:rStyle w:val="Hipervnculo"/>
            <w:noProof/>
          </w:rPr>
          <w:t>Estimación de los Sprints.</w:t>
        </w:r>
        <w:r w:rsidR="00004557">
          <w:rPr>
            <w:noProof/>
            <w:webHidden/>
          </w:rPr>
          <w:tab/>
        </w:r>
        <w:r w:rsidR="00004557">
          <w:rPr>
            <w:noProof/>
            <w:webHidden/>
          </w:rPr>
          <w:fldChar w:fldCharType="begin"/>
        </w:r>
        <w:r w:rsidR="00004557">
          <w:rPr>
            <w:noProof/>
            <w:webHidden/>
          </w:rPr>
          <w:instrText xml:space="preserve"> PAGEREF _Toc504978764 \h </w:instrText>
        </w:r>
        <w:r w:rsidR="00004557">
          <w:rPr>
            <w:noProof/>
            <w:webHidden/>
          </w:rPr>
        </w:r>
        <w:r w:rsidR="00004557">
          <w:rPr>
            <w:noProof/>
            <w:webHidden/>
          </w:rPr>
          <w:fldChar w:fldCharType="separate"/>
        </w:r>
        <w:r>
          <w:rPr>
            <w:noProof/>
            <w:webHidden/>
          </w:rPr>
          <w:t>84</w:t>
        </w:r>
        <w:r w:rsidR="00004557">
          <w:rPr>
            <w:noProof/>
            <w:webHidden/>
          </w:rPr>
          <w:fldChar w:fldCharType="end"/>
        </w:r>
      </w:hyperlink>
    </w:p>
    <w:p w14:paraId="4236F718" w14:textId="2D0A1B29"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65" w:history="1">
        <w:r w:rsidR="00004557" w:rsidRPr="00773427">
          <w:rPr>
            <w:rStyle w:val="Hipervnculo"/>
            <w:b/>
            <w:noProof/>
          </w:rPr>
          <w:t>Tabla 51.</w:t>
        </w:r>
        <w:r w:rsidR="00004557" w:rsidRPr="00773427">
          <w:rPr>
            <w:rStyle w:val="Hipervnculo"/>
            <w:noProof/>
          </w:rPr>
          <w:t xml:space="preserve"> Sprint N° 1 Administración de Atractivos Turísticos.</w:t>
        </w:r>
        <w:r w:rsidR="00004557">
          <w:rPr>
            <w:noProof/>
            <w:webHidden/>
          </w:rPr>
          <w:tab/>
        </w:r>
        <w:r w:rsidR="00004557">
          <w:rPr>
            <w:noProof/>
            <w:webHidden/>
          </w:rPr>
          <w:fldChar w:fldCharType="begin"/>
        </w:r>
        <w:r w:rsidR="00004557">
          <w:rPr>
            <w:noProof/>
            <w:webHidden/>
          </w:rPr>
          <w:instrText xml:space="preserve"> PAGEREF _Toc504978765 \h </w:instrText>
        </w:r>
        <w:r w:rsidR="00004557">
          <w:rPr>
            <w:noProof/>
            <w:webHidden/>
          </w:rPr>
        </w:r>
        <w:r w:rsidR="00004557">
          <w:rPr>
            <w:noProof/>
            <w:webHidden/>
          </w:rPr>
          <w:fldChar w:fldCharType="separate"/>
        </w:r>
        <w:r>
          <w:rPr>
            <w:noProof/>
            <w:webHidden/>
          </w:rPr>
          <w:t>85</w:t>
        </w:r>
        <w:r w:rsidR="00004557">
          <w:rPr>
            <w:noProof/>
            <w:webHidden/>
          </w:rPr>
          <w:fldChar w:fldCharType="end"/>
        </w:r>
      </w:hyperlink>
    </w:p>
    <w:p w14:paraId="51B22CCF" w14:textId="2CF7E02C"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66" w:history="1">
        <w:r w:rsidR="00004557" w:rsidRPr="00773427">
          <w:rPr>
            <w:rStyle w:val="Hipervnculo"/>
            <w:b/>
            <w:noProof/>
          </w:rPr>
          <w:t>Tabla 52.</w:t>
        </w:r>
        <w:r w:rsidR="00004557" w:rsidRPr="00773427">
          <w:rPr>
            <w:rStyle w:val="Hipervnculo"/>
            <w:noProof/>
          </w:rPr>
          <w:t xml:space="preserve"> Sprint N° 2 Administración de Fechas Importantes.</w:t>
        </w:r>
        <w:r w:rsidR="00004557">
          <w:rPr>
            <w:noProof/>
            <w:webHidden/>
          </w:rPr>
          <w:tab/>
        </w:r>
        <w:r w:rsidR="00004557">
          <w:rPr>
            <w:noProof/>
            <w:webHidden/>
          </w:rPr>
          <w:fldChar w:fldCharType="begin"/>
        </w:r>
        <w:r w:rsidR="00004557">
          <w:rPr>
            <w:noProof/>
            <w:webHidden/>
          </w:rPr>
          <w:instrText xml:space="preserve"> PAGEREF _Toc504978766 \h </w:instrText>
        </w:r>
        <w:r w:rsidR="00004557">
          <w:rPr>
            <w:noProof/>
            <w:webHidden/>
          </w:rPr>
        </w:r>
        <w:r w:rsidR="00004557">
          <w:rPr>
            <w:noProof/>
            <w:webHidden/>
          </w:rPr>
          <w:fldChar w:fldCharType="separate"/>
        </w:r>
        <w:r>
          <w:rPr>
            <w:noProof/>
            <w:webHidden/>
          </w:rPr>
          <w:t>86</w:t>
        </w:r>
        <w:r w:rsidR="00004557">
          <w:rPr>
            <w:noProof/>
            <w:webHidden/>
          </w:rPr>
          <w:fldChar w:fldCharType="end"/>
        </w:r>
      </w:hyperlink>
    </w:p>
    <w:p w14:paraId="3B6DD9EA" w14:textId="3FC4B153"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67" w:history="1">
        <w:r w:rsidR="00004557" w:rsidRPr="00773427">
          <w:rPr>
            <w:rStyle w:val="Hipervnculo"/>
            <w:b/>
            <w:noProof/>
          </w:rPr>
          <w:t>Tabla 53.</w:t>
        </w:r>
        <w:r w:rsidR="00004557" w:rsidRPr="00773427">
          <w:rPr>
            <w:rStyle w:val="Hipervnculo"/>
            <w:noProof/>
          </w:rPr>
          <w:t xml:space="preserve"> Sprint N° 3 Web Service Atractivos Turísticos.</w:t>
        </w:r>
        <w:r w:rsidR="00004557">
          <w:rPr>
            <w:noProof/>
            <w:webHidden/>
          </w:rPr>
          <w:tab/>
        </w:r>
        <w:r w:rsidR="00004557">
          <w:rPr>
            <w:noProof/>
            <w:webHidden/>
          </w:rPr>
          <w:fldChar w:fldCharType="begin"/>
        </w:r>
        <w:r w:rsidR="00004557">
          <w:rPr>
            <w:noProof/>
            <w:webHidden/>
          </w:rPr>
          <w:instrText xml:space="preserve"> PAGEREF _Toc504978767 \h </w:instrText>
        </w:r>
        <w:r w:rsidR="00004557">
          <w:rPr>
            <w:noProof/>
            <w:webHidden/>
          </w:rPr>
        </w:r>
        <w:r w:rsidR="00004557">
          <w:rPr>
            <w:noProof/>
            <w:webHidden/>
          </w:rPr>
          <w:fldChar w:fldCharType="separate"/>
        </w:r>
        <w:r>
          <w:rPr>
            <w:noProof/>
            <w:webHidden/>
          </w:rPr>
          <w:t>86</w:t>
        </w:r>
        <w:r w:rsidR="00004557">
          <w:rPr>
            <w:noProof/>
            <w:webHidden/>
          </w:rPr>
          <w:fldChar w:fldCharType="end"/>
        </w:r>
      </w:hyperlink>
    </w:p>
    <w:p w14:paraId="004DC240" w14:textId="0F81021B"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68" w:history="1">
        <w:r w:rsidR="00004557" w:rsidRPr="00773427">
          <w:rPr>
            <w:rStyle w:val="Hipervnculo"/>
            <w:b/>
            <w:noProof/>
          </w:rPr>
          <w:t>Tabla 54.</w:t>
        </w:r>
        <w:r w:rsidR="00004557" w:rsidRPr="00773427">
          <w:rPr>
            <w:rStyle w:val="Hipervnculo"/>
            <w:noProof/>
          </w:rPr>
          <w:t xml:space="preserve"> Sprint N° 4 Web Service de Fechas Importantes.</w:t>
        </w:r>
        <w:r w:rsidR="00004557">
          <w:rPr>
            <w:noProof/>
            <w:webHidden/>
          </w:rPr>
          <w:tab/>
        </w:r>
        <w:r w:rsidR="00004557">
          <w:rPr>
            <w:noProof/>
            <w:webHidden/>
          </w:rPr>
          <w:fldChar w:fldCharType="begin"/>
        </w:r>
        <w:r w:rsidR="00004557">
          <w:rPr>
            <w:noProof/>
            <w:webHidden/>
          </w:rPr>
          <w:instrText xml:space="preserve"> PAGEREF _Toc504978768 \h </w:instrText>
        </w:r>
        <w:r w:rsidR="00004557">
          <w:rPr>
            <w:noProof/>
            <w:webHidden/>
          </w:rPr>
        </w:r>
        <w:r w:rsidR="00004557">
          <w:rPr>
            <w:noProof/>
            <w:webHidden/>
          </w:rPr>
          <w:fldChar w:fldCharType="separate"/>
        </w:r>
        <w:r>
          <w:rPr>
            <w:noProof/>
            <w:webHidden/>
          </w:rPr>
          <w:t>87</w:t>
        </w:r>
        <w:r w:rsidR="00004557">
          <w:rPr>
            <w:noProof/>
            <w:webHidden/>
          </w:rPr>
          <w:fldChar w:fldCharType="end"/>
        </w:r>
      </w:hyperlink>
    </w:p>
    <w:p w14:paraId="4221B55E" w14:textId="1446EB74"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69" w:history="1">
        <w:r w:rsidR="00004557" w:rsidRPr="00773427">
          <w:rPr>
            <w:rStyle w:val="Hipervnculo"/>
            <w:b/>
            <w:noProof/>
          </w:rPr>
          <w:t>Tabla 55</w:t>
        </w:r>
        <w:r w:rsidR="00004557" w:rsidRPr="00773427">
          <w:rPr>
            <w:rStyle w:val="Hipervnculo"/>
            <w:noProof/>
          </w:rPr>
          <w:t>. Pruebas del Submódulo de Administración de Atractivos Turísticos.</w:t>
        </w:r>
        <w:r w:rsidR="00004557">
          <w:rPr>
            <w:noProof/>
            <w:webHidden/>
          </w:rPr>
          <w:tab/>
        </w:r>
        <w:r w:rsidR="00004557">
          <w:rPr>
            <w:noProof/>
            <w:webHidden/>
          </w:rPr>
          <w:fldChar w:fldCharType="begin"/>
        </w:r>
        <w:r w:rsidR="00004557">
          <w:rPr>
            <w:noProof/>
            <w:webHidden/>
          </w:rPr>
          <w:instrText xml:space="preserve"> PAGEREF _Toc504978769 \h </w:instrText>
        </w:r>
        <w:r w:rsidR="00004557">
          <w:rPr>
            <w:noProof/>
            <w:webHidden/>
          </w:rPr>
        </w:r>
        <w:r w:rsidR="00004557">
          <w:rPr>
            <w:noProof/>
            <w:webHidden/>
          </w:rPr>
          <w:fldChar w:fldCharType="separate"/>
        </w:r>
        <w:r>
          <w:rPr>
            <w:noProof/>
            <w:webHidden/>
          </w:rPr>
          <w:t>98</w:t>
        </w:r>
        <w:r w:rsidR="00004557">
          <w:rPr>
            <w:noProof/>
            <w:webHidden/>
          </w:rPr>
          <w:fldChar w:fldCharType="end"/>
        </w:r>
      </w:hyperlink>
    </w:p>
    <w:p w14:paraId="22379FC2" w14:textId="73AB22E3"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70" w:history="1">
        <w:r w:rsidR="00004557" w:rsidRPr="00773427">
          <w:rPr>
            <w:rStyle w:val="Hipervnculo"/>
            <w:b/>
            <w:noProof/>
          </w:rPr>
          <w:t>Tabla 56.</w:t>
        </w:r>
        <w:r w:rsidR="00004557" w:rsidRPr="00773427">
          <w:rPr>
            <w:rStyle w:val="Hipervnculo"/>
            <w:noProof/>
          </w:rPr>
          <w:t xml:space="preserve"> Pruebas del Submódulo de Administración de Fechas Importantes.</w:t>
        </w:r>
        <w:r w:rsidR="00004557">
          <w:rPr>
            <w:noProof/>
            <w:webHidden/>
          </w:rPr>
          <w:tab/>
        </w:r>
        <w:r w:rsidR="00004557">
          <w:rPr>
            <w:noProof/>
            <w:webHidden/>
          </w:rPr>
          <w:fldChar w:fldCharType="begin"/>
        </w:r>
        <w:r w:rsidR="00004557">
          <w:rPr>
            <w:noProof/>
            <w:webHidden/>
          </w:rPr>
          <w:instrText xml:space="preserve"> PAGEREF _Toc504978770 \h </w:instrText>
        </w:r>
        <w:r w:rsidR="00004557">
          <w:rPr>
            <w:noProof/>
            <w:webHidden/>
          </w:rPr>
        </w:r>
        <w:r w:rsidR="00004557">
          <w:rPr>
            <w:noProof/>
            <w:webHidden/>
          </w:rPr>
          <w:fldChar w:fldCharType="separate"/>
        </w:r>
        <w:r>
          <w:rPr>
            <w:noProof/>
            <w:webHidden/>
          </w:rPr>
          <w:t>99</w:t>
        </w:r>
        <w:r w:rsidR="00004557">
          <w:rPr>
            <w:noProof/>
            <w:webHidden/>
          </w:rPr>
          <w:fldChar w:fldCharType="end"/>
        </w:r>
      </w:hyperlink>
    </w:p>
    <w:p w14:paraId="4AF897B6" w14:textId="689FE838"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71" w:history="1">
        <w:r w:rsidR="00004557" w:rsidRPr="00773427">
          <w:rPr>
            <w:rStyle w:val="Hipervnculo"/>
            <w:b/>
            <w:noProof/>
          </w:rPr>
          <w:t>Tabla 57.</w:t>
        </w:r>
        <w:r w:rsidR="00004557" w:rsidRPr="00773427">
          <w:rPr>
            <w:rStyle w:val="Hipervnculo"/>
            <w:noProof/>
          </w:rPr>
          <w:t xml:space="preserve"> Pruebas de la Aplicación Híbrida Vive Turismo Cotopaxi.</w:t>
        </w:r>
        <w:r w:rsidR="00004557">
          <w:rPr>
            <w:noProof/>
            <w:webHidden/>
          </w:rPr>
          <w:tab/>
        </w:r>
        <w:r w:rsidR="00004557">
          <w:rPr>
            <w:noProof/>
            <w:webHidden/>
          </w:rPr>
          <w:fldChar w:fldCharType="begin"/>
        </w:r>
        <w:r w:rsidR="00004557">
          <w:rPr>
            <w:noProof/>
            <w:webHidden/>
          </w:rPr>
          <w:instrText xml:space="preserve"> PAGEREF _Toc504978771 \h </w:instrText>
        </w:r>
        <w:r w:rsidR="00004557">
          <w:rPr>
            <w:noProof/>
            <w:webHidden/>
          </w:rPr>
        </w:r>
        <w:r w:rsidR="00004557">
          <w:rPr>
            <w:noProof/>
            <w:webHidden/>
          </w:rPr>
          <w:fldChar w:fldCharType="separate"/>
        </w:r>
        <w:r>
          <w:rPr>
            <w:noProof/>
            <w:webHidden/>
          </w:rPr>
          <w:t>101</w:t>
        </w:r>
        <w:r w:rsidR="00004557">
          <w:rPr>
            <w:noProof/>
            <w:webHidden/>
          </w:rPr>
          <w:fldChar w:fldCharType="end"/>
        </w:r>
      </w:hyperlink>
    </w:p>
    <w:p w14:paraId="3DE110D6" w14:textId="5AA9A0E8"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72" w:history="1">
        <w:r w:rsidR="00004557" w:rsidRPr="00773427">
          <w:rPr>
            <w:rStyle w:val="Hipervnculo"/>
            <w:b/>
            <w:noProof/>
          </w:rPr>
          <w:t>Tabla 58.</w:t>
        </w:r>
        <w:r w:rsidR="00004557" w:rsidRPr="00773427">
          <w:rPr>
            <w:rStyle w:val="Hipervnculo"/>
            <w:noProof/>
          </w:rPr>
          <w:t xml:space="preserve"> Gastos Directos de uso de Computadora, Impresiones e Internet.</w:t>
        </w:r>
        <w:r w:rsidR="00004557">
          <w:rPr>
            <w:noProof/>
            <w:webHidden/>
          </w:rPr>
          <w:tab/>
        </w:r>
        <w:r w:rsidR="00004557">
          <w:rPr>
            <w:noProof/>
            <w:webHidden/>
          </w:rPr>
          <w:fldChar w:fldCharType="begin"/>
        </w:r>
        <w:r w:rsidR="00004557">
          <w:rPr>
            <w:noProof/>
            <w:webHidden/>
          </w:rPr>
          <w:instrText xml:space="preserve"> PAGEREF _Toc504978772 \h </w:instrText>
        </w:r>
        <w:r w:rsidR="00004557">
          <w:rPr>
            <w:noProof/>
            <w:webHidden/>
          </w:rPr>
        </w:r>
        <w:r w:rsidR="00004557">
          <w:rPr>
            <w:noProof/>
            <w:webHidden/>
          </w:rPr>
          <w:fldChar w:fldCharType="separate"/>
        </w:r>
        <w:r>
          <w:rPr>
            <w:noProof/>
            <w:webHidden/>
          </w:rPr>
          <w:t>103</w:t>
        </w:r>
        <w:r w:rsidR="00004557">
          <w:rPr>
            <w:noProof/>
            <w:webHidden/>
          </w:rPr>
          <w:fldChar w:fldCharType="end"/>
        </w:r>
      </w:hyperlink>
    </w:p>
    <w:p w14:paraId="7E4FB4E9" w14:textId="2A944CC6"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73" w:history="1">
        <w:r w:rsidR="00004557" w:rsidRPr="00773427">
          <w:rPr>
            <w:rStyle w:val="Hipervnculo"/>
            <w:b/>
            <w:noProof/>
          </w:rPr>
          <w:t>Tabla 59.</w:t>
        </w:r>
        <w:r w:rsidR="00004557" w:rsidRPr="00773427">
          <w:rPr>
            <w:rStyle w:val="Hipervnculo"/>
            <w:noProof/>
          </w:rPr>
          <w:t xml:space="preserve"> Gastos Directos.</w:t>
        </w:r>
        <w:r w:rsidR="00004557">
          <w:rPr>
            <w:noProof/>
            <w:webHidden/>
          </w:rPr>
          <w:tab/>
        </w:r>
        <w:r w:rsidR="00004557">
          <w:rPr>
            <w:noProof/>
            <w:webHidden/>
          </w:rPr>
          <w:fldChar w:fldCharType="begin"/>
        </w:r>
        <w:r w:rsidR="00004557">
          <w:rPr>
            <w:noProof/>
            <w:webHidden/>
          </w:rPr>
          <w:instrText xml:space="preserve"> PAGEREF _Toc504978773 \h </w:instrText>
        </w:r>
        <w:r w:rsidR="00004557">
          <w:rPr>
            <w:noProof/>
            <w:webHidden/>
          </w:rPr>
        </w:r>
        <w:r w:rsidR="00004557">
          <w:rPr>
            <w:noProof/>
            <w:webHidden/>
          </w:rPr>
          <w:fldChar w:fldCharType="separate"/>
        </w:r>
        <w:r>
          <w:rPr>
            <w:noProof/>
            <w:webHidden/>
          </w:rPr>
          <w:t>104</w:t>
        </w:r>
        <w:r w:rsidR="00004557">
          <w:rPr>
            <w:noProof/>
            <w:webHidden/>
          </w:rPr>
          <w:fldChar w:fldCharType="end"/>
        </w:r>
      </w:hyperlink>
    </w:p>
    <w:p w14:paraId="52DC404F" w14:textId="4B517889"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74" w:history="1">
        <w:r w:rsidR="00004557" w:rsidRPr="00773427">
          <w:rPr>
            <w:rStyle w:val="Hipervnculo"/>
            <w:b/>
            <w:noProof/>
          </w:rPr>
          <w:t>Tabla 60.</w:t>
        </w:r>
        <w:r w:rsidR="00004557" w:rsidRPr="00773427">
          <w:rPr>
            <w:rStyle w:val="Hipervnculo"/>
            <w:noProof/>
          </w:rPr>
          <w:t xml:space="preserve"> Gastos Indirectos.</w:t>
        </w:r>
        <w:r w:rsidR="00004557">
          <w:rPr>
            <w:noProof/>
            <w:webHidden/>
          </w:rPr>
          <w:tab/>
        </w:r>
        <w:r w:rsidR="00004557">
          <w:rPr>
            <w:noProof/>
            <w:webHidden/>
          </w:rPr>
          <w:fldChar w:fldCharType="begin"/>
        </w:r>
        <w:r w:rsidR="00004557">
          <w:rPr>
            <w:noProof/>
            <w:webHidden/>
          </w:rPr>
          <w:instrText xml:space="preserve"> PAGEREF _Toc504978774 \h </w:instrText>
        </w:r>
        <w:r w:rsidR="00004557">
          <w:rPr>
            <w:noProof/>
            <w:webHidden/>
          </w:rPr>
        </w:r>
        <w:r w:rsidR="00004557">
          <w:rPr>
            <w:noProof/>
            <w:webHidden/>
          </w:rPr>
          <w:fldChar w:fldCharType="separate"/>
        </w:r>
        <w:r>
          <w:rPr>
            <w:noProof/>
            <w:webHidden/>
          </w:rPr>
          <w:t>104</w:t>
        </w:r>
        <w:r w:rsidR="00004557">
          <w:rPr>
            <w:noProof/>
            <w:webHidden/>
          </w:rPr>
          <w:fldChar w:fldCharType="end"/>
        </w:r>
      </w:hyperlink>
    </w:p>
    <w:p w14:paraId="669C05AA" w14:textId="3EFE894D"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75" w:history="1">
        <w:r w:rsidR="00004557" w:rsidRPr="00773427">
          <w:rPr>
            <w:rStyle w:val="Hipervnculo"/>
            <w:b/>
            <w:noProof/>
          </w:rPr>
          <w:t>Tabla 61.</w:t>
        </w:r>
        <w:r w:rsidR="00004557" w:rsidRPr="00773427">
          <w:rPr>
            <w:rStyle w:val="Hipervnculo"/>
            <w:noProof/>
          </w:rPr>
          <w:t xml:space="preserve"> Gastos de Elaboración.</w:t>
        </w:r>
        <w:r w:rsidR="00004557">
          <w:rPr>
            <w:noProof/>
            <w:webHidden/>
          </w:rPr>
          <w:tab/>
        </w:r>
        <w:r w:rsidR="00004557">
          <w:rPr>
            <w:noProof/>
            <w:webHidden/>
          </w:rPr>
          <w:fldChar w:fldCharType="begin"/>
        </w:r>
        <w:r w:rsidR="00004557">
          <w:rPr>
            <w:noProof/>
            <w:webHidden/>
          </w:rPr>
          <w:instrText xml:space="preserve"> PAGEREF _Toc504978775 \h </w:instrText>
        </w:r>
        <w:r w:rsidR="00004557">
          <w:rPr>
            <w:noProof/>
            <w:webHidden/>
          </w:rPr>
        </w:r>
        <w:r w:rsidR="00004557">
          <w:rPr>
            <w:noProof/>
            <w:webHidden/>
          </w:rPr>
          <w:fldChar w:fldCharType="separate"/>
        </w:r>
        <w:r>
          <w:rPr>
            <w:noProof/>
            <w:webHidden/>
          </w:rPr>
          <w:t>104</w:t>
        </w:r>
        <w:r w:rsidR="00004557">
          <w:rPr>
            <w:noProof/>
            <w:webHidden/>
          </w:rPr>
          <w:fldChar w:fldCharType="end"/>
        </w:r>
      </w:hyperlink>
    </w:p>
    <w:p w14:paraId="0A924B57" w14:textId="7CEECAE5" w:rsidR="00004557" w:rsidRDefault="00A46DA0">
      <w:pPr>
        <w:pStyle w:val="Tabladeilustraciones"/>
        <w:tabs>
          <w:tab w:val="right" w:leader="dot" w:pos="9061"/>
        </w:tabs>
        <w:rPr>
          <w:rFonts w:asciiTheme="minorHAnsi" w:eastAsiaTheme="minorEastAsia" w:hAnsiTheme="minorHAnsi" w:cstheme="minorBidi"/>
          <w:noProof/>
          <w:color w:val="auto"/>
        </w:rPr>
      </w:pPr>
      <w:hyperlink w:anchor="_Toc504978776" w:history="1">
        <w:r w:rsidR="00004557" w:rsidRPr="00773427">
          <w:rPr>
            <w:rStyle w:val="Hipervnculo"/>
            <w:b/>
            <w:noProof/>
          </w:rPr>
          <w:t>Tabla 62.</w:t>
        </w:r>
        <w:r w:rsidR="00004557" w:rsidRPr="00773427">
          <w:rPr>
            <w:rStyle w:val="Hipervnculo"/>
            <w:noProof/>
          </w:rPr>
          <w:t xml:space="preserve"> Resumen Gastos.</w:t>
        </w:r>
        <w:r w:rsidR="00004557">
          <w:rPr>
            <w:noProof/>
            <w:webHidden/>
          </w:rPr>
          <w:tab/>
        </w:r>
        <w:r w:rsidR="00004557">
          <w:rPr>
            <w:noProof/>
            <w:webHidden/>
          </w:rPr>
          <w:fldChar w:fldCharType="begin"/>
        </w:r>
        <w:r w:rsidR="00004557">
          <w:rPr>
            <w:noProof/>
            <w:webHidden/>
          </w:rPr>
          <w:instrText xml:space="preserve"> PAGEREF _Toc504978776 \h </w:instrText>
        </w:r>
        <w:r w:rsidR="00004557">
          <w:rPr>
            <w:noProof/>
            <w:webHidden/>
          </w:rPr>
        </w:r>
        <w:r w:rsidR="00004557">
          <w:rPr>
            <w:noProof/>
            <w:webHidden/>
          </w:rPr>
          <w:fldChar w:fldCharType="separate"/>
        </w:r>
        <w:r>
          <w:rPr>
            <w:noProof/>
            <w:webHidden/>
          </w:rPr>
          <w:t>105</w:t>
        </w:r>
        <w:r w:rsidR="00004557">
          <w:rPr>
            <w:noProof/>
            <w:webHidden/>
          </w:rPr>
          <w:fldChar w:fldCharType="end"/>
        </w:r>
      </w:hyperlink>
    </w:p>
    <w:p w14:paraId="56EBDE56" w14:textId="6BF4C827" w:rsidR="00C35C67" w:rsidRDefault="00DA028B" w:rsidP="00DA028B">
      <w:pPr>
        <w:jc w:val="center"/>
        <w:rPr>
          <w:rFonts w:ascii="Times New Roman" w:hAnsi="Times New Roman" w:cs="Times New Roman"/>
          <w:b/>
          <w:sz w:val="24"/>
        </w:rPr>
      </w:pPr>
      <w:r>
        <w:rPr>
          <w:rFonts w:ascii="Times New Roman" w:hAnsi="Times New Roman" w:cs="Times New Roman"/>
          <w:b/>
          <w:sz w:val="24"/>
        </w:rPr>
        <w:fldChar w:fldCharType="end"/>
      </w:r>
    </w:p>
    <w:p w14:paraId="0D76A4AA" w14:textId="77777777" w:rsidR="007058B1" w:rsidRDefault="007058B1" w:rsidP="00DA028B">
      <w:pPr>
        <w:jc w:val="center"/>
        <w:rPr>
          <w:rFonts w:ascii="Times New Roman" w:hAnsi="Times New Roman" w:cs="Times New Roman"/>
          <w:b/>
          <w:sz w:val="24"/>
        </w:rPr>
      </w:pPr>
    </w:p>
    <w:p w14:paraId="4046083B" w14:textId="1527E26A" w:rsidR="00C35C67" w:rsidRDefault="001716AE" w:rsidP="001716AE">
      <w:pPr>
        <w:pStyle w:val="Prrafodelista"/>
        <w:numPr>
          <w:ilvl w:val="0"/>
          <w:numId w:val="22"/>
        </w:numPr>
        <w:outlineLvl w:val="0"/>
        <w:rPr>
          <w:rFonts w:ascii="Times New Roman" w:hAnsi="Times New Roman" w:cs="Times New Roman"/>
          <w:b/>
          <w:sz w:val="24"/>
        </w:rPr>
      </w:pPr>
      <w:bookmarkStart w:id="3" w:name="_Toc504984966"/>
      <w:r w:rsidRPr="001716AE">
        <w:rPr>
          <w:rFonts w:ascii="Times New Roman" w:hAnsi="Times New Roman" w:cs="Times New Roman"/>
          <w:b/>
          <w:sz w:val="24"/>
        </w:rPr>
        <w:t>INFORMACIÓN BÁSICA</w:t>
      </w:r>
      <w:bookmarkEnd w:id="3"/>
    </w:p>
    <w:p w14:paraId="3625B6F4" w14:textId="0D5AD980" w:rsidR="001716AE" w:rsidRDefault="001716AE" w:rsidP="001716AE">
      <w:pPr>
        <w:rPr>
          <w:rFonts w:ascii="Times New Roman" w:hAnsi="Times New Roman" w:cs="Times New Roman"/>
          <w:b/>
          <w:sz w:val="24"/>
        </w:rPr>
      </w:pPr>
      <w:r>
        <w:rPr>
          <w:rFonts w:ascii="Times New Roman" w:hAnsi="Times New Roman" w:cs="Times New Roman"/>
          <w:b/>
          <w:sz w:val="24"/>
        </w:rPr>
        <w:t>Propuesto por:</w:t>
      </w:r>
    </w:p>
    <w:p w14:paraId="7156C057" w14:textId="59664331" w:rsidR="001716AE" w:rsidRDefault="001716AE" w:rsidP="001716AE">
      <w:pPr>
        <w:rPr>
          <w:rFonts w:ascii="Times New Roman" w:hAnsi="Times New Roman" w:cs="Times New Roman"/>
          <w:sz w:val="24"/>
        </w:rPr>
      </w:pPr>
      <w:r>
        <w:rPr>
          <w:rFonts w:ascii="Times New Roman" w:hAnsi="Times New Roman" w:cs="Times New Roman"/>
          <w:sz w:val="24"/>
        </w:rPr>
        <w:t xml:space="preserve">Cando </w:t>
      </w:r>
      <w:proofErr w:type="spellStart"/>
      <w:r>
        <w:rPr>
          <w:rFonts w:ascii="Times New Roman" w:hAnsi="Times New Roman" w:cs="Times New Roman"/>
          <w:sz w:val="24"/>
        </w:rPr>
        <w:t>Toapanta</w:t>
      </w:r>
      <w:proofErr w:type="spellEnd"/>
      <w:r>
        <w:rPr>
          <w:rFonts w:ascii="Times New Roman" w:hAnsi="Times New Roman" w:cs="Times New Roman"/>
          <w:sz w:val="24"/>
        </w:rPr>
        <w:t xml:space="preserve"> Alexis Javier</w:t>
      </w:r>
    </w:p>
    <w:p w14:paraId="432C892A" w14:textId="2D0AC776" w:rsidR="001716AE" w:rsidRDefault="001716AE" w:rsidP="001716AE">
      <w:pPr>
        <w:rPr>
          <w:rFonts w:ascii="Times New Roman" w:hAnsi="Times New Roman" w:cs="Times New Roman"/>
          <w:sz w:val="24"/>
        </w:rPr>
      </w:pPr>
      <w:r>
        <w:rPr>
          <w:rFonts w:ascii="Times New Roman" w:hAnsi="Times New Roman" w:cs="Times New Roman"/>
          <w:sz w:val="24"/>
        </w:rPr>
        <w:t>Oñate Cajamarca Jonathan Alexander</w:t>
      </w:r>
    </w:p>
    <w:p w14:paraId="7DEFD5CE" w14:textId="026C5809" w:rsidR="001716AE" w:rsidRDefault="001716AE" w:rsidP="001716AE">
      <w:pPr>
        <w:rPr>
          <w:rFonts w:ascii="Times New Roman" w:hAnsi="Times New Roman" w:cs="Times New Roman"/>
          <w:b/>
          <w:sz w:val="24"/>
        </w:rPr>
      </w:pPr>
      <w:r>
        <w:rPr>
          <w:rFonts w:ascii="Times New Roman" w:hAnsi="Times New Roman" w:cs="Times New Roman"/>
          <w:b/>
          <w:sz w:val="24"/>
        </w:rPr>
        <w:t>Tema aprobado:</w:t>
      </w:r>
    </w:p>
    <w:p w14:paraId="011BE729" w14:textId="77777777" w:rsidR="001716AE" w:rsidRPr="00962C1E" w:rsidRDefault="001716AE" w:rsidP="001716AE">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Desarrollo de una aplicación móvil con administración de contenidos web comunicada a través de un </w:t>
      </w:r>
      <w:proofErr w:type="spellStart"/>
      <w:r w:rsidRPr="00962C1E">
        <w:rPr>
          <w:rFonts w:ascii="Times New Roman" w:eastAsia="Times New Roman" w:hAnsi="Times New Roman" w:cs="Times New Roman"/>
          <w:color w:val="auto"/>
          <w:sz w:val="24"/>
          <w:szCs w:val="24"/>
        </w:rPr>
        <w:t>webservice</w:t>
      </w:r>
      <w:proofErr w:type="spellEnd"/>
      <w:r w:rsidRPr="00962C1E">
        <w:rPr>
          <w:rFonts w:ascii="Times New Roman" w:eastAsia="Times New Roman" w:hAnsi="Times New Roman" w:cs="Times New Roman"/>
          <w:color w:val="auto"/>
          <w:sz w:val="24"/>
          <w:szCs w:val="24"/>
        </w:rPr>
        <w:t>, para difundir información de los principales atractivos turísticos de la Provincia de Cotopaxi.</w:t>
      </w:r>
    </w:p>
    <w:p w14:paraId="117A02E0" w14:textId="3FEA462E" w:rsidR="001716AE" w:rsidRDefault="001716AE" w:rsidP="001716AE">
      <w:pPr>
        <w:rPr>
          <w:rFonts w:ascii="Times New Roman" w:hAnsi="Times New Roman" w:cs="Times New Roman"/>
          <w:b/>
          <w:sz w:val="24"/>
        </w:rPr>
      </w:pPr>
      <w:r>
        <w:rPr>
          <w:rFonts w:ascii="Times New Roman" w:hAnsi="Times New Roman" w:cs="Times New Roman"/>
          <w:b/>
          <w:sz w:val="24"/>
        </w:rPr>
        <w:t xml:space="preserve">Carrera: </w:t>
      </w:r>
    </w:p>
    <w:p w14:paraId="19932B81" w14:textId="6290A18C" w:rsidR="001716AE" w:rsidRDefault="001716AE" w:rsidP="001716AE">
      <w:pPr>
        <w:rPr>
          <w:rFonts w:ascii="Times New Roman" w:hAnsi="Times New Roman" w:cs="Times New Roman"/>
          <w:sz w:val="24"/>
        </w:rPr>
      </w:pPr>
      <w:r>
        <w:rPr>
          <w:rFonts w:ascii="Times New Roman" w:hAnsi="Times New Roman" w:cs="Times New Roman"/>
          <w:sz w:val="24"/>
        </w:rPr>
        <w:t>Ingeniería en Informática y Sistemas Computacionales</w:t>
      </w:r>
    </w:p>
    <w:p w14:paraId="60BBC76E" w14:textId="18FC91CD" w:rsidR="001716AE" w:rsidRDefault="001716AE" w:rsidP="001716AE">
      <w:pPr>
        <w:rPr>
          <w:rFonts w:ascii="Times New Roman" w:hAnsi="Times New Roman" w:cs="Times New Roman"/>
          <w:b/>
          <w:sz w:val="24"/>
        </w:rPr>
      </w:pPr>
      <w:r>
        <w:rPr>
          <w:rFonts w:ascii="Times New Roman" w:hAnsi="Times New Roman" w:cs="Times New Roman"/>
          <w:b/>
          <w:sz w:val="24"/>
        </w:rPr>
        <w:t>Equipo de trabajo:</w:t>
      </w:r>
    </w:p>
    <w:p w14:paraId="2C723533" w14:textId="4E06B3FC" w:rsidR="001716AE" w:rsidRDefault="001716AE" w:rsidP="001716AE">
      <w:pPr>
        <w:rPr>
          <w:rFonts w:ascii="Times New Roman" w:hAnsi="Times New Roman" w:cs="Times New Roman"/>
          <w:sz w:val="24"/>
        </w:rPr>
      </w:pPr>
      <w:r>
        <w:rPr>
          <w:rFonts w:ascii="Times New Roman" w:hAnsi="Times New Roman" w:cs="Times New Roman"/>
          <w:sz w:val="24"/>
        </w:rPr>
        <w:t xml:space="preserve">Ing. </w:t>
      </w:r>
      <w:proofErr w:type="spellStart"/>
      <w:r>
        <w:rPr>
          <w:rFonts w:ascii="Times New Roman" w:hAnsi="Times New Roman" w:cs="Times New Roman"/>
          <w:sz w:val="24"/>
        </w:rPr>
        <w:t>MSc</w:t>
      </w:r>
      <w:proofErr w:type="spellEnd"/>
      <w:r>
        <w:rPr>
          <w:rFonts w:ascii="Times New Roman" w:hAnsi="Times New Roman" w:cs="Times New Roman"/>
          <w:sz w:val="24"/>
        </w:rPr>
        <w:t xml:space="preserve">. Alex Santiago Cevallos </w:t>
      </w:r>
      <w:proofErr w:type="spellStart"/>
      <w:r>
        <w:rPr>
          <w:rFonts w:ascii="Times New Roman" w:hAnsi="Times New Roman" w:cs="Times New Roman"/>
          <w:sz w:val="24"/>
        </w:rPr>
        <w:t>Culqui</w:t>
      </w:r>
      <w:proofErr w:type="spellEnd"/>
    </w:p>
    <w:p w14:paraId="7233AF06" w14:textId="187557FF" w:rsidR="001716AE" w:rsidRDefault="001716AE" w:rsidP="001716AE">
      <w:pPr>
        <w:rPr>
          <w:rFonts w:ascii="Times New Roman" w:hAnsi="Times New Roman" w:cs="Times New Roman"/>
          <w:b/>
          <w:sz w:val="24"/>
        </w:rPr>
      </w:pPr>
      <w:r>
        <w:rPr>
          <w:rFonts w:ascii="Times New Roman" w:hAnsi="Times New Roman" w:cs="Times New Roman"/>
          <w:b/>
          <w:sz w:val="24"/>
        </w:rPr>
        <w:t>Coordinadores de la propuesta tecnológica:</w:t>
      </w:r>
    </w:p>
    <w:p w14:paraId="5E0BB1AB" w14:textId="77777777" w:rsidR="001716AE" w:rsidRDefault="001716AE" w:rsidP="001716AE">
      <w:pPr>
        <w:rPr>
          <w:rFonts w:ascii="Times New Roman" w:hAnsi="Times New Roman" w:cs="Times New Roman"/>
          <w:sz w:val="24"/>
        </w:rPr>
      </w:pPr>
      <w:r>
        <w:rPr>
          <w:rFonts w:ascii="Times New Roman" w:hAnsi="Times New Roman" w:cs="Times New Roman"/>
          <w:sz w:val="24"/>
        </w:rPr>
        <w:t xml:space="preserve">Cando </w:t>
      </w:r>
      <w:proofErr w:type="spellStart"/>
      <w:r>
        <w:rPr>
          <w:rFonts w:ascii="Times New Roman" w:hAnsi="Times New Roman" w:cs="Times New Roman"/>
          <w:sz w:val="24"/>
        </w:rPr>
        <w:t>Toapanta</w:t>
      </w:r>
      <w:proofErr w:type="spellEnd"/>
      <w:r>
        <w:rPr>
          <w:rFonts w:ascii="Times New Roman" w:hAnsi="Times New Roman" w:cs="Times New Roman"/>
          <w:sz w:val="24"/>
        </w:rPr>
        <w:t xml:space="preserve"> Alexis Javier</w:t>
      </w:r>
    </w:p>
    <w:p w14:paraId="01ABCCE2" w14:textId="77777777" w:rsidR="001716AE" w:rsidRDefault="001716AE" w:rsidP="001716AE">
      <w:pPr>
        <w:rPr>
          <w:rFonts w:ascii="Times New Roman" w:hAnsi="Times New Roman" w:cs="Times New Roman"/>
          <w:sz w:val="24"/>
        </w:rPr>
      </w:pPr>
      <w:r>
        <w:rPr>
          <w:rFonts w:ascii="Times New Roman" w:hAnsi="Times New Roman" w:cs="Times New Roman"/>
          <w:sz w:val="24"/>
        </w:rPr>
        <w:t>Oñate Cajamarca Jonathan Alexander</w:t>
      </w:r>
    </w:p>
    <w:p w14:paraId="68BD83C3" w14:textId="1936C152" w:rsidR="001716AE" w:rsidRDefault="001716AE" w:rsidP="001716AE">
      <w:pPr>
        <w:rPr>
          <w:rFonts w:ascii="Times New Roman" w:hAnsi="Times New Roman" w:cs="Times New Roman"/>
          <w:b/>
          <w:sz w:val="24"/>
        </w:rPr>
      </w:pPr>
      <w:r>
        <w:rPr>
          <w:rFonts w:ascii="Times New Roman" w:hAnsi="Times New Roman" w:cs="Times New Roman"/>
          <w:b/>
          <w:sz w:val="24"/>
        </w:rPr>
        <w:t>Lugar de ejecución</w:t>
      </w:r>
    </w:p>
    <w:p w14:paraId="64A3274D" w14:textId="5259247E" w:rsidR="001716AE" w:rsidRDefault="001716AE" w:rsidP="001716AE">
      <w:pPr>
        <w:rPr>
          <w:rFonts w:ascii="Times New Roman" w:hAnsi="Times New Roman" w:cs="Times New Roman"/>
          <w:sz w:val="24"/>
        </w:rPr>
      </w:pPr>
      <w:r>
        <w:rPr>
          <w:rFonts w:ascii="Times New Roman" w:hAnsi="Times New Roman" w:cs="Times New Roman"/>
          <w:sz w:val="24"/>
        </w:rPr>
        <w:t>Provincia Cotopaxi, cantón Latacunga</w:t>
      </w:r>
    </w:p>
    <w:p w14:paraId="40D9E3D8" w14:textId="17083397" w:rsidR="001716AE" w:rsidRDefault="001716AE" w:rsidP="001716AE">
      <w:pPr>
        <w:rPr>
          <w:rFonts w:ascii="Times New Roman" w:hAnsi="Times New Roman" w:cs="Times New Roman"/>
          <w:b/>
          <w:sz w:val="24"/>
        </w:rPr>
      </w:pPr>
      <w:r>
        <w:rPr>
          <w:rFonts w:ascii="Times New Roman" w:hAnsi="Times New Roman" w:cs="Times New Roman"/>
          <w:b/>
          <w:sz w:val="24"/>
        </w:rPr>
        <w:t xml:space="preserve">Tiempo de duración de la propuesta </w:t>
      </w:r>
    </w:p>
    <w:p w14:paraId="30AFF5C8" w14:textId="0A8AF3B9" w:rsidR="001716AE" w:rsidRDefault="001716AE" w:rsidP="001716AE">
      <w:pPr>
        <w:rPr>
          <w:rFonts w:ascii="Times New Roman" w:hAnsi="Times New Roman" w:cs="Times New Roman"/>
          <w:sz w:val="24"/>
        </w:rPr>
      </w:pPr>
      <w:r>
        <w:rPr>
          <w:rFonts w:ascii="Times New Roman" w:hAnsi="Times New Roman" w:cs="Times New Roman"/>
          <w:sz w:val="24"/>
        </w:rPr>
        <w:t>Abril 2017-Febrero 2018</w:t>
      </w:r>
    </w:p>
    <w:p w14:paraId="0FB4AD64" w14:textId="7EDE4BA6" w:rsidR="001716AE" w:rsidRDefault="001716AE" w:rsidP="001716AE">
      <w:pPr>
        <w:rPr>
          <w:rFonts w:ascii="Times New Roman" w:hAnsi="Times New Roman" w:cs="Times New Roman"/>
          <w:b/>
          <w:sz w:val="24"/>
        </w:rPr>
      </w:pPr>
      <w:r>
        <w:rPr>
          <w:rFonts w:ascii="Times New Roman" w:hAnsi="Times New Roman" w:cs="Times New Roman"/>
          <w:b/>
          <w:sz w:val="24"/>
        </w:rPr>
        <w:t>Fecha de entrega</w:t>
      </w:r>
    </w:p>
    <w:p w14:paraId="310919AA" w14:textId="4BB35903" w:rsidR="001716AE" w:rsidRDefault="001716AE" w:rsidP="001716AE">
      <w:pPr>
        <w:rPr>
          <w:rFonts w:ascii="Times New Roman" w:hAnsi="Times New Roman" w:cs="Times New Roman"/>
          <w:sz w:val="24"/>
        </w:rPr>
      </w:pPr>
      <w:r>
        <w:rPr>
          <w:rFonts w:ascii="Times New Roman" w:hAnsi="Times New Roman" w:cs="Times New Roman"/>
          <w:sz w:val="24"/>
        </w:rPr>
        <w:t>Febrero 2018</w:t>
      </w:r>
    </w:p>
    <w:p w14:paraId="43B1FDAB" w14:textId="77777777" w:rsidR="001716AE" w:rsidRPr="00962C1E" w:rsidRDefault="001716AE" w:rsidP="001716AE">
      <w:pPr>
        <w:spacing w:after="0" w:line="360" w:lineRule="auto"/>
        <w:ind w:right="20"/>
        <w:jc w:val="both"/>
        <w:rPr>
          <w:rFonts w:ascii="Times New Roman" w:eastAsia="Times New Roman" w:hAnsi="Times New Roman" w:cs="Times New Roman"/>
          <w:color w:val="auto"/>
          <w:sz w:val="24"/>
          <w:szCs w:val="24"/>
          <w:lang w:val="es-EC"/>
        </w:rPr>
      </w:pPr>
      <w:r w:rsidRPr="00962C1E">
        <w:rPr>
          <w:rFonts w:ascii="Times New Roman" w:eastAsia="Times New Roman" w:hAnsi="Times New Roman" w:cs="Times New Roman"/>
          <w:b/>
          <w:color w:val="auto"/>
          <w:sz w:val="24"/>
          <w:szCs w:val="24"/>
          <w:lang w:val="es-EC"/>
        </w:rPr>
        <w:t xml:space="preserve">Línea: </w:t>
      </w:r>
      <w:r w:rsidRPr="00962C1E">
        <w:rPr>
          <w:rFonts w:ascii="Times New Roman" w:eastAsia="Times New Roman" w:hAnsi="Times New Roman" w:cs="Times New Roman"/>
          <w:color w:val="auto"/>
          <w:sz w:val="24"/>
          <w:szCs w:val="24"/>
          <w:lang w:val="es-EC"/>
        </w:rPr>
        <w:t>Tecnología de información y comunicación y diseño gráfico.</w:t>
      </w:r>
    </w:p>
    <w:p w14:paraId="01EC0F0C" w14:textId="77777777" w:rsidR="001716AE" w:rsidRPr="00962C1E" w:rsidRDefault="001716AE" w:rsidP="001716AE">
      <w:pPr>
        <w:spacing w:after="0" w:line="360" w:lineRule="auto"/>
        <w:ind w:right="20"/>
        <w:jc w:val="both"/>
        <w:rPr>
          <w:rFonts w:ascii="Times New Roman" w:eastAsia="Times New Roman" w:hAnsi="Times New Roman" w:cs="Times New Roman"/>
          <w:color w:val="auto"/>
          <w:sz w:val="24"/>
          <w:szCs w:val="24"/>
          <w:lang w:val="es-EC"/>
        </w:rPr>
      </w:pPr>
      <w:proofErr w:type="spellStart"/>
      <w:r w:rsidRPr="00962C1E">
        <w:rPr>
          <w:rFonts w:ascii="Times New Roman" w:eastAsia="Times New Roman" w:hAnsi="Times New Roman" w:cs="Times New Roman"/>
          <w:b/>
          <w:color w:val="auto"/>
          <w:sz w:val="24"/>
          <w:szCs w:val="24"/>
          <w:lang w:val="es-EC"/>
        </w:rPr>
        <w:t>Sublinea</w:t>
      </w:r>
      <w:proofErr w:type="spellEnd"/>
      <w:r w:rsidRPr="00962C1E">
        <w:rPr>
          <w:rFonts w:ascii="Times New Roman" w:eastAsia="Times New Roman" w:hAnsi="Times New Roman" w:cs="Times New Roman"/>
          <w:b/>
          <w:color w:val="auto"/>
          <w:sz w:val="24"/>
          <w:szCs w:val="24"/>
          <w:lang w:val="es-EC"/>
        </w:rPr>
        <w:t xml:space="preserve">: </w:t>
      </w:r>
      <w:r w:rsidRPr="00962C1E">
        <w:rPr>
          <w:rFonts w:ascii="Times New Roman" w:eastAsia="Times New Roman" w:hAnsi="Times New Roman" w:cs="Times New Roman"/>
          <w:color w:val="auto"/>
          <w:sz w:val="24"/>
          <w:szCs w:val="24"/>
          <w:lang w:val="es-EC"/>
        </w:rPr>
        <w:t>Ciencias informáticas para la modelación de software de información a través del desarrollo del software.</w:t>
      </w:r>
    </w:p>
    <w:p w14:paraId="691E0424" w14:textId="77777777" w:rsidR="001716AE" w:rsidRPr="001716AE" w:rsidRDefault="001716AE" w:rsidP="001716AE">
      <w:pPr>
        <w:rPr>
          <w:rFonts w:ascii="Times New Roman" w:hAnsi="Times New Roman" w:cs="Times New Roman"/>
          <w:b/>
          <w:sz w:val="24"/>
          <w:lang w:val="es-EC"/>
        </w:rPr>
      </w:pPr>
    </w:p>
    <w:p w14:paraId="40D6E522" w14:textId="77777777" w:rsidR="001716AE" w:rsidRPr="001716AE" w:rsidRDefault="001716AE" w:rsidP="001716AE">
      <w:pPr>
        <w:rPr>
          <w:rFonts w:ascii="Times New Roman" w:hAnsi="Times New Roman" w:cs="Times New Roman"/>
          <w:sz w:val="24"/>
        </w:rPr>
      </w:pPr>
    </w:p>
    <w:p w14:paraId="2CBED5B4" w14:textId="77777777" w:rsidR="001716AE" w:rsidRDefault="001716AE" w:rsidP="001716AE">
      <w:pPr>
        <w:rPr>
          <w:rFonts w:ascii="Times New Roman" w:hAnsi="Times New Roman" w:cs="Times New Roman"/>
          <w:b/>
          <w:sz w:val="24"/>
        </w:rPr>
      </w:pPr>
    </w:p>
    <w:p w14:paraId="1B97BE3D" w14:textId="77777777" w:rsidR="007058B1" w:rsidRPr="001716AE" w:rsidRDefault="007058B1" w:rsidP="001716AE">
      <w:pPr>
        <w:rPr>
          <w:rFonts w:ascii="Times New Roman" w:hAnsi="Times New Roman" w:cs="Times New Roman"/>
          <w:b/>
          <w:sz w:val="24"/>
        </w:rPr>
      </w:pPr>
    </w:p>
    <w:p w14:paraId="53B1E885" w14:textId="77777777" w:rsidR="001716AE" w:rsidRPr="001716AE" w:rsidRDefault="001716AE" w:rsidP="001716AE">
      <w:pPr>
        <w:rPr>
          <w:rFonts w:ascii="Times New Roman" w:hAnsi="Times New Roman" w:cs="Times New Roman"/>
          <w:sz w:val="24"/>
        </w:rPr>
      </w:pPr>
    </w:p>
    <w:p w14:paraId="59B69EAB" w14:textId="77777777" w:rsidR="00C35C67" w:rsidRPr="00DA028B" w:rsidRDefault="00C35C67" w:rsidP="00DA028B">
      <w:pPr>
        <w:jc w:val="center"/>
        <w:rPr>
          <w:rFonts w:ascii="Times New Roman" w:hAnsi="Times New Roman" w:cs="Times New Roman"/>
          <w:b/>
          <w:sz w:val="24"/>
        </w:rPr>
      </w:pPr>
    </w:p>
    <w:p w14:paraId="5F9B9D02" w14:textId="791E799D" w:rsidR="00572B79" w:rsidRDefault="00F70F0F" w:rsidP="00962C1E">
      <w:pPr>
        <w:pStyle w:val="Ttulo1"/>
        <w:numPr>
          <w:ilvl w:val="0"/>
          <w:numId w:val="22"/>
        </w:numPr>
        <w:rPr>
          <w:color w:val="auto"/>
        </w:rPr>
      </w:pPr>
      <w:bookmarkStart w:id="4" w:name="_Toc504984967"/>
      <w:r>
        <w:rPr>
          <w:color w:val="auto"/>
        </w:rPr>
        <w:t>ESTRUCTURA DE LA PROPUESTA</w:t>
      </w:r>
      <w:bookmarkEnd w:id="4"/>
    </w:p>
    <w:p w14:paraId="4DF1DACA" w14:textId="6021D727" w:rsidR="00582B37" w:rsidRPr="00F70F0F" w:rsidRDefault="00572B79" w:rsidP="00F70F0F">
      <w:pPr>
        <w:pStyle w:val="Prrafodelista"/>
        <w:numPr>
          <w:ilvl w:val="1"/>
          <w:numId w:val="22"/>
        </w:numPr>
        <w:outlineLvl w:val="1"/>
        <w:rPr>
          <w:rFonts w:ascii="Times New Roman" w:hAnsi="Times New Roman" w:cs="Times New Roman"/>
          <w:b/>
          <w:color w:val="auto"/>
          <w:sz w:val="24"/>
        </w:rPr>
      </w:pPr>
      <w:bookmarkStart w:id="5" w:name="_Toc504984968"/>
      <w:r w:rsidRPr="00F70F0F">
        <w:rPr>
          <w:rFonts w:ascii="Times New Roman" w:hAnsi="Times New Roman" w:cs="Times New Roman"/>
          <w:b/>
          <w:color w:val="auto"/>
          <w:sz w:val="24"/>
        </w:rPr>
        <w:t>Tema del Proyecto:</w:t>
      </w:r>
      <w:bookmarkEnd w:id="5"/>
    </w:p>
    <w:p w14:paraId="52635AF6"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Desarrollo de una aplicación móvil con administración de contenidos web comunicada a través de un </w:t>
      </w:r>
      <w:proofErr w:type="spellStart"/>
      <w:r w:rsidRPr="00962C1E">
        <w:rPr>
          <w:rFonts w:ascii="Times New Roman" w:eastAsia="Times New Roman" w:hAnsi="Times New Roman" w:cs="Times New Roman"/>
          <w:color w:val="auto"/>
          <w:sz w:val="24"/>
          <w:szCs w:val="24"/>
        </w:rPr>
        <w:t>webservice</w:t>
      </w:r>
      <w:proofErr w:type="spellEnd"/>
      <w:r w:rsidRPr="00962C1E">
        <w:rPr>
          <w:rFonts w:ascii="Times New Roman" w:eastAsia="Times New Roman" w:hAnsi="Times New Roman" w:cs="Times New Roman"/>
          <w:color w:val="auto"/>
          <w:sz w:val="24"/>
          <w:szCs w:val="24"/>
        </w:rPr>
        <w:t>, para difundir información de los principales atractivos turísticos de la Provincia de Cotopaxi.</w:t>
      </w:r>
    </w:p>
    <w:p w14:paraId="48A57891" w14:textId="20B3732C" w:rsidR="00582B37" w:rsidRPr="00F70F0F" w:rsidRDefault="00582B37" w:rsidP="00F70F0F">
      <w:pPr>
        <w:pStyle w:val="Prrafodelista"/>
        <w:numPr>
          <w:ilvl w:val="1"/>
          <w:numId w:val="22"/>
        </w:numPr>
        <w:outlineLvl w:val="1"/>
        <w:rPr>
          <w:rFonts w:ascii="Times New Roman" w:hAnsi="Times New Roman" w:cs="Times New Roman"/>
          <w:b/>
          <w:color w:val="auto"/>
          <w:sz w:val="24"/>
        </w:rPr>
      </w:pPr>
      <w:bookmarkStart w:id="6" w:name="_Toc504984969"/>
      <w:r w:rsidRPr="00F70F0F">
        <w:rPr>
          <w:rFonts w:ascii="Times New Roman" w:hAnsi="Times New Roman" w:cs="Times New Roman"/>
          <w:b/>
          <w:color w:val="auto"/>
          <w:sz w:val="24"/>
        </w:rPr>
        <w:t>T</w:t>
      </w:r>
      <w:r w:rsidR="00572B79" w:rsidRPr="00F70F0F">
        <w:rPr>
          <w:rFonts w:ascii="Times New Roman" w:hAnsi="Times New Roman" w:cs="Times New Roman"/>
          <w:b/>
          <w:color w:val="auto"/>
          <w:sz w:val="24"/>
        </w:rPr>
        <w:t>ítulo del Proyecto</w:t>
      </w:r>
      <w:bookmarkEnd w:id="6"/>
    </w:p>
    <w:p w14:paraId="0F0F2D6B" w14:textId="77777777" w:rsidR="00582B37" w:rsidRPr="00962C1E" w:rsidRDefault="00582B37" w:rsidP="00582B37">
      <w:pPr>
        <w:spacing w:line="360" w:lineRule="auto"/>
        <w:jc w:val="both"/>
        <w:textDirection w:val="btLr"/>
        <w:rPr>
          <w:rFonts w:ascii="Times New Roman" w:hAnsi="Times New Roman" w:cs="Times New Roman"/>
          <w:color w:val="auto"/>
          <w:sz w:val="24"/>
          <w:szCs w:val="24"/>
        </w:rPr>
      </w:pPr>
      <w:bookmarkStart w:id="7" w:name="_mf3fx9x1wz82" w:colFirst="0" w:colLast="0"/>
      <w:bookmarkEnd w:id="7"/>
      <w:r w:rsidRPr="00962C1E">
        <w:rPr>
          <w:rFonts w:ascii="Times New Roman" w:eastAsia="Times New Roman" w:hAnsi="Times New Roman" w:cs="Times New Roman"/>
          <w:color w:val="auto"/>
          <w:sz w:val="24"/>
          <w:szCs w:val="24"/>
        </w:rPr>
        <w:t>Aplicación móvil con administración de contenidos web, para difundir información de los principales atractivos turísticos de la provincia de Cotopaxi.</w:t>
      </w:r>
    </w:p>
    <w:p w14:paraId="544E1412" w14:textId="4609338D" w:rsidR="00582B37" w:rsidRPr="00F70F0F" w:rsidRDefault="00572B79" w:rsidP="00F70F0F">
      <w:pPr>
        <w:pStyle w:val="Prrafodelista"/>
        <w:numPr>
          <w:ilvl w:val="1"/>
          <w:numId w:val="22"/>
        </w:numPr>
        <w:outlineLvl w:val="1"/>
        <w:rPr>
          <w:rFonts w:ascii="Times New Roman" w:hAnsi="Times New Roman" w:cs="Times New Roman"/>
          <w:b/>
          <w:color w:val="auto"/>
          <w:sz w:val="24"/>
        </w:rPr>
      </w:pPr>
      <w:bookmarkStart w:id="8" w:name="_Toc504984970"/>
      <w:r w:rsidRPr="00F70F0F">
        <w:rPr>
          <w:rFonts w:ascii="Times New Roman" w:hAnsi="Times New Roman" w:cs="Times New Roman"/>
          <w:b/>
          <w:color w:val="auto"/>
          <w:sz w:val="24"/>
        </w:rPr>
        <w:t>Tipo de propuesta/alcance</w:t>
      </w:r>
      <w:bookmarkEnd w:id="8"/>
    </w:p>
    <w:p w14:paraId="5264EB34" w14:textId="25C3BD2A" w:rsidR="00582B37" w:rsidRDefault="00582B37" w:rsidP="00582B37">
      <w:pPr>
        <w:spacing w:after="0" w:line="360" w:lineRule="auto"/>
        <w:ind w:right="20"/>
        <w:jc w:val="both"/>
        <w:rPr>
          <w:rFonts w:ascii="Times New Roman" w:eastAsia="Times New Roman" w:hAnsi="Times New Roman" w:cs="Times New Roman"/>
          <w:color w:val="auto"/>
          <w:sz w:val="24"/>
          <w:szCs w:val="24"/>
        </w:rPr>
      </w:pPr>
      <w:bookmarkStart w:id="9" w:name="_jhz8w4ib70ya" w:colFirst="0" w:colLast="0"/>
      <w:bookmarkEnd w:id="9"/>
      <w:r w:rsidRPr="00962C1E">
        <w:rPr>
          <w:rFonts w:ascii="Times New Roman" w:eastAsia="Times New Roman" w:hAnsi="Times New Roman" w:cs="Times New Roman"/>
          <w:b/>
          <w:color w:val="auto"/>
          <w:sz w:val="24"/>
          <w:szCs w:val="24"/>
        </w:rPr>
        <w:t>Desarrollo:</w:t>
      </w:r>
      <w:r w:rsidRPr="00962C1E">
        <w:rPr>
          <w:rFonts w:ascii="Times New Roman" w:eastAsia="Times New Roman" w:hAnsi="Times New Roman" w:cs="Times New Roman"/>
          <w:color w:val="auto"/>
          <w:sz w:val="24"/>
          <w:szCs w:val="24"/>
        </w:rPr>
        <w:t xml:space="preserve"> La presente propuesta tecnológica se centra en el desarrollo de software con la finalidad de divulgar la información concerniente a cada uno de los principales atractivos turísticos de la provincia de Cotopaxi.</w:t>
      </w:r>
    </w:p>
    <w:p w14:paraId="613CC2EE" w14:textId="77777777" w:rsidR="00572B79" w:rsidRPr="00962C1E" w:rsidRDefault="00572B79" w:rsidP="00582B37">
      <w:pPr>
        <w:spacing w:after="0" w:line="360" w:lineRule="auto"/>
        <w:ind w:right="20"/>
        <w:jc w:val="both"/>
        <w:rPr>
          <w:rFonts w:ascii="Times New Roman" w:eastAsia="Times New Roman" w:hAnsi="Times New Roman" w:cs="Times New Roman"/>
          <w:color w:val="auto"/>
          <w:sz w:val="24"/>
          <w:szCs w:val="24"/>
        </w:rPr>
      </w:pPr>
    </w:p>
    <w:p w14:paraId="049FFC9E" w14:textId="33F537CC" w:rsidR="00582B37" w:rsidRPr="00F70F0F" w:rsidRDefault="00572B79" w:rsidP="00F70F0F">
      <w:pPr>
        <w:pStyle w:val="Prrafodelista"/>
        <w:numPr>
          <w:ilvl w:val="1"/>
          <w:numId w:val="22"/>
        </w:numPr>
        <w:outlineLvl w:val="1"/>
        <w:rPr>
          <w:rFonts w:ascii="Times New Roman" w:hAnsi="Times New Roman" w:cs="Times New Roman"/>
          <w:b/>
          <w:color w:val="auto"/>
          <w:sz w:val="24"/>
        </w:rPr>
      </w:pPr>
      <w:bookmarkStart w:id="10" w:name="_Toc504984971"/>
      <w:r w:rsidRPr="00F70F0F">
        <w:rPr>
          <w:rFonts w:ascii="Times New Roman" w:hAnsi="Times New Roman" w:cs="Times New Roman"/>
          <w:b/>
          <w:color w:val="auto"/>
          <w:sz w:val="24"/>
        </w:rPr>
        <w:t>Área del conocimiento</w:t>
      </w:r>
      <w:bookmarkEnd w:id="10"/>
    </w:p>
    <w:p w14:paraId="08AADAE5" w14:textId="77777777" w:rsidR="00582B37" w:rsidRPr="00962C1E" w:rsidRDefault="00582B37" w:rsidP="00582B37">
      <w:pPr>
        <w:spacing w:after="0" w:line="360" w:lineRule="auto"/>
        <w:ind w:right="20"/>
        <w:jc w:val="both"/>
        <w:rPr>
          <w:rFonts w:ascii="Times New Roman" w:eastAsia="Times New Roman" w:hAnsi="Times New Roman" w:cs="Times New Roman"/>
          <w:color w:val="auto"/>
          <w:sz w:val="24"/>
          <w:szCs w:val="24"/>
        </w:rPr>
      </w:pPr>
      <w:bookmarkStart w:id="11" w:name="_awlbwguo57l8" w:colFirst="0" w:colLast="0"/>
      <w:bookmarkEnd w:id="11"/>
      <w:r w:rsidRPr="00962C1E">
        <w:rPr>
          <w:rFonts w:ascii="Times New Roman" w:eastAsia="Times New Roman" w:hAnsi="Times New Roman" w:cs="Times New Roman"/>
          <w:color w:val="auto"/>
          <w:sz w:val="24"/>
          <w:szCs w:val="24"/>
        </w:rPr>
        <w:t>Ingeniería en Informática y Sistemas Computacionales</w:t>
      </w:r>
    </w:p>
    <w:p w14:paraId="3B26777C" w14:textId="77777777" w:rsidR="00572B79" w:rsidRDefault="00582B37" w:rsidP="00582B37">
      <w:pPr>
        <w:spacing w:after="0" w:line="360" w:lineRule="auto"/>
        <w:ind w:right="20"/>
        <w:jc w:val="both"/>
        <w:rPr>
          <w:rFonts w:ascii="Times New Roman" w:eastAsia="Times New Roman" w:hAnsi="Times New Roman" w:cs="Times New Roman"/>
          <w:color w:val="auto"/>
          <w:sz w:val="24"/>
          <w:szCs w:val="24"/>
          <w:lang w:val="es-EC"/>
        </w:rPr>
      </w:pPr>
      <w:r w:rsidRPr="00962C1E">
        <w:rPr>
          <w:rFonts w:ascii="Times New Roman" w:eastAsia="Times New Roman" w:hAnsi="Times New Roman" w:cs="Times New Roman"/>
          <w:color w:val="auto"/>
          <w:sz w:val="24"/>
          <w:szCs w:val="24"/>
          <w:lang w:val="es-EC"/>
        </w:rPr>
        <w:t>I</w:t>
      </w:r>
      <w:r w:rsidR="00572B79">
        <w:rPr>
          <w:rFonts w:ascii="Times New Roman" w:eastAsia="Times New Roman" w:hAnsi="Times New Roman" w:cs="Times New Roman"/>
          <w:color w:val="auto"/>
          <w:sz w:val="24"/>
          <w:szCs w:val="24"/>
          <w:lang w:val="es-EC"/>
        </w:rPr>
        <w:t>nformación y Comunicación (TIC)</w:t>
      </w:r>
    </w:p>
    <w:p w14:paraId="1D9EFDA9" w14:textId="77777777" w:rsidR="00572B79" w:rsidRDefault="00572B79" w:rsidP="00582B37">
      <w:pPr>
        <w:spacing w:after="0" w:line="360" w:lineRule="auto"/>
        <w:ind w:right="20"/>
        <w:jc w:val="both"/>
        <w:rPr>
          <w:rFonts w:ascii="Times New Roman" w:eastAsia="Times New Roman" w:hAnsi="Times New Roman" w:cs="Times New Roman"/>
          <w:color w:val="auto"/>
          <w:sz w:val="24"/>
          <w:szCs w:val="24"/>
          <w:lang w:val="es-EC"/>
        </w:rPr>
      </w:pPr>
    </w:p>
    <w:p w14:paraId="0E06A2FE" w14:textId="402D1C2F" w:rsidR="00582B37" w:rsidRPr="00962C1E" w:rsidRDefault="00582B37" w:rsidP="00582B37">
      <w:pPr>
        <w:spacing w:after="0" w:line="360" w:lineRule="auto"/>
        <w:ind w:right="20"/>
        <w:jc w:val="both"/>
        <w:rPr>
          <w:rFonts w:ascii="Times New Roman" w:eastAsia="Times New Roman" w:hAnsi="Times New Roman" w:cs="Times New Roman"/>
          <w:color w:val="auto"/>
          <w:sz w:val="24"/>
          <w:szCs w:val="24"/>
          <w:lang w:val="es-EC"/>
        </w:rPr>
      </w:pPr>
      <w:r w:rsidRPr="00962C1E">
        <w:rPr>
          <w:rFonts w:ascii="Times New Roman" w:eastAsia="Times New Roman" w:hAnsi="Times New Roman" w:cs="Times New Roman"/>
          <w:b/>
          <w:color w:val="auto"/>
          <w:sz w:val="24"/>
          <w:szCs w:val="24"/>
          <w:lang w:val="es-EC"/>
        </w:rPr>
        <w:t xml:space="preserve">Línea: </w:t>
      </w:r>
      <w:r w:rsidRPr="00962C1E">
        <w:rPr>
          <w:rFonts w:ascii="Times New Roman" w:eastAsia="Times New Roman" w:hAnsi="Times New Roman" w:cs="Times New Roman"/>
          <w:color w:val="auto"/>
          <w:sz w:val="24"/>
          <w:szCs w:val="24"/>
          <w:lang w:val="es-EC"/>
        </w:rPr>
        <w:t>Tecnología de información y comunicación y diseño gráfico.</w:t>
      </w:r>
    </w:p>
    <w:p w14:paraId="50034B14" w14:textId="77777777" w:rsidR="00572B79" w:rsidRDefault="00572B79" w:rsidP="00582B37">
      <w:pPr>
        <w:spacing w:after="0" w:line="360" w:lineRule="auto"/>
        <w:ind w:right="20"/>
        <w:jc w:val="both"/>
        <w:rPr>
          <w:rFonts w:ascii="Times New Roman" w:eastAsia="Times New Roman" w:hAnsi="Times New Roman" w:cs="Times New Roman"/>
          <w:b/>
          <w:color w:val="auto"/>
          <w:sz w:val="24"/>
          <w:szCs w:val="24"/>
          <w:lang w:val="es-EC"/>
        </w:rPr>
      </w:pPr>
    </w:p>
    <w:p w14:paraId="2FA7AB50" w14:textId="23E980EA" w:rsidR="00582B37" w:rsidRPr="00962C1E" w:rsidRDefault="00582B37" w:rsidP="00582B37">
      <w:pPr>
        <w:spacing w:after="0" w:line="360" w:lineRule="auto"/>
        <w:ind w:right="20"/>
        <w:jc w:val="both"/>
        <w:rPr>
          <w:rFonts w:ascii="Times New Roman" w:eastAsia="Times New Roman" w:hAnsi="Times New Roman" w:cs="Times New Roman"/>
          <w:color w:val="auto"/>
          <w:sz w:val="24"/>
          <w:szCs w:val="24"/>
          <w:lang w:val="es-EC"/>
        </w:rPr>
      </w:pPr>
      <w:proofErr w:type="spellStart"/>
      <w:r w:rsidRPr="00962C1E">
        <w:rPr>
          <w:rFonts w:ascii="Times New Roman" w:eastAsia="Times New Roman" w:hAnsi="Times New Roman" w:cs="Times New Roman"/>
          <w:b/>
          <w:color w:val="auto"/>
          <w:sz w:val="24"/>
          <w:szCs w:val="24"/>
          <w:lang w:val="es-EC"/>
        </w:rPr>
        <w:t>Sublinea</w:t>
      </w:r>
      <w:proofErr w:type="spellEnd"/>
      <w:r w:rsidRPr="00962C1E">
        <w:rPr>
          <w:rFonts w:ascii="Times New Roman" w:eastAsia="Times New Roman" w:hAnsi="Times New Roman" w:cs="Times New Roman"/>
          <w:b/>
          <w:color w:val="auto"/>
          <w:sz w:val="24"/>
          <w:szCs w:val="24"/>
          <w:lang w:val="es-EC"/>
        </w:rPr>
        <w:t xml:space="preserve">: </w:t>
      </w:r>
      <w:r w:rsidRPr="00962C1E">
        <w:rPr>
          <w:rFonts w:ascii="Times New Roman" w:eastAsia="Times New Roman" w:hAnsi="Times New Roman" w:cs="Times New Roman"/>
          <w:color w:val="auto"/>
          <w:sz w:val="24"/>
          <w:szCs w:val="24"/>
          <w:lang w:val="es-EC"/>
        </w:rPr>
        <w:t>Ciencias informáticas para la modelación de software de información a través del desarrollo del software.</w:t>
      </w:r>
    </w:p>
    <w:p w14:paraId="4E63E903" w14:textId="6CD5124F" w:rsidR="00582B37" w:rsidRDefault="00582B37" w:rsidP="00582B37">
      <w:pPr>
        <w:spacing w:after="0" w:line="360" w:lineRule="auto"/>
        <w:ind w:right="20"/>
        <w:jc w:val="both"/>
        <w:rPr>
          <w:rFonts w:ascii="Times New Roman" w:eastAsia="Times New Roman" w:hAnsi="Times New Roman" w:cs="Times New Roman"/>
          <w:color w:val="auto"/>
          <w:sz w:val="24"/>
          <w:szCs w:val="24"/>
          <w:lang w:val="es-EC"/>
        </w:rPr>
      </w:pPr>
    </w:p>
    <w:p w14:paraId="452C5211" w14:textId="22821801" w:rsidR="00F70F0F" w:rsidRDefault="00F70F0F" w:rsidP="00582B37">
      <w:pPr>
        <w:spacing w:after="0" w:line="360" w:lineRule="auto"/>
        <w:ind w:right="20"/>
        <w:jc w:val="both"/>
        <w:rPr>
          <w:rFonts w:ascii="Times New Roman" w:eastAsia="Times New Roman" w:hAnsi="Times New Roman" w:cs="Times New Roman"/>
          <w:color w:val="auto"/>
          <w:sz w:val="24"/>
          <w:szCs w:val="24"/>
          <w:lang w:val="es-EC"/>
        </w:rPr>
      </w:pPr>
    </w:p>
    <w:p w14:paraId="73DFAA0A" w14:textId="77777777" w:rsidR="00F70F0F" w:rsidRDefault="00F70F0F" w:rsidP="00582B37">
      <w:pPr>
        <w:spacing w:after="0" w:line="360" w:lineRule="auto"/>
        <w:ind w:right="20"/>
        <w:jc w:val="both"/>
        <w:rPr>
          <w:rFonts w:ascii="Times New Roman" w:eastAsia="Times New Roman" w:hAnsi="Times New Roman" w:cs="Times New Roman"/>
          <w:color w:val="auto"/>
          <w:sz w:val="24"/>
          <w:szCs w:val="24"/>
          <w:lang w:val="es-EC"/>
        </w:rPr>
      </w:pPr>
    </w:p>
    <w:p w14:paraId="0020A2F9" w14:textId="5128ADB9" w:rsidR="00572B79" w:rsidRDefault="00572B79" w:rsidP="00582B37">
      <w:pPr>
        <w:spacing w:after="0" w:line="360" w:lineRule="auto"/>
        <w:ind w:right="20"/>
        <w:jc w:val="both"/>
        <w:rPr>
          <w:rFonts w:ascii="Times New Roman" w:eastAsia="Times New Roman" w:hAnsi="Times New Roman" w:cs="Times New Roman"/>
          <w:color w:val="auto"/>
          <w:sz w:val="24"/>
          <w:szCs w:val="24"/>
          <w:lang w:val="es-EC"/>
        </w:rPr>
      </w:pPr>
    </w:p>
    <w:p w14:paraId="209D65E7" w14:textId="42F672E7" w:rsidR="00572B79" w:rsidRDefault="00572B79" w:rsidP="00582B37">
      <w:pPr>
        <w:spacing w:after="0" w:line="360" w:lineRule="auto"/>
        <w:ind w:right="20"/>
        <w:jc w:val="both"/>
        <w:rPr>
          <w:rFonts w:ascii="Times New Roman" w:eastAsia="Times New Roman" w:hAnsi="Times New Roman" w:cs="Times New Roman"/>
          <w:color w:val="auto"/>
          <w:sz w:val="24"/>
          <w:szCs w:val="24"/>
          <w:lang w:val="es-EC"/>
        </w:rPr>
      </w:pPr>
    </w:p>
    <w:p w14:paraId="03A2EFB3" w14:textId="6FA62D25" w:rsidR="00572B79" w:rsidRDefault="00572B79" w:rsidP="00582B37">
      <w:pPr>
        <w:spacing w:after="0" w:line="360" w:lineRule="auto"/>
        <w:ind w:right="20"/>
        <w:jc w:val="both"/>
        <w:rPr>
          <w:rFonts w:ascii="Times New Roman" w:eastAsia="Times New Roman" w:hAnsi="Times New Roman" w:cs="Times New Roman"/>
          <w:color w:val="auto"/>
          <w:sz w:val="24"/>
          <w:szCs w:val="24"/>
          <w:lang w:val="es-EC"/>
        </w:rPr>
      </w:pPr>
    </w:p>
    <w:p w14:paraId="551EE611" w14:textId="7D79E9B3" w:rsidR="00F70F0F" w:rsidRDefault="00F70F0F" w:rsidP="00582B37">
      <w:pPr>
        <w:spacing w:after="0" w:line="360" w:lineRule="auto"/>
        <w:ind w:right="20"/>
        <w:jc w:val="both"/>
        <w:rPr>
          <w:rFonts w:ascii="Times New Roman" w:eastAsia="Times New Roman" w:hAnsi="Times New Roman" w:cs="Times New Roman"/>
          <w:color w:val="auto"/>
          <w:sz w:val="24"/>
          <w:szCs w:val="24"/>
          <w:lang w:val="es-EC"/>
        </w:rPr>
      </w:pPr>
    </w:p>
    <w:p w14:paraId="49076E90" w14:textId="77777777" w:rsidR="00F70F0F" w:rsidRDefault="00F70F0F" w:rsidP="00582B37">
      <w:pPr>
        <w:spacing w:after="0" w:line="360" w:lineRule="auto"/>
        <w:ind w:right="20"/>
        <w:jc w:val="both"/>
        <w:rPr>
          <w:rFonts w:ascii="Times New Roman" w:eastAsia="Times New Roman" w:hAnsi="Times New Roman" w:cs="Times New Roman"/>
          <w:color w:val="auto"/>
          <w:sz w:val="24"/>
          <w:szCs w:val="24"/>
          <w:lang w:val="es-EC"/>
        </w:rPr>
      </w:pPr>
    </w:p>
    <w:p w14:paraId="5AC4800D" w14:textId="6787D278" w:rsidR="00572B79" w:rsidRDefault="00572B79" w:rsidP="00582B37">
      <w:pPr>
        <w:spacing w:after="0" w:line="360" w:lineRule="auto"/>
        <w:ind w:right="20"/>
        <w:jc w:val="both"/>
        <w:rPr>
          <w:rFonts w:ascii="Times New Roman" w:eastAsia="Times New Roman" w:hAnsi="Times New Roman" w:cs="Times New Roman"/>
          <w:color w:val="auto"/>
          <w:sz w:val="24"/>
          <w:szCs w:val="24"/>
          <w:lang w:val="es-EC"/>
        </w:rPr>
      </w:pPr>
    </w:p>
    <w:p w14:paraId="60A22640" w14:textId="77777777" w:rsidR="00572B79" w:rsidRPr="00962C1E" w:rsidRDefault="00572B79" w:rsidP="00582B37">
      <w:pPr>
        <w:spacing w:after="0" w:line="360" w:lineRule="auto"/>
        <w:ind w:right="20"/>
        <w:jc w:val="both"/>
        <w:rPr>
          <w:rFonts w:ascii="Times New Roman" w:eastAsia="Times New Roman" w:hAnsi="Times New Roman" w:cs="Times New Roman"/>
          <w:color w:val="auto"/>
          <w:sz w:val="24"/>
          <w:szCs w:val="24"/>
          <w:lang w:val="es-EC"/>
        </w:rPr>
      </w:pPr>
    </w:p>
    <w:p w14:paraId="69EF06D5" w14:textId="3134B104" w:rsidR="00582B37" w:rsidRDefault="00582B37" w:rsidP="00582B37">
      <w:pPr>
        <w:pStyle w:val="Ttulo1"/>
        <w:numPr>
          <w:ilvl w:val="0"/>
          <w:numId w:val="22"/>
        </w:numPr>
        <w:ind w:right="20"/>
        <w:contextualSpacing w:val="0"/>
        <w:rPr>
          <w:color w:val="auto"/>
        </w:rPr>
      </w:pPr>
      <w:bookmarkStart w:id="12" w:name="_Toc504984972"/>
      <w:r w:rsidRPr="00962C1E">
        <w:rPr>
          <w:color w:val="auto"/>
        </w:rPr>
        <w:lastRenderedPageBreak/>
        <w:t>SINOPSIS DE LA PROPUESTA TECNOLÓGICA</w:t>
      </w:r>
      <w:bookmarkEnd w:id="12"/>
    </w:p>
    <w:p w14:paraId="3D4074D1" w14:textId="77777777" w:rsidR="00004557" w:rsidRPr="00004557" w:rsidRDefault="00004557" w:rsidP="00004557">
      <w:pPr>
        <w:jc w:val="center"/>
        <w:rPr>
          <w:b/>
        </w:rPr>
      </w:pPr>
      <w:r w:rsidRPr="00004557">
        <w:rPr>
          <w:b/>
        </w:rPr>
        <w:t>UNIVERSIDAD TÉCNICA DE COTOPAXI</w:t>
      </w:r>
    </w:p>
    <w:p w14:paraId="6CCE57B4" w14:textId="16D5B069" w:rsidR="00004557" w:rsidRPr="00004557" w:rsidRDefault="00004557" w:rsidP="00004557">
      <w:pPr>
        <w:jc w:val="center"/>
        <w:rPr>
          <w:b/>
        </w:rPr>
      </w:pPr>
      <w:r w:rsidRPr="00004557">
        <w:rPr>
          <w:b/>
        </w:rPr>
        <w:t>FACULTAD DE CIENCIAS DE LA INGENIERÍA Y APLICADAS</w:t>
      </w:r>
    </w:p>
    <w:p w14:paraId="4307962B" w14:textId="77777777" w:rsidR="00004557" w:rsidRPr="00004557" w:rsidRDefault="00004557" w:rsidP="00004557">
      <w:pPr>
        <w:jc w:val="center"/>
        <w:rPr>
          <w:b/>
        </w:rPr>
      </w:pPr>
      <w:r w:rsidRPr="00004557">
        <w:rPr>
          <w:b/>
        </w:rPr>
        <w:t>TITULO: “APLICACIÓN MÓVIL CON ADMINISTRACIÓN DE CONTENIDOS WEB, PARA DIFUNDIR INFORMACIÓN DE LOS PRINCIPALES ATRACTIVOS TURÍSTICOS DE LA PROVINCIA DE COTOPAXI.”</w:t>
      </w:r>
    </w:p>
    <w:p w14:paraId="1518BA2D" w14:textId="77777777" w:rsidR="00004557" w:rsidRPr="00004557" w:rsidRDefault="00004557" w:rsidP="00004557">
      <w:pPr>
        <w:spacing w:line="240" w:lineRule="auto"/>
        <w:jc w:val="right"/>
      </w:pPr>
      <w:r w:rsidRPr="00004557">
        <w:t>Autores:</w:t>
      </w:r>
    </w:p>
    <w:p w14:paraId="70AB1FEB" w14:textId="77777777" w:rsidR="00004557" w:rsidRPr="00004557" w:rsidRDefault="00004557" w:rsidP="00004557">
      <w:pPr>
        <w:spacing w:line="240" w:lineRule="auto"/>
        <w:jc w:val="right"/>
      </w:pPr>
      <w:r w:rsidRPr="00004557">
        <w:t xml:space="preserve">Cando </w:t>
      </w:r>
      <w:proofErr w:type="spellStart"/>
      <w:r w:rsidRPr="00004557">
        <w:t>Toapanta</w:t>
      </w:r>
      <w:proofErr w:type="spellEnd"/>
      <w:r w:rsidRPr="00004557">
        <w:t xml:space="preserve"> Alexis Javier</w:t>
      </w:r>
    </w:p>
    <w:p w14:paraId="6FF476D3" w14:textId="77777777" w:rsidR="00004557" w:rsidRPr="00004557" w:rsidRDefault="00004557" w:rsidP="00004557">
      <w:pPr>
        <w:spacing w:line="240" w:lineRule="auto"/>
        <w:jc w:val="right"/>
      </w:pPr>
      <w:r w:rsidRPr="00004557">
        <w:t xml:space="preserve">Oñate Cajamarca Jonathan Alexander </w:t>
      </w:r>
    </w:p>
    <w:p w14:paraId="107F719E" w14:textId="77777777" w:rsidR="00004557" w:rsidRPr="00004557" w:rsidRDefault="00004557" w:rsidP="00004557">
      <w:pPr>
        <w:jc w:val="center"/>
        <w:rPr>
          <w:b/>
        </w:rPr>
      </w:pPr>
      <w:r w:rsidRPr="00004557">
        <w:rPr>
          <w:b/>
        </w:rPr>
        <w:t>Resumen</w:t>
      </w:r>
    </w:p>
    <w:p w14:paraId="043682B5" w14:textId="77777777" w:rsidR="00004557" w:rsidRPr="00004557" w:rsidRDefault="00004557" w:rsidP="00004557"/>
    <w:p w14:paraId="69C2951C" w14:textId="70204000" w:rsidR="00004557" w:rsidRDefault="00004557" w:rsidP="00004557">
      <w:pPr>
        <w:jc w:val="both"/>
      </w:pPr>
      <w:r w:rsidRPr="00004557">
        <w:t xml:space="preserve">El principal problema es la falta de información digital acerca de los principales atractivos turísticos de la Provincia, por lo tanto, el Gobierno Autónomo Descentralizado de la Provincia de Cotopaxi puso en disposición un catálogo sobre los recursos turísticos potenciales de la provincia, sin embargo, no es de fácil acceso debido que no cuentan con una cantidad adecuada de catálogos impresos para distribuir a las personas y el desconocimiento de existencia de la misma. Por esta razón se ha propuesto el desarrollo de una aplicación móvil con administración de contenidos Web, comunicados a través de un web </w:t>
      </w:r>
      <w:proofErr w:type="spellStart"/>
      <w:r w:rsidRPr="00004557">
        <w:t>service</w:t>
      </w:r>
      <w:proofErr w:type="spellEnd"/>
      <w:r w:rsidRPr="00004557">
        <w:t>, para centralizar y difundir la información de los principales atractivos turísticos de la Provincia de Cotopaxi.</w:t>
      </w:r>
      <w:r>
        <w:t xml:space="preserve"> </w:t>
      </w:r>
      <w:r w:rsidRPr="00004557">
        <w:t xml:space="preserve">Para solventar con el objetivo planteado se propuso construir una aplicación híbrida la cual cuenta con dos módulos que son: 1) Módulo Móvil el cual cuenta con su respectivos </w:t>
      </w:r>
      <w:proofErr w:type="spellStart"/>
      <w:r w:rsidRPr="00004557">
        <w:t>submódulos</w:t>
      </w:r>
      <w:proofErr w:type="spellEnd"/>
      <w:r w:rsidRPr="00004557">
        <w:t xml:space="preserve"> que son: A)Visualización de Datos Generales de la Provincia de Cotopaxi  B)Visualización de los Atractivos Turísticos por Categorías C) Visualización de los Atractivos Turísticos por Cantones D) El desempeño de la aplicación de forma offline y online 2) Módulo Web el cual cuenta con su respectivos </w:t>
      </w:r>
      <w:proofErr w:type="spellStart"/>
      <w:r w:rsidRPr="00004557">
        <w:t>submódulos</w:t>
      </w:r>
      <w:proofErr w:type="spellEnd"/>
      <w:r w:rsidRPr="00004557">
        <w:t xml:space="preserve"> que son:  A)Administración de Atractivos Turísticos  B)Administración de Festividades importantes por Cantón C  y D) Envío de datos de los atractivos turísticos y festividades importantes a la aplicación móvil, por esta razón se planteó el uso de la metodología Ágil </w:t>
      </w:r>
      <w:proofErr w:type="spellStart"/>
      <w:r w:rsidRPr="00004557">
        <w:t>SCRUM</w:t>
      </w:r>
      <w:proofErr w:type="spellEnd"/>
      <w:r w:rsidRPr="00004557">
        <w:t>, la cual permite una comunicación directa entre el cliente y el equipo de desarrollo para obtener una mayor productividad y calidad del producto final.</w:t>
      </w:r>
      <w:r>
        <w:t xml:space="preserve"> </w:t>
      </w:r>
      <w:r w:rsidRPr="00004557">
        <w:t xml:space="preserve">Con el módulo Web se logró centralizar 77 Atractivos Turísticos de la Provincia de Cotopaxi y 57 Festividades Importantes, cabe recalcar que la aplicación móvil trabaja de forma offline y online. La aplicación móvil tiene como nombre Vive Turismo Cotopaxi, la cual es una herramienta tecnológica que el </w:t>
      </w:r>
      <w:proofErr w:type="spellStart"/>
      <w:r w:rsidRPr="00004557">
        <w:t>GAD</w:t>
      </w:r>
      <w:proofErr w:type="spellEnd"/>
      <w:r w:rsidRPr="00004557">
        <w:t xml:space="preserve"> Provincial de Cotopaxi podrá brindar, a los turistas que visiten la Provincia, ya que se enfoca principalmente en dar información de los principales atractivos turísticos que tiene cada cantón de una forma atractiva y amigable, esta aplicación ya está disponible en la tienda de </w:t>
      </w:r>
      <w:proofErr w:type="spellStart"/>
      <w:r w:rsidRPr="00004557">
        <w:t>Android</w:t>
      </w:r>
      <w:proofErr w:type="spellEnd"/>
      <w:r w:rsidRPr="00004557">
        <w:t xml:space="preserve"> “Play </w:t>
      </w:r>
      <w:proofErr w:type="spellStart"/>
      <w:r w:rsidRPr="00004557">
        <w:t>Store</w:t>
      </w:r>
      <w:proofErr w:type="spellEnd"/>
      <w:r w:rsidRPr="00004557">
        <w:t xml:space="preserve">”. </w:t>
      </w:r>
    </w:p>
    <w:p w14:paraId="20444261" w14:textId="6993DAAC" w:rsidR="00004557" w:rsidRDefault="00004557" w:rsidP="00004557">
      <w:pPr>
        <w:jc w:val="both"/>
      </w:pPr>
    </w:p>
    <w:p w14:paraId="57EDB9CF" w14:textId="3FAE2175" w:rsidR="00004557" w:rsidRDefault="00004557" w:rsidP="00004557">
      <w:r w:rsidRPr="00004557">
        <w:t xml:space="preserve">PALABRAS CLAVES: Web </w:t>
      </w:r>
      <w:proofErr w:type="spellStart"/>
      <w:r w:rsidRPr="00004557">
        <w:t>Service</w:t>
      </w:r>
      <w:proofErr w:type="spellEnd"/>
      <w:r w:rsidRPr="00004557">
        <w:t xml:space="preserve">, Framework Play, </w:t>
      </w:r>
      <w:proofErr w:type="spellStart"/>
      <w:r w:rsidRPr="00004557">
        <w:t>JSON</w:t>
      </w:r>
      <w:proofErr w:type="spellEnd"/>
      <w:r w:rsidRPr="00004557">
        <w:t xml:space="preserve">, </w:t>
      </w:r>
      <w:proofErr w:type="spellStart"/>
      <w:r w:rsidRPr="00004557">
        <w:t>PostgreSQL</w:t>
      </w:r>
      <w:proofErr w:type="spellEnd"/>
      <w:r w:rsidRPr="00004557">
        <w:t xml:space="preserve">, aplicación móvil, web, </w:t>
      </w:r>
      <w:proofErr w:type="spellStart"/>
      <w:r w:rsidRPr="00004557">
        <w:t>SCRUM</w:t>
      </w:r>
      <w:proofErr w:type="spellEnd"/>
      <w:r w:rsidRPr="00004557">
        <w:t xml:space="preserve">.  </w:t>
      </w:r>
    </w:p>
    <w:p w14:paraId="16464D70" w14:textId="7B9DF0F2" w:rsidR="00004557" w:rsidRDefault="00004557" w:rsidP="00004557"/>
    <w:p w14:paraId="753170E4" w14:textId="0A6D865C" w:rsidR="00004557" w:rsidRDefault="00004557" w:rsidP="00004557"/>
    <w:p w14:paraId="26C82236" w14:textId="69A9E12A" w:rsidR="00004557" w:rsidRDefault="00004557" w:rsidP="00004557"/>
    <w:p w14:paraId="352FF61B" w14:textId="77777777" w:rsidR="00004557" w:rsidRPr="00004557" w:rsidRDefault="00004557" w:rsidP="00004557"/>
    <w:p w14:paraId="4AEB5C6D" w14:textId="3C5F58FF" w:rsidR="00F70F0F" w:rsidRPr="00004557" w:rsidRDefault="00F70F0F" w:rsidP="00F70F0F">
      <w:pPr>
        <w:pStyle w:val="Prrafodelista"/>
        <w:numPr>
          <w:ilvl w:val="1"/>
          <w:numId w:val="22"/>
        </w:numPr>
        <w:outlineLvl w:val="1"/>
        <w:rPr>
          <w:rFonts w:ascii="Times New Roman" w:hAnsi="Times New Roman" w:cs="Times New Roman"/>
          <w:sz w:val="24"/>
          <w:szCs w:val="24"/>
        </w:rPr>
      </w:pPr>
      <w:r w:rsidRPr="00F70F0F">
        <w:rPr>
          <w:rFonts w:ascii="Times New Roman" w:hAnsi="Times New Roman" w:cs="Times New Roman"/>
          <w:b/>
          <w:sz w:val="24"/>
          <w:szCs w:val="24"/>
        </w:rPr>
        <w:lastRenderedPageBreak/>
        <w:t xml:space="preserve"> </w:t>
      </w:r>
      <w:bookmarkStart w:id="13" w:name="_Toc504984973"/>
      <w:proofErr w:type="spellStart"/>
      <w:r w:rsidRPr="00F70F0F">
        <w:rPr>
          <w:rFonts w:ascii="Times New Roman" w:hAnsi="Times New Roman" w:cs="Times New Roman"/>
          <w:b/>
          <w:sz w:val="24"/>
          <w:szCs w:val="24"/>
        </w:rPr>
        <w:t>ABSTRACT</w:t>
      </w:r>
      <w:bookmarkEnd w:id="13"/>
      <w:proofErr w:type="spellEnd"/>
    </w:p>
    <w:p w14:paraId="415C2EEE" w14:textId="77777777" w:rsidR="00004557" w:rsidRPr="00004557" w:rsidRDefault="00004557" w:rsidP="00004557">
      <w:pPr>
        <w:jc w:val="center"/>
        <w:rPr>
          <w:rFonts w:ascii="Times New Roman" w:hAnsi="Times New Roman" w:cs="Times New Roman"/>
          <w:sz w:val="24"/>
          <w:szCs w:val="24"/>
        </w:rPr>
      </w:pPr>
      <w:r w:rsidRPr="00004557">
        <w:rPr>
          <w:rFonts w:ascii="Times New Roman" w:hAnsi="Times New Roman" w:cs="Times New Roman"/>
          <w:sz w:val="24"/>
          <w:szCs w:val="24"/>
        </w:rPr>
        <w:t>UNIVERSIDAD TÉCNICA DE COTOPAXI</w:t>
      </w:r>
    </w:p>
    <w:p w14:paraId="08813FB3" w14:textId="77777777" w:rsidR="00004557" w:rsidRPr="00004557" w:rsidRDefault="00004557" w:rsidP="00004557">
      <w:pPr>
        <w:jc w:val="center"/>
        <w:rPr>
          <w:rFonts w:ascii="Times New Roman" w:hAnsi="Times New Roman" w:cs="Times New Roman"/>
          <w:sz w:val="24"/>
          <w:szCs w:val="24"/>
        </w:rPr>
      </w:pPr>
      <w:r w:rsidRPr="00004557">
        <w:rPr>
          <w:rFonts w:ascii="Times New Roman" w:hAnsi="Times New Roman" w:cs="Times New Roman"/>
          <w:sz w:val="24"/>
          <w:szCs w:val="24"/>
        </w:rPr>
        <w:t>FACULTAD DE CIENCIAS DE LA INGENIERÍA Y APLICADAS</w:t>
      </w:r>
    </w:p>
    <w:p w14:paraId="61756455" w14:textId="77777777" w:rsidR="00004557" w:rsidRPr="00004557" w:rsidRDefault="00004557" w:rsidP="00004557">
      <w:pPr>
        <w:jc w:val="center"/>
        <w:rPr>
          <w:rFonts w:ascii="Times New Roman" w:hAnsi="Times New Roman" w:cs="Times New Roman"/>
          <w:sz w:val="24"/>
          <w:szCs w:val="24"/>
          <w:lang w:val="en-US"/>
        </w:rPr>
      </w:pPr>
      <w:r w:rsidRPr="00004557">
        <w:rPr>
          <w:rFonts w:ascii="Times New Roman" w:hAnsi="Times New Roman" w:cs="Times New Roman"/>
          <w:sz w:val="24"/>
          <w:szCs w:val="24"/>
          <w:lang w:val="en-US"/>
        </w:rPr>
        <w:t>Theme: “MOBILE APPLICATION WITH ADMINISTRATION OF WEB CONTENTS, DISSEMINATING INFORMATION FROM THE MAIN TOURIST ATTRACTIONS AT THE COTOPAXI PROVINCE.”</w:t>
      </w:r>
    </w:p>
    <w:p w14:paraId="6F96F475" w14:textId="77777777" w:rsidR="00004557" w:rsidRPr="00004557" w:rsidRDefault="00004557" w:rsidP="00004557">
      <w:pPr>
        <w:jc w:val="right"/>
        <w:rPr>
          <w:rFonts w:ascii="Times New Roman" w:hAnsi="Times New Roman" w:cs="Times New Roman"/>
          <w:sz w:val="24"/>
          <w:szCs w:val="24"/>
          <w:lang w:val="en-US"/>
        </w:rPr>
      </w:pPr>
      <w:r w:rsidRPr="00004557">
        <w:rPr>
          <w:rFonts w:ascii="Times New Roman" w:hAnsi="Times New Roman" w:cs="Times New Roman"/>
          <w:sz w:val="24"/>
          <w:szCs w:val="24"/>
          <w:lang w:val="en-US"/>
        </w:rPr>
        <w:t>Authors:</w:t>
      </w:r>
    </w:p>
    <w:p w14:paraId="0D2D15B5" w14:textId="77777777" w:rsidR="00004557" w:rsidRPr="00004557" w:rsidRDefault="00004557" w:rsidP="00004557">
      <w:pPr>
        <w:jc w:val="right"/>
        <w:rPr>
          <w:rFonts w:ascii="Times New Roman" w:hAnsi="Times New Roman" w:cs="Times New Roman"/>
          <w:sz w:val="24"/>
          <w:szCs w:val="24"/>
          <w:lang w:val="en-US"/>
        </w:rPr>
      </w:pPr>
      <w:r w:rsidRPr="00004557">
        <w:rPr>
          <w:rFonts w:ascii="Times New Roman" w:hAnsi="Times New Roman" w:cs="Times New Roman"/>
          <w:sz w:val="24"/>
          <w:szCs w:val="24"/>
          <w:lang w:val="en-US"/>
        </w:rPr>
        <w:t xml:space="preserve">Cando </w:t>
      </w:r>
      <w:proofErr w:type="spellStart"/>
      <w:r w:rsidRPr="00004557">
        <w:rPr>
          <w:rFonts w:ascii="Times New Roman" w:hAnsi="Times New Roman" w:cs="Times New Roman"/>
          <w:sz w:val="24"/>
          <w:szCs w:val="24"/>
          <w:lang w:val="en-US"/>
        </w:rPr>
        <w:t>Toapanta</w:t>
      </w:r>
      <w:proofErr w:type="spellEnd"/>
      <w:r w:rsidRPr="00004557">
        <w:rPr>
          <w:rFonts w:ascii="Times New Roman" w:hAnsi="Times New Roman" w:cs="Times New Roman"/>
          <w:sz w:val="24"/>
          <w:szCs w:val="24"/>
          <w:lang w:val="en-US"/>
        </w:rPr>
        <w:t xml:space="preserve"> Alexis Javier</w:t>
      </w:r>
    </w:p>
    <w:p w14:paraId="15A67522" w14:textId="77777777" w:rsidR="00004557" w:rsidRPr="00004557" w:rsidRDefault="00004557" w:rsidP="00004557">
      <w:pPr>
        <w:jc w:val="right"/>
        <w:rPr>
          <w:rFonts w:ascii="Times New Roman" w:hAnsi="Times New Roman" w:cs="Times New Roman"/>
          <w:sz w:val="24"/>
          <w:szCs w:val="24"/>
          <w:lang w:val="en-US"/>
        </w:rPr>
      </w:pPr>
      <w:proofErr w:type="spellStart"/>
      <w:r w:rsidRPr="00004557">
        <w:rPr>
          <w:rFonts w:ascii="Times New Roman" w:hAnsi="Times New Roman" w:cs="Times New Roman"/>
          <w:sz w:val="24"/>
          <w:szCs w:val="24"/>
          <w:lang w:val="en-US"/>
        </w:rPr>
        <w:t>Oñate</w:t>
      </w:r>
      <w:proofErr w:type="spellEnd"/>
      <w:r w:rsidRPr="00004557">
        <w:rPr>
          <w:rFonts w:ascii="Times New Roman" w:hAnsi="Times New Roman" w:cs="Times New Roman"/>
          <w:sz w:val="24"/>
          <w:szCs w:val="24"/>
          <w:lang w:val="en-US"/>
        </w:rPr>
        <w:t xml:space="preserve"> Cajamarca Jonathan Alexander</w:t>
      </w:r>
    </w:p>
    <w:p w14:paraId="2DE84B8E" w14:textId="77777777" w:rsidR="00004557" w:rsidRPr="00004557" w:rsidRDefault="00004557" w:rsidP="00004557">
      <w:pPr>
        <w:jc w:val="center"/>
        <w:rPr>
          <w:rFonts w:ascii="Times New Roman" w:hAnsi="Times New Roman" w:cs="Times New Roman"/>
          <w:b/>
          <w:sz w:val="24"/>
          <w:szCs w:val="24"/>
          <w:lang w:val="en-US"/>
        </w:rPr>
      </w:pPr>
      <w:r w:rsidRPr="00004557">
        <w:rPr>
          <w:rFonts w:ascii="Times New Roman" w:hAnsi="Times New Roman" w:cs="Times New Roman"/>
          <w:b/>
          <w:sz w:val="24"/>
          <w:szCs w:val="24"/>
          <w:lang w:val="en-US"/>
        </w:rPr>
        <w:t>Abstract</w:t>
      </w:r>
    </w:p>
    <w:p w14:paraId="43A754E3" w14:textId="77777777" w:rsidR="00004557" w:rsidRPr="00004557" w:rsidRDefault="00004557" w:rsidP="00004557">
      <w:pPr>
        <w:rPr>
          <w:rFonts w:ascii="Times New Roman" w:hAnsi="Times New Roman" w:cs="Times New Roman"/>
          <w:sz w:val="24"/>
          <w:szCs w:val="24"/>
          <w:lang w:val="en-US"/>
        </w:rPr>
      </w:pPr>
      <w:r w:rsidRPr="00004557">
        <w:rPr>
          <w:rFonts w:ascii="Times New Roman" w:hAnsi="Times New Roman" w:cs="Times New Roman"/>
          <w:sz w:val="24"/>
          <w:szCs w:val="24"/>
          <w:lang w:val="en-US"/>
        </w:rPr>
        <w:t xml:space="preserve"> </w:t>
      </w:r>
    </w:p>
    <w:p w14:paraId="05705B31" w14:textId="50FBF0E1" w:rsidR="00004557" w:rsidRDefault="00004557" w:rsidP="00004557">
      <w:pPr>
        <w:jc w:val="both"/>
        <w:rPr>
          <w:rFonts w:ascii="Times New Roman" w:hAnsi="Times New Roman" w:cs="Times New Roman"/>
          <w:sz w:val="24"/>
          <w:szCs w:val="24"/>
          <w:lang w:val="en-US"/>
        </w:rPr>
      </w:pPr>
      <w:r w:rsidRPr="00004557">
        <w:rPr>
          <w:rFonts w:ascii="Times New Roman" w:hAnsi="Times New Roman" w:cs="Times New Roman"/>
          <w:sz w:val="24"/>
          <w:szCs w:val="24"/>
          <w:lang w:val="en-US"/>
        </w:rPr>
        <w:t xml:space="preserve">The lack of digital information about the main tourist attractions of Cotopaxi Province is the main problem, therefore, the Decentralized Autonomous Government of Cotopaxi Province show at disposal a potential tourist resources catalog, however, It is not easy to access because they do not have an adequate amount of printed catalogs to distribute to people and the lack of knowledge of its existence. For this reason it has been proposed to develop a mobile application with Web content management, communicated through a web service, to centralize and disseminate information on the main tourist attractions of the Cotopaxi Province. To solve it, building a hybrid application was proposed to which has two modules that are: 1) Mobile Module which has its respective sub-modules that are: A) Visualization of Cotopaxi´s General Data B) Visualization of the Tourist Attractions by Categories C) Visualization of Tourist Attractions by Cantons D) Performance of the off and on line application 2) Web Module which counts with their respective sub-modules that are:   A) Administration of Tourist Attractions   B) Administration of important holidays by Canton C and D ) Sending data of the tourist attractions and important festivities to the mobile application , for this reason the use of the Agile SCRUM methodology was proposed, which allows a direct communication between the client and the development team to obtain greater productivity and quality of the final product. With the Web module was possible to centralize 77 Tourist Attractions and 57 Important Festivities, it should be noted that the mobile application works off and on line. “Vive </w:t>
      </w:r>
      <w:proofErr w:type="spellStart"/>
      <w:r w:rsidRPr="00004557">
        <w:rPr>
          <w:rFonts w:ascii="Times New Roman" w:hAnsi="Times New Roman" w:cs="Times New Roman"/>
          <w:sz w:val="24"/>
          <w:szCs w:val="24"/>
          <w:lang w:val="en-US"/>
        </w:rPr>
        <w:t>Turismo</w:t>
      </w:r>
      <w:proofErr w:type="spellEnd"/>
      <w:r w:rsidRPr="00004557">
        <w:rPr>
          <w:rFonts w:ascii="Times New Roman" w:hAnsi="Times New Roman" w:cs="Times New Roman"/>
          <w:sz w:val="24"/>
          <w:szCs w:val="24"/>
          <w:lang w:val="en-US"/>
        </w:rPr>
        <w:t xml:space="preserve"> Cotopaxi” is called the mobile application, which is a technological tool that the Provincial GAD of Cotopaxi can provide to tourists visiting the province, since it focuses mainly on giving information on the main tourist attractions that each Canton in an attractive and friendly way, this application is now available in the "Play Store" Android.</w:t>
      </w:r>
    </w:p>
    <w:p w14:paraId="6C54BD91" w14:textId="1AE2F375" w:rsidR="00004557" w:rsidRDefault="00004557" w:rsidP="00004557">
      <w:pPr>
        <w:jc w:val="both"/>
        <w:rPr>
          <w:rFonts w:ascii="Times New Roman" w:hAnsi="Times New Roman" w:cs="Times New Roman"/>
          <w:sz w:val="24"/>
          <w:szCs w:val="24"/>
          <w:lang w:val="en-US"/>
        </w:rPr>
      </w:pPr>
    </w:p>
    <w:p w14:paraId="0FA29843" w14:textId="77777777" w:rsidR="00004557" w:rsidRPr="00004557" w:rsidRDefault="00004557" w:rsidP="00004557">
      <w:pPr>
        <w:jc w:val="both"/>
        <w:rPr>
          <w:rFonts w:ascii="Times New Roman" w:hAnsi="Times New Roman" w:cs="Times New Roman"/>
          <w:sz w:val="24"/>
          <w:szCs w:val="24"/>
          <w:lang w:val="en-US"/>
        </w:rPr>
      </w:pPr>
    </w:p>
    <w:p w14:paraId="4267084B" w14:textId="77777777" w:rsidR="00004557" w:rsidRPr="00004557" w:rsidRDefault="00004557" w:rsidP="00004557">
      <w:pPr>
        <w:rPr>
          <w:rFonts w:ascii="Times New Roman" w:hAnsi="Times New Roman" w:cs="Times New Roman"/>
          <w:sz w:val="24"/>
          <w:szCs w:val="24"/>
          <w:lang w:val="en-US"/>
        </w:rPr>
      </w:pPr>
      <w:r w:rsidRPr="00004557">
        <w:rPr>
          <w:rFonts w:ascii="Times New Roman" w:hAnsi="Times New Roman" w:cs="Times New Roman"/>
          <w:sz w:val="24"/>
          <w:szCs w:val="24"/>
          <w:lang w:val="en-US"/>
        </w:rPr>
        <w:t xml:space="preserve"> </w:t>
      </w:r>
    </w:p>
    <w:p w14:paraId="30E5F7D8" w14:textId="05B60682" w:rsidR="00004557" w:rsidRPr="00004557" w:rsidRDefault="00004557" w:rsidP="00004557">
      <w:pPr>
        <w:rPr>
          <w:rFonts w:ascii="Times New Roman" w:hAnsi="Times New Roman" w:cs="Times New Roman"/>
          <w:sz w:val="24"/>
          <w:szCs w:val="24"/>
          <w:lang w:val="en-US"/>
        </w:rPr>
      </w:pPr>
      <w:r w:rsidRPr="00004557">
        <w:rPr>
          <w:rFonts w:ascii="Times New Roman" w:hAnsi="Times New Roman" w:cs="Times New Roman"/>
          <w:sz w:val="24"/>
          <w:szCs w:val="24"/>
          <w:lang w:val="en-US"/>
        </w:rPr>
        <w:t xml:space="preserve">KEY WORDS: Web Service, Framework Play, </w:t>
      </w:r>
      <w:proofErr w:type="spellStart"/>
      <w:r w:rsidRPr="00004557">
        <w:rPr>
          <w:rFonts w:ascii="Times New Roman" w:hAnsi="Times New Roman" w:cs="Times New Roman"/>
          <w:sz w:val="24"/>
          <w:szCs w:val="24"/>
          <w:lang w:val="en-US"/>
        </w:rPr>
        <w:t>JSON</w:t>
      </w:r>
      <w:proofErr w:type="spellEnd"/>
      <w:r w:rsidRPr="00004557">
        <w:rPr>
          <w:rFonts w:ascii="Times New Roman" w:hAnsi="Times New Roman" w:cs="Times New Roman"/>
          <w:sz w:val="24"/>
          <w:szCs w:val="24"/>
          <w:lang w:val="en-US"/>
        </w:rPr>
        <w:t xml:space="preserve">, </w:t>
      </w:r>
      <w:proofErr w:type="spellStart"/>
      <w:r w:rsidRPr="00004557">
        <w:rPr>
          <w:rFonts w:ascii="Times New Roman" w:hAnsi="Times New Roman" w:cs="Times New Roman"/>
          <w:sz w:val="24"/>
          <w:szCs w:val="24"/>
          <w:lang w:val="en-US"/>
        </w:rPr>
        <w:t>PostgreSQL</w:t>
      </w:r>
      <w:proofErr w:type="spellEnd"/>
      <w:r w:rsidRPr="00004557">
        <w:rPr>
          <w:rFonts w:ascii="Times New Roman" w:hAnsi="Times New Roman" w:cs="Times New Roman"/>
          <w:sz w:val="24"/>
          <w:szCs w:val="24"/>
          <w:lang w:val="en-US"/>
        </w:rPr>
        <w:t>, mobile application, web, SCRUM.</w:t>
      </w:r>
    </w:p>
    <w:p w14:paraId="11E6050E" w14:textId="77777777" w:rsidR="00582B37" w:rsidRPr="00962C1E" w:rsidRDefault="00582B37" w:rsidP="00582B37">
      <w:pPr>
        <w:pStyle w:val="Ttulo1"/>
        <w:numPr>
          <w:ilvl w:val="0"/>
          <w:numId w:val="22"/>
        </w:numPr>
        <w:contextualSpacing w:val="0"/>
        <w:rPr>
          <w:color w:val="auto"/>
        </w:rPr>
      </w:pPr>
      <w:bookmarkStart w:id="14" w:name="_Toc504984974"/>
      <w:r w:rsidRPr="00962C1E">
        <w:rPr>
          <w:color w:val="auto"/>
        </w:rPr>
        <w:lastRenderedPageBreak/>
        <w:t>DESCRIPCIÓN DEL PROBLEMA</w:t>
      </w:r>
      <w:bookmarkEnd w:id="14"/>
      <w:r w:rsidRPr="00962C1E">
        <w:rPr>
          <w:color w:val="auto"/>
        </w:rPr>
        <w:t xml:space="preserve"> </w:t>
      </w:r>
    </w:p>
    <w:p w14:paraId="405C9E3D"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“El sector turístico ha vivido un crecimiento espectacular en los últimos años y ya supone el 10% del Producto Interno Bruto Mundial. Su desarrollo ha supuesto que se produzcan variaciones notables en el mercado” (</w:t>
      </w:r>
      <w:proofErr w:type="spellStart"/>
      <w:r w:rsidRPr="00962C1E">
        <w:rPr>
          <w:rFonts w:ascii="Times New Roman" w:eastAsia="Times New Roman" w:hAnsi="Times New Roman" w:cs="Times New Roman"/>
          <w:color w:val="auto"/>
          <w:sz w:val="24"/>
          <w:szCs w:val="24"/>
        </w:rPr>
        <w:t>Lacramiora</w:t>
      </w:r>
      <w:proofErr w:type="spellEnd"/>
      <w:r w:rsidRPr="00962C1E">
        <w:rPr>
          <w:rFonts w:ascii="Times New Roman" w:eastAsia="Times New Roman" w:hAnsi="Times New Roman" w:cs="Times New Roman"/>
          <w:color w:val="auto"/>
          <w:sz w:val="24"/>
          <w:szCs w:val="24"/>
        </w:rPr>
        <w:t>, s.f.). Por lo cual en varios países del mundo ya constan con aplicaciones móviles que les ayuda a explotar sus atractivos turísticos.</w:t>
      </w:r>
    </w:p>
    <w:p w14:paraId="2E73A13D" w14:textId="341CFAE8"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“Comparando a Ecuador con otros países de la región el desarrollo de nuevas tecnologías de información se encuentra por debajo del promedio a pesar de haber mejorado su situación aún se mantiene entre los países de menor acceso” (Jiménez &amp; Edgar, 2015). Esto no ha permitido que en el país se desarrollen aplicaciones que impulsen el turismo.</w:t>
      </w:r>
    </w:p>
    <w:p w14:paraId="24FD73A8"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Siendo el turismo una de las actividades económicas que guarda mayor relación con el sector productivo, la conservación de los recursos naturales y la promoción de los valores culturales, el Gobierno Autónomo Descentralizado de la Provincia de Cotopaxi, a través de la Dirección de Fomento Productivo, puso en disposición un catálogo sobre los recursos turísticos potenciales de la provincia,  el cual no es de fácil acceso debido a que no cuentan con una cantidad adecuada de catálogos impresos para distribuir a toda la población. La cual ha generado que los habitantes de estos sectores, turistas nacionales y extranjeros tengan desconocimiento de estos lugares.</w:t>
      </w:r>
    </w:p>
    <w:p w14:paraId="2A4ACD59" w14:textId="77777777" w:rsidR="00582B37" w:rsidRPr="00962C1E" w:rsidRDefault="00582B37" w:rsidP="00582B37">
      <w:pPr>
        <w:pStyle w:val="Ttulo1"/>
        <w:numPr>
          <w:ilvl w:val="0"/>
          <w:numId w:val="22"/>
        </w:numPr>
        <w:contextualSpacing w:val="0"/>
        <w:rPr>
          <w:color w:val="auto"/>
        </w:rPr>
      </w:pPr>
      <w:bookmarkStart w:id="15" w:name="_Toc504984975"/>
      <w:r w:rsidRPr="00962C1E">
        <w:rPr>
          <w:color w:val="auto"/>
        </w:rPr>
        <w:t>DEFINICIÓN DEL PROBLEMA</w:t>
      </w:r>
      <w:bookmarkEnd w:id="15"/>
    </w:p>
    <w:p w14:paraId="12B49698"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¿Cómo contribuir con el uso de las </w:t>
      </w:r>
      <w:proofErr w:type="spellStart"/>
      <w:r w:rsidRPr="00962C1E">
        <w:rPr>
          <w:rFonts w:ascii="Times New Roman" w:eastAsia="Times New Roman" w:hAnsi="Times New Roman" w:cs="Times New Roman"/>
          <w:color w:val="auto"/>
          <w:sz w:val="24"/>
          <w:szCs w:val="24"/>
        </w:rPr>
        <w:t>TIC`S</w:t>
      </w:r>
      <w:proofErr w:type="spellEnd"/>
      <w:r w:rsidRPr="00962C1E">
        <w:rPr>
          <w:rFonts w:ascii="Times New Roman" w:eastAsia="Times New Roman" w:hAnsi="Times New Roman" w:cs="Times New Roman"/>
          <w:color w:val="auto"/>
          <w:sz w:val="24"/>
          <w:szCs w:val="24"/>
        </w:rPr>
        <w:t xml:space="preserve"> para la difusión de información de los principales atractivos turísticos que ofrece el </w:t>
      </w:r>
      <w:proofErr w:type="spellStart"/>
      <w:r w:rsidRPr="00962C1E">
        <w:rPr>
          <w:rFonts w:ascii="Times New Roman" w:eastAsia="Times New Roman" w:hAnsi="Times New Roman" w:cs="Times New Roman"/>
          <w:color w:val="auto"/>
          <w:sz w:val="24"/>
          <w:szCs w:val="24"/>
        </w:rPr>
        <w:t>GAD</w:t>
      </w:r>
      <w:proofErr w:type="spellEnd"/>
      <w:r w:rsidRPr="00962C1E">
        <w:rPr>
          <w:rFonts w:ascii="Times New Roman" w:eastAsia="Times New Roman" w:hAnsi="Times New Roman" w:cs="Times New Roman"/>
          <w:color w:val="auto"/>
          <w:sz w:val="24"/>
          <w:szCs w:val="24"/>
        </w:rPr>
        <w:t xml:space="preserve"> Provincial de Cotopaxi?</w:t>
      </w:r>
    </w:p>
    <w:p w14:paraId="3501EEBB" w14:textId="77777777" w:rsidR="00582B37" w:rsidRPr="00962C1E" w:rsidRDefault="00582B37" w:rsidP="00582B37">
      <w:pPr>
        <w:pStyle w:val="Ttulo1"/>
        <w:numPr>
          <w:ilvl w:val="0"/>
          <w:numId w:val="22"/>
        </w:numPr>
        <w:contextualSpacing w:val="0"/>
        <w:rPr>
          <w:color w:val="auto"/>
        </w:rPr>
      </w:pPr>
      <w:bookmarkStart w:id="16" w:name="_Toc504984976"/>
      <w:r w:rsidRPr="00962C1E">
        <w:rPr>
          <w:color w:val="auto"/>
        </w:rPr>
        <w:t>OBJETO DE ESTUDIO Y CAMPO DE ACCIÓN</w:t>
      </w:r>
      <w:bookmarkEnd w:id="16"/>
    </w:p>
    <w:p w14:paraId="2630478A" w14:textId="77777777" w:rsidR="00582B37" w:rsidRPr="00962C1E" w:rsidRDefault="00582B37" w:rsidP="00582B37">
      <w:pPr>
        <w:pStyle w:val="Ttulo2"/>
        <w:spacing w:line="360" w:lineRule="auto"/>
        <w:contextualSpacing w:val="0"/>
        <w:jc w:val="both"/>
        <w:rPr>
          <w:rFonts w:ascii="Times New Roman" w:eastAsia="Times New Roman" w:hAnsi="Times New Roman" w:cs="Times New Roman"/>
          <w:color w:val="auto"/>
          <w:sz w:val="24"/>
          <w:szCs w:val="24"/>
        </w:rPr>
      </w:pPr>
      <w:bookmarkStart w:id="17" w:name="_Toc504984977"/>
      <w:r w:rsidRPr="00962C1E">
        <w:rPr>
          <w:rFonts w:ascii="Times New Roman" w:eastAsia="Times New Roman" w:hAnsi="Times New Roman" w:cs="Times New Roman"/>
          <w:color w:val="auto"/>
          <w:sz w:val="24"/>
          <w:szCs w:val="24"/>
        </w:rPr>
        <w:t>Objeto de Estudio</w:t>
      </w:r>
      <w:bookmarkEnd w:id="17"/>
    </w:p>
    <w:p w14:paraId="2535372D"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Difusión de información de los principales atractivos turísticos de la provincia de Cotopaxi.</w:t>
      </w:r>
    </w:p>
    <w:p w14:paraId="05927C1D" w14:textId="77777777" w:rsidR="00582B37" w:rsidRPr="00962C1E" w:rsidRDefault="00582B37" w:rsidP="00582B37">
      <w:pPr>
        <w:pStyle w:val="Ttulo2"/>
        <w:spacing w:line="360" w:lineRule="auto"/>
        <w:contextualSpacing w:val="0"/>
        <w:jc w:val="both"/>
        <w:rPr>
          <w:rFonts w:ascii="Times New Roman" w:eastAsia="Times New Roman" w:hAnsi="Times New Roman" w:cs="Times New Roman"/>
          <w:color w:val="auto"/>
          <w:sz w:val="24"/>
          <w:szCs w:val="24"/>
        </w:rPr>
      </w:pPr>
      <w:bookmarkStart w:id="18" w:name="_Toc504984978"/>
      <w:r w:rsidRPr="00962C1E">
        <w:rPr>
          <w:rFonts w:ascii="Times New Roman" w:eastAsia="Times New Roman" w:hAnsi="Times New Roman" w:cs="Times New Roman"/>
          <w:color w:val="auto"/>
          <w:sz w:val="24"/>
          <w:szCs w:val="24"/>
        </w:rPr>
        <w:t>Campo de Acción</w:t>
      </w:r>
      <w:bookmarkEnd w:id="18"/>
    </w:p>
    <w:p w14:paraId="5FB011F1" w14:textId="6EFA17E7" w:rsidR="00582B37"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Aplicación móvil con administración de contenidos web para la difusión de información de los principales atractivos turísticos de la provincia de Cotopaxi.</w:t>
      </w:r>
    </w:p>
    <w:p w14:paraId="59B53DA7" w14:textId="77777777" w:rsidR="00582B37" w:rsidRPr="00962C1E" w:rsidRDefault="00582B37" w:rsidP="00582B37">
      <w:pPr>
        <w:pStyle w:val="Ttulo1"/>
        <w:numPr>
          <w:ilvl w:val="0"/>
          <w:numId w:val="22"/>
        </w:numPr>
        <w:contextualSpacing w:val="0"/>
        <w:rPr>
          <w:color w:val="auto"/>
        </w:rPr>
      </w:pPr>
      <w:bookmarkStart w:id="19" w:name="_Toc504928598"/>
      <w:bookmarkStart w:id="20" w:name="_Toc504928759"/>
      <w:bookmarkStart w:id="21" w:name="_Toc504978521"/>
      <w:bookmarkStart w:id="22" w:name="_Toc504984979"/>
      <w:bookmarkEnd w:id="19"/>
      <w:bookmarkEnd w:id="20"/>
      <w:bookmarkEnd w:id="21"/>
      <w:r w:rsidRPr="00962C1E">
        <w:rPr>
          <w:color w:val="auto"/>
        </w:rPr>
        <w:lastRenderedPageBreak/>
        <w:t>OBJETIVOS</w:t>
      </w:r>
      <w:bookmarkEnd w:id="22"/>
      <w:r w:rsidRPr="00962C1E">
        <w:rPr>
          <w:color w:val="auto"/>
        </w:rPr>
        <w:t xml:space="preserve"> </w:t>
      </w:r>
    </w:p>
    <w:p w14:paraId="190B22D6" w14:textId="77777777" w:rsidR="00582B37" w:rsidRPr="00962C1E" w:rsidRDefault="00582B37" w:rsidP="00582B37">
      <w:pPr>
        <w:pStyle w:val="Ttulo2"/>
        <w:numPr>
          <w:ilvl w:val="1"/>
          <w:numId w:val="22"/>
        </w:numPr>
        <w:spacing w:line="360" w:lineRule="auto"/>
        <w:contextualSpacing w:val="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 </w:t>
      </w:r>
      <w:bookmarkStart w:id="23" w:name="_Toc504984980"/>
      <w:r w:rsidRPr="00962C1E">
        <w:rPr>
          <w:rFonts w:ascii="Times New Roman" w:eastAsia="Times New Roman" w:hAnsi="Times New Roman" w:cs="Times New Roman"/>
          <w:color w:val="auto"/>
          <w:sz w:val="24"/>
          <w:szCs w:val="24"/>
        </w:rPr>
        <w:t>Objetivo General</w:t>
      </w:r>
      <w:bookmarkEnd w:id="23"/>
    </w:p>
    <w:p w14:paraId="5B44262F"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Desarrollar una aplicación móvil con administración de contenidos Web, comunicados a través de un </w:t>
      </w:r>
      <w:proofErr w:type="spellStart"/>
      <w:r w:rsidRPr="00962C1E">
        <w:rPr>
          <w:rFonts w:ascii="Times New Roman" w:eastAsia="Times New Roman" w:hAnsi="Times New Roman" w:cs="Times New Roman"/>
          <w:color w:val="auto"/>
          <w:sz w:val="24"/>
          <w:szCs w:val="24"/>
        </w:rPr>
        <w:t>webservice</w:t>
      </w:r>
      <w:proofErr w:type="spellEnd"/>
      <w:r w:rsidRPr="00962C1E">
        <w:rPr>
          <w:rFonts w:ascii="Times New Roman" w:eastAsia="Times New Roman" w:hAnsi="Times New Roman" w:cs="Times New Roman"/>
          <w:color w:val="auto"/>
          <w:sz w:val="24"/>
          <w:szCs w:val="24"/>
        </w:rPr>
        <w:t>, para centralizar y difundir la información de los principales atractivos turísticos de la Provincia de Cotopaxi.</w:t>
      </w:r>
    </w:p>
    <w:p w14:paraId="6079CCFD" w14:textId="77777777" w:rsidR="00582B37" w:rsidRPr="00962C1E" w:rsidRDefault="00582B37" w:rsidP="00582B37">
      <w:pPr>
        <w:pStyle w:val="Ttulo2"/>
        <w:numPr>
          <w:ilvl w:val="1"/>
          <w:numId w:val="22"/>
        </w:numPr>
        <w:spacing w:line="360" w:lineRule="auto"/>
        <w:contextualSpacing w:val="0"/>
        <w:rPr>
          <w:rFonts w:ascii="Times New Roman" w:eastAsia="Times New Roman" w:hAnsi="Times New Roman" w:cs="Times New Roman"/>
          <w:color w:val="auto"/>
          <w:sz w:val="24"/>
          <w:szCs w:val="24"/>
        </w:rPr>
      </w:pPr>
      <w:bookmarkStart w:id="24" w:name="_Toc504984981"/>
      <w:r w:rsidRPr="00962C1E">
        <w:rPr>
          <w:rFonts w:ascii="Times New Roman" w:eastAsia="Times New Roman" w:hAnsi="Times New Roman" w:cs="Times New Roman"/>
          <w:color w:val="auto"/>
          <w:sz w:val="24"/>
          <w:szCs w:val="24"/>
        </w:rPr>
        <w:t>Objetivo Específicos</w:t>
      </w:r>
      <w:bookmarkEnd w:id="24"/>
    </w:p>
    <w:p w14:paraId="3BB9DFAD" w14:textId="77777777" w:rsidR="00582B37" w:rsidRPr="00962C1E" w:rsidRDefault="00582B37" w:rsidP="00582B37">
      <w:pPr>
        <w:numPr>
          <w:ilvl w:val="0"/>
          <w:numId w:val="7"/>
        </w:numPr>
        <w:spacing w:after="0" w:line="360" w:lineRule="auto"/>
        <w:ind w:hanging="360"/>
        <w:contextualSpacing/>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Analizar el estado del arte de las nuevas tecnologías para fomentar el turismo mediante una investigación bibliográfica permitiendo obtener bases teóricas para la investigación.</w:t>
      </w:r>
    </w:p>
    <w:p w14:paraId="64C6BA8D" w14:textId="77777777" w:rsidR="00582B37" w:rsidRPr="00962C1E" w:rsidRDefault="00582B37" w:rsidP="00582B37">
      <w:pPr>
        <w:numPr>
          <w:ilvl w:val="0"/>
          <w:numId w:val="7"/>
        </w:numPr>
        <w:spacing w:after="0" w:line="360" w:lineRule="auto"/>
        <w:ind w:hanging="360"/>
        <w:contextualSpacing/>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Realizar una entrevista estructurada al encargado del departamento de turismo del </w:t>
      </w:r>
      <w:proofErr w:type="spellStart"/>
      <w:r w:rsidRPr="00962C1E">
        <w:rPr>
          <w:rFonts w:ascii="Times New Roman" w:eastAsia="Times New Roman" w:hAnsi="Times New Roman" w:cs="Times New Roman"/>
          <w:color w:val="auto"/>
          <w:sz w:val="24"/>
          <w:szCs w:val="24"/>
        </w:rPr>
        <w:t>GAD</w:t>
      </w:r>
      <w:proofErr w:type="spellEnd"/>
      <w:r w:rsidRPr="00962C1E">
        <w:rPr>
          <w:rFonts w:ascii="Times New Roman" w:eastAsia="Times New Roman" w:hAnsi="Times New Roman" w:cs="Times New Roman"/>
          <w:color w:val="auto"/>
          <w:sz w:val="24"/>
          <w:szCs w:val="24"/>
        </w:rPr>
        <w:t xml:space="preserve"> Provincial de Cotopaxi mediante el uso de cuestionario que permita recopilar información y establecer las principales historias de usuarios.</w:t>
      </w:r>
    </w:p>
    <w:p w14:paraId="36EF90BC" w14:textId="77777777" w:rsidR="00582B37" w:rsidRPr="00962C1E" w:rsidRDefault="00582B37" w:rsidP="00582B37">
      <w:pPr>
        <w:numPr>
          <w:ilvl w:val="0"/>
          <w:numId w:val="7"/>
        </w:numPr>
        <w:spacing w:after="0" w:line="360" w:lineRule="auto"/>
        <w:ind w:hanging="360"/>
        <w:contextualSpacing/>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Aplicar la metodología </w:t>
      </w:r>
      <w:proofErr w:type="spellStart"/>
      <w:r w:rsidRPr="00962C1E">
        <w:rPr>
          <w:rFonts w:ascii="Times New Roman" w:eastAsia="Times New Roman" w:hAnsi="Times New Roman" w:cs="Times New Roman"/>
          <w:color w:val="auto"/>
          <w:sz w:val="24"/>
          <w:szCs w:val="24"/>
        </w:rPr>
        <w:t>SCRUM</w:t>
      </w:r>
      <w:proofErr w:type="spellEnd"/>
      <w:r w:rsidRPr="00962C1E">
        <w:rPr>
          <w:rFonts w:ascii="Times New Roman" w:eastAsia="Times New Roman" w:hAnsi="Times New Roman" w:cs="Times New Roman"/>
          <w:color w:val="auto"/>
          <w:sz w:val="24"/>
          <w:szCs w:val="24"/>
        </w:rPr>
        <w:t xml:space="preserve"> para el desarrollo de la aplicación que fusione la tecnología móvil y web mediante el uso de </w:t>
      </w:r>
      <w:proofErr w:type="spellStart"/>
      <w:r w:rsidRPr="00962C1E">
        <w:rPr>
          <w:rFonts w:ascii="Times New Roman" w:eastAsia="Times New Roman" w:hAnsi="Times New Roman" w:cs="Times New Roman"/>
          <w:color w:val="auto"/>
          <w:sz w:val="24"/>
          <w:szCs w:val="24"/>
        </w:rPr>
        <w:t>JSON</w:t>
      </w:r>
      <w:proofErr w:type="spellEnd"/>
      <w:r w:rsidRPr="00962C1E">
        <w:rPr>
          <w:rFonts w:ascii="Times New Roman" w:eastAsia="Times New Roman" w:hAnsi="Times New Roman" w:cs="Times New Roman"/>
          <w:color w:val="auto"/>
          <w:sz w:val="24"/>
          <w:szCs w:val="24"/>
        </w:rPr>
        <w:t xml:space="preserve"> con la finalidad de intercambiar información entre las dos tecnologías.</w:t>
      </w:r>
    </w:p>
    <w:p w14:paraId="1F904A26" w14:textId="77777777" w:rsidR="00582B37" w:rsidRPr="00962C1E" w:rsidRDefault="00582B37" w:rsidP="00582B37">
      <w:pPr>
        <w:spacing w:after="0" w:line="360" w:lineRule="auto"/>
        <w:ind w:left="720"/>
        <w:contextualSpacing/>
        <w:jc w:val="both"/>
        <w:rPr>
          <w:rFonts w:ascii="Times New Roman" w:eastAsia="Times New Roman" w:hAnsi="Times New Roman" w:cs="Times New Roman"/>
          <w:color w:val="auto"/>
          <w:sz w:val="24"/>
          <w:szCs w:val="24"/>
        </w:rPr>
        <w:sectPr w:rsidR="00582B37" w:rsidRPr="00962C1E" w:rsidSect="007058B1">
          <w:footerReference w:type="default" r:id="rId10"/>
          <w:pgSz w:w="11906" w:h="16838"/>
          <w:pgMar w:top="1701" w:right="1134" w:bottom="1134" w:left="1701" w:header="0" w:footer="720" w:gutter="0"/>
          <w:pgNumType w:start="1"/>
          <w:cols w:space="720"/>
          <w:docGrid w:linePitch="299"/>
        </w:sectPr>
      </w:pPr>
    </w:p>
    <w:p w14:paraId="7D796313" w14:textId="77777777" w:rsidR="00582B37" w:rsidRPr="00962C1E" w:rsidRDefault="00582B37" w:rsidP="00582B37">
      <w:pPr>
        <w:pStyle w:val="Prrafodelista"/>
        <w:widowControl/>
        <w:numPr>
          <w:ilvl w:val="1"/>
          <w:numId w:val="22"/>
        </w:numPr>
        <w:pBdr>
          <w:top w:val="none" w:sz="0" w:space="0" w:color="auto"/>
          <w:left w:val="none" w:sz="0" w:space="0" w:color="auto"/>
          <w:bottom w:val="none" w:sz="0" w:space="0" w:color="auto"/>
          <w:right w:val="none" w:sz="0" w:space="0" w:color="auto"/>
          <w:between w:val="none" w:sz="0" w:space="0" w:color="auto"/>
        </w:pBdr>
        <w:spacing w:after="200" w:line="360" w:lineRule="auto"/>
        <w:outlineLvl w:val="1"/>
        <w:rPr>
          <w:rFonts w:ascii="Times New Roman" w:hAnsi="Times New Roman" w:cs="Times New Roman"/>
          <w:b/>
          <w:color w:val="auto"/>
          <w:sz w:val="24"/>
          <w:szCs w:val="24"/>
        </w:rPr>
      </w:pPr>
      <w:bookmarkStart w:id="25" w:name="_Toc504984982"/>
      <w:r w:rsidRPr="00962C1E">
        <w:rPr>
          <w:rFonts w:ascii="Times New Roman" w:eastAsia="Times" w:hAnsi="Times New Roman" w:cs="Times New Roman"/>
          <w:b/>
          <w:color w:val="auto"/>
          <w:sz w:val="24"/>
          <w:szCs w:val="24"/>
        </w:rPr>
        <w:lastRenderedPageBreak/>
        <w:t>Actividades y sistemas de tareas en relación a los objetivos planteados.</w:t>
      </w:r>
      <w:bookmarkEnd w:id="25"/>
      <w:r w:rsidRPr="00962C1E">
        <w:rPr>
          <w:rFonts w:ascii="Times New Roman" w:eastAsia="Times" w:hAnsi="Times New Roman" w:cs="Times New Roman"/>
          <w:b/>
          <w:color w:val="auto"/>
          <w:sz w:val="24"/>
          <w:szCs w:val="24"/>
        </w:rPr>
        <w:t xml:space="preserve"> </w:t>
      </w:r>
    </w:p>
    <w:tbl>
      <w:tblPr>
        <w:tblW w:w="1456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39"/>
        <w:gridCol w:w="4126"/>
        <w:gridCol w:w="4252"/>
        <w:gridCol w:w="2543"/>
      </w:tblGrid>
      <w:tr w:rsidR="00582B37" w:rsidRPr="00962C1E" w14:paraId="416B193A" w14:textId="77777777" w:rsidTr="00582B37">
        <w:trPr>
          <w:trHeight w:val="920"/>
        </w:trPr>
        <w:tc>
          <w:tcPr>
            <w:tcW w:w="3639" w:type="dxa"/>
          </w:tcPr>
          <w:p w14:paraId="34DAD6D9" w14:textId="77777777" w:rsidR="00582B37" w:rsidRPr="00962C1E" w:rsidRDefault="00582B37" w:rsidP="00582B37">
            <w:pPr>
              <w:spacing w:line="360" w:lineRule="auto"/>
              <w:jc w:val="both"/>
              <w:rPr>
                <w:rFonts w:ascii="Times New Roman" w:hAnsi="Times New Roman" w:cs="Times New Roman"/>
                <w:color w:val="auto"/>
                <w:sz w:val="24"/>
                <w:szCs w:val="24"/>
              </w:rPr>
            </w:pPr>
            <w:r w:rsidRPr="00962C1E">
              <w:rPr>
                <w:rFonts w:ascii="Times New Roman" w:eastAsia="Times" w:hAnsi="Times New Roman" w:cs="Times New Roman"/>
                <w:b/>
                <w:color w:val="auto"/>
                <w:sz w:val="24"/>
                <w:szCs w:val="24"/>
              </w:rPr>
              <w:t>OBJETIVOS</w:t>
            </w:r>
          </w:p>
        </w:tc>
        <w:tc>
          <w:tcPr>
            <w:tcW w:w="4126" w:type="dxa"/>
          </w:tcPr>
          <w:p w14:paraId="4A7121EA" w14:textId="77777777" w:rsidR="00582B37" w:rsidRPr="00962C1E" w:rsidRDefault="00582B37" w:rsidP="00582B37">
            <w:pPr>
              <w:spacing w:line="360" w:lineRule="auto"/>
              <w:jc w:val="both"/>
              <w:rPr>
                <w:rFonts w:ascii="Times New Roman" w:hAnsi="Times New Roman" w:cs="Times New Roman"/>
                <w:color w:val="auto"/>
                <w:sz w:val="24"/>
                <w:szCs w:val="24"/>
              </w:rPr>
            </w:pPr>
            <w:r w:rsidRPr="00962C1E">
              <w:rPr>
                <w:rFonts w:ascii="Times New Roman" w:eastAsia="Times" w:hAnsi="Times New Roman" w:cs="Times New Roman"/>
                <w:b/>
                <w:color w:val="auto"/>
                <w:sz w:val="24"/>
                <w:szCs w:val="24"/>
              </w:rPr>
              <w:t>ACTIVIDAD</w:t>
            </w:r>
          </w:p>
        </w:tc>
        <w:tc>
          <w:tcPr>
            <w:tcW w:w="4252" w:type="dxa"/>
          </w:tcPr>
          <w:p w14:paraId="712EFB1A" w14:textId="77777777" w:rsidR="00582B37" w:rsidRPr="00962C1E" w:rsidRDefault="00582B37" w:rsidP="00582B37">
            <w:pPr>
              <w:spacing w:line="360" w:lineRule="auto"/>
              <w:jc w:val="both"/>
              <w:rPr>
                <w:rFonts w:ascii="Times New Roman" w:hAnsi="Times New Roman" w:cs="Times New Roman"/>
                <w:color w:val="auto"/>
                <w:sz w:val="24"/>
                <w:szCs w:val="24"/>
              </w:rPr>
            </w:pPr>
            <w:r w:rsidRPr="00962C1E">
              <w:rPr>
                <w:rFonts w:ascii="Times New Roman" w:eastAsia="Times" w:hAnsi="Times New Roman" w:cs="Times New Roman"/>
                <w:b/>
                <w:color w:val="auto"/>
                <w:sz w:val="24"/>
                <w:szCs w:val="24"/>
              </w:rPr>
              <w:t>RESULTADOS DE LA ACTIVIDAD</w:t>
            </w:r>
          </w:p>
        </w:tc>
        <w:tc>
          <w:tcPr>
            <w:tcW w:w="2543" w:type="dxa"/>
          </w:tcPr>
          <w:p w14:paraId="32640045" w14:textId="77777777" w:rsidR="00582B37" w:rsidRPr="00962C1E" w:rsidRDefault="00582B37" w:rsidP="00582B37">
            <w:pPr>
              <w:spacing w:line="360" w:lineRule="auto"/>
              <w:jc w:val="both"/>
              <w:rPr>
                <w:rFonts w:ascii="Times New Roman" w:hAnsi="Times New Roman" w:cs="Times New Roman"/>
                <w:color w:val="auto"/>
                <w:sz w:val="24"/>
                <w:szCs w:val="24"/>
              </w:rPr>
            </w:pPr>
            <w:r w:rsidRPr="00962C1E">
              <w:rPr>
                <w:rFonts w:ascii="Times New Roman" w:eastAsia="Times" w:hAnsi="Times New Roman" w:cs="Times New Roman"/>
                <w:b/>
                <w:color w:val="auto"/>
                <w:sz w:val="24"/>
                <w:szCs w:val="24"/>
              </w:rPr>
              <w:t>MEDIOS DE VERIFICACIÓN</w:t>
            </w:r>
          </w:p>
        </w:tc>
      </w:tr>
      <w:tr w:rsidR="00582B37" w:rsidRPr="00962C1E" w14:paraId="4C23A7F3" w14:textId="77777777" w:rsidTr="00582B37">
        <w:trPr>
          <w:trHeight w:val="1170"/>
        </w:trPr>
        <w:tc>
          <w:tcPr>
            <w:tcW w:w="3639" w:type="dxa"/>
          </w:tcPr>
          <w:p w14:paraId="44B3AED2" w14:textId="77777777" w:rsidR="00582B37" w:rsidRPr="00962C1E" w:rsidRDefault="00582B37" w:rsidP="00582B37">
            <w:pPr>
              <w:spacing w:after="0" w:line="360" w:lineRule="auto"/>
              <w:contextualSpacing/>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Analizar el estado del arte de las nuevas tecnologías para fomentar el turismo mediante una investigación bibliográfica permitiendo obtener bases teóricas para la investigación.</w:t>
            </w:r>
          </w:p>
          <w:p w14:paraId="3C468595" w14:textId="77777777" w:rsidR="00582B37" w:rsidRPr="00962C1E" w:rsidRDefault="00582B37" w:rsidP="00582B37">
            <w:pPr>
              <w:spacing w:after="0" w:line="360" w:lineRule="auto"/>
              <w:contextualSpacing/>
              <w:jc w:val="both"/>
              <w:rPr>
                <w:rFonts w:ascii="Times New Roman" w:eastAsia="Times New Roman" w:hAnsi="Times New Roman" w:cs="Times New Roman"/>
                <w:color w:val="auto"/>
                <w:sz w:val="24"/>
                <w:szCs w:val="24"/>
              </w:rPr>
            </w:pPr>
          </w:p>
          <w:p w14:paraId="787F700E" w14:textId="77777777" w:rsidR="00582B37" w:rsidRPr="00962C1E" w:rsidRDefault="00582B37" w:rsidP="00582B37">
            <w:pPr>
              <w:spacing w:line="360" w:lineRule="auto"/>
              <w:ind w:left="29"/>
              <w:jc w:val="both"/>
              <w:rPr>
                <w:rFonts w:ascii="Times New Roman" w:hAnsi="Times New Roman" w:cs="Times New Roman"/>
                <w:color w:val="auto"/>
                <w:sz w:val="24"/>
                <w:szCs w:val="24"/>
              </w:rPr>
            </w:pPr>
          </w:p>
        </w:tc>
        <w:tc>
          <w:tcPr>
            <w:tcW w:w="4126" w:type="dxa"/>
          </w:tcPr>
          <w:p w14:paraId="4BFABB80" w14:textId="77777777" w:rsidR="00582B37" w:rsidRPr="00962C1E" w:rsidRDefault="00582B37" w:rsidP="00582B37">
            <w:pPr>
              <w:spacing w:line="360" w:lineRule="auto"/>
              <w:jc w:val="both"/>
              <w:rPr>
                <w:rFonts w:ascii="Times New Roman" w:hAnsi="Times New Roman" w:cs="Times New Roman"/>
                <w:color w:val="auto"/>
                <w:sz w:val="24"/>
                <w:szCs w:val="24"/>
              </w:rPr>
            </w:pPr>
            <w:r w:rsidRPr="00962C1E">
              <w:rPr>
                <w:rFonts w:ascii="Times New Roman" w:eastAsia="Times" w:hAnsi="Times New Roman" w:cs="Times New Roman"/>
                <w:b/>
                <w:color w:val="auto"/>
                <w:sz w:val="24"/>
                <w:szCs w:val="24"/>
              </w:rPr>
              <w:t>Tarea 1:</w:t>
            </w:r>
            <w:r w:rsidRPr="00962C1E">
              <w:rPr>
                <w:rFonts w:ascii="Times New Roman" w:eastAsia="Times" w:hAnsi="Times New Roman" w:cs="Times New Roman"/>
                <w:color w:val="auto"/>
                <w:sz w:val="24"/>
                <w:szCs w:val="24"/>
              </w:rPr>
              <w:t xml:space="preserve"> Investigar una breve historia acerca de nuestra investigación.</w:t>
            </w:r>
          </w:p>
          <w:p w14:paraId="6CF8056C" w14:textId="77777777" w:rsidR="00582B37" w:rsidRPr="00962C1E" w:rsidRDefault="00582B37" w:rsidP="00582B37">
            <w:pPr>
              <w:spacing w:line="360" w:lineRule="auto"/>
              <w:jc w:val="both"/>
              <w:rPr>
                <w:rFonts w:ascii="Times New Roman" w:hAnsi="Times New Roman" w:cs="Times New Roman"/>
                <w:color w:val="auto"/>
                <w:sz w:val="24"/>
                <w:szCs w:val="24"/>
              </w:rPr>
            </w:pPr>
            <w:r w:rsidRPr="00962C1E">
              <w:rPr>
                <w:rFonts w:ascii="Times New Roman" w:eastAsia="Times" w:hAnsi="Times New Roman" w:cs="Times New Roman"/>
                <w:b/>
                <w:color w:val="auto"/>
                <w:sz w:val="24"/>
                <w:szCs w:val="24"/>
              </w:rPr>
              <w:t>Tarea 2:</w:t>
            </w:r>
            <w:r w:rsidRPr="00962C1E">
              <w:rPr>
                <w:rFonts w:ascii="Times New Roman" w:eastAsia="Times" w:hAnsi="Times New Roman" w:cs="Times New Roman"/>
                <w:color w:val="auto"/>
                <w:sz w:val="24"/>
                <w:szCs w:val="24"/>
              </w:rPr>
              <w:t xml:space="preserve"> Investigar principales fuentes que hayan investigado acerca del tema planteado.</w:t>
            </w:r>
          </w:p>
          <w:p w14:paraId="01F4FDF8" w14:textId="77777777" w:rsidR="00582B37" w:rsidRPr="00962C1E" w:rsidRDefault="00582B37" w:rsidP="00582B37">
            <w:pPr>
              <w:spacing w:line="360" w:lineRule="auto"/>
              <w:jc w:val="both"/>
              <w:rPr>
                <w:rFonts w:ascii="Times New Roman" w:hAnsi="Times New Roman" w:cs="Times New Roman"/>
                <w:color w:val="auto"/>
                <w:sz w:val="24"/>
                <w:szCs w:val="24"/>
              </w:rPr>
            </w:pPr>
            <w:r w:rsidRPr="00962C1E">
              <w:rPr>
                <w:rFonts w:ascii="Times New Roman" w:eastAsia="Times" w:hAnsi="Times New Roman" w:cs="Times New Roman"/>
                <w:b/>
                <w:color w:val="auto"/>
                <w:sz w:val="24"/>
                <w:szCs w:val="24"/>
              </w:rPr>
              <w:t>Tarea 3:</w:t>
            </w:r>
            <w:r w:rsidRPr="00962C1E">
              <w:rPr>
                <w:rFonts w:ascii="Times New Roman" w:eastAsia="Times" w:hAnsi="Times New Roman" w:cs="Times New Roman"/>
                <w:color w:val="auto"/>
                <w:sz w:val="24"/>
                <w:szCs w:val="24"/>
              </w:rPr>
              <w:t xml:space="preserve"> Investigar lo más relevante acerca del tema del proyecto</w:t>
            </w:r>
          </w:p>
        </w:tc>
        <w:tc>
          <w:tcPr>
            <w:tcW w:w="4252" w:type="dxa"/>
          </w:tcPr>
          <w:p w14:paraId="2EBFBEC7" w14:textId="77777777" w:rsidR="00582B37" w:rsidRPr="00962C1E" w:rsidRDefault="00582B37" w:rsidP="00582B37">
            <w:pPr>
              <w:spacing w:line="360" w:lineRule="auto"/>
              <w:jc w:val="both"/>
              <w:rPr>
                <w:rFonts w:ascii="Times New Roman" w:hAnsi="Times New Roman" w:cs="Times New Roman"/>
                <w:color w:val="auto"/>
                <w:sz w:val="24"/>
                <w:szCs w:val="24"/>
              </w:rPr>
            </w:pPr>
            <w:r w:rsidRPr="00962C1E">
              <w:rPr>
                <w:rFonts w:ascii="Times New Roman" w:eastAsia="Times" w:hAnsi="Times New Roman" w:cs="Times New Roman"/>
                <w:b/>
                <w:color w:val="auto"/>
                <w:sz w:val="24"/>
                <w:szCs w:val="24"/>
              </w:rPr>
              <w:t xml:space="preserve">Resultado 1: </w:t>
            </w:r>
            <w:r w:rsidRPr="00962C1E">
              <w:rPr>
                <w:rFonts w:ascii="Times New Roman" w:eastAsia="Times" w:hAnsi="Times New Roman" w:cs="Times New Roman"/>
                <w:color w:val="auto"/>
                <w:sz w:val="24"/>
                <w:szCs w:val="24"/>
              </w:rPr>
              <w:t>Establecer los antecedentes de la investigación.</w:t>
            </w:r>
          </w:p>
          <w:p w14:paraId="0D06AE2B" w14:textId="77777777" w:rsidR="00582B37" w:rsidRPr="00962C1E" w:rsidRDefault="00582B37" w:rsidP="00582B37">
            <w:pPr>
              <w:spacing w:line="360" w:lineRule="auto"/>
              <w:jc w:val="both"/>
              <w:rPr>
                <w:rFonts w:ascii="Times New Roman" w:hAnsi="Times New Roman" w:cs="Times New Roman"/>
                <w:color w:val="auto"/>
                <w:sz w:val="24"/>
                <w:szCs w:val="24"/>
              </w:rPr>
            </w:pPr>
            <w:r w:rsidRPr="00962C1E">
              <w:rPr>
                <w:rFonts w:ascii="Times New Roman" w:eastAsia="Times" w:hAnsi="Times New Roman" w:cs="Times New Roman"/>
                <w:b/>
                <w:color w:val="auto"/>
                <w:sz w:val="24"/>
                <w:szCs w:val="24"/>
              </w:rPr>
              <w:t>Resultado 2:</w:t>
            </w:r>
            <w:r w:rsidRPr="00962C1E">
              <w:rPr>
                <w:rFonts w:ascii="Times New Roman" w:eastAsia="Times" w:hAnsi="Times New Roman" w:cs="Times New Roman"/>
                <w:color w:val="auto"/>
                <w:sz w:val="24"/>
                <w:szCs w:val="24"/>
              </w:rPr>
              <w:t xml:space="preserve"> Obtener los principales referentes de la investigación.</w:t>
            </w:r>
          </w:p>
          <w:p w14:paraId="545451E1" w14:textId="77777777" w:rsidR="00582B37" w:rsidRPr="00962C1E" w:rsidRDefault="00582B37" w:rsidP="00582B37">
            <w:pPr>
              <w:spacing w:line="360" w:lineRule="auto"/>
              <w:jc w:val="both"/>
              <w:rPr>
                <w:rFonts w:ascii="Times New Roman" w:hAnsi="Times New Roman" w:cs="Times New Roman"/>
                <w:color w:val="auto"/>
                <w:sz w:val="24"/>
                <w:szCs w:val="24"/>
              </w:rPr>
            </w:pPr>
            <w:r w:rsidRPr="00962C1E">
              <w:rPr>
                <w:rFonts w:ascii="Times New Roman" w:eastAsia="Times" w:hAnsi="Times New Roman" w:cs="Times New Roman"/>
                <w:b/>
                <w:color w:val="auto"/>
                <w:sz w:val="24"/>
                <w:szCs w:val="24"/>
              </w:rPr>
              <w:t>Resultado 3:</w:t>
            </w:r>
            <w:r w:rsidRPr="00962C1E">
              <w:rPr>
                <w:rFonts w:ascii="Times New Roman" w:eastAsia="Times" w:hAnsi="Times New Roman" w:cs="Times New Roman"/>
                <w:color w:val="auto"/>
                <w:sz w:val="24"/>
                <w:szCs w:val="24"/>
              </w:rPr>
              <w:t xml:space="preserve"> Establecer las principales conceptos acerca de la investigación.</w:t>
            </w:r>
          </w:p>
        </w:tc>
        <w:tc>
          <w:tcPr>
            <w:tcW w:w="2543" w:type="dxa"/>
          </w:tcPr>
          <w:p w14:paraId="41D60FA9" w14:textId="77777777" w:rsidR="00582B37" w:rsidRPr="00962C1E" w:rsidRDefault="00582B37" w:rsidP="00582B37">
            <w:pPr>
              <w:spacing w:line="360" w:lineRule="auto"/>
              <w:jc w:val="both"/>
              <w:rPr>
                <w:rFonts w:ascii="Times New Roman" w:hAnsi="Times New Roman" w:cs="Times New Roman"/>
                <w:color w:val="auto"/>
                <w:sz w:val="24"/>
                <w:szCs w:val="24"/>
              </w:rPr>
            </w:pPr>
            <w:r w:rsidRPr="00962C1E">
              <w:rPr>
                <w:rFonts w:ascii="Times New Roman" w:eastAsia="Times" w:hAnsi="Times New Roman" w:cs="Times New Roman"/>
                <w:color w:val="auto"/>
                <w:sz w:val="24"/>
                <w:szCs w:val="24"/>
              </w:rPr>
              <w:t>Investigación y documentación Bibliográfica.</w:t>
            </w:r>
          </w:p>
        </w:tc>
      </w:tr>
      <w:tr w:rsidR="00582B37" w:rsidRPr="00962C1E" w14:paraId="534F4AAA" w14:textId="77777777" w:rsidTr="00582B37">
        <w:trPr>
          <w:trHeight w:val="1131"/>
        </w:trPr>
        <w:tc>
          <w:tcPr>
            <w:tcW w:w="3639" w:type="dxa"/>
          </w:tcPr>
          <w:p w14:paraId="0EEF0227" w14:textId="77777777" w:rsidR="00582B37" w:rsidRPr="00962C1E" w:rsidRDefault="00582B37" w:rsidP="00582B37">
            <w:pPr>
              <w:spacing w:after="0" w:line="360" w:lineRule="auto"/>
              <w:contextualSpacing/>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Realizar una entrevista estructurada al encargado del departamento de turismo del </w:t>
            </w:r>
            <w:proofErr w:type="spellStart"/>
            <w:r w:rsidRPr="00962C1E">
              <w:rPr>
                <w:rFonts w:ascii="Times New Roman" w:eastAsia="Times New Roman" w:hAnsi="Times New Roman" w:cs="Times New Roman"/>
                <w:color w:val="auto"/>
                <w:sz w:val="24"/>
                <w:szCs w:val="24"/>
              </w:rPr>
              <w:t>GAD</w:t>
            </w:r>
            <w:proofErr w:type="spellEnd"/>
            <w:r w:rsidRPr="00962C1E">
              <w:rPr>
                <w:rFonts w:ascii="Times New Roman" w:eastAsia="Times New Roman" w:hAnsi="Times New Roman" w:cs="Times New Roman"/>
                <w:color w:val="auto"/>
                <w:sz w:val="24"/>
                <w:szCs w:val="24"/>
              </w:rPr>
              <w:t xml:space="preserve"> Provincial de Cotopaxi mediante el uso de cuestionario que permita recopilar información y establecer las principales historias de usuarios.</w:t>
            </w:r>
          </w:p>
          <w:p w14:paraId="023242BA" w14:textId="77777777" w:rsidR="00582B37" w:rsidRPr="00962C1E" w:rsidRDefault="00582B37" w:rsidP="00582B37">
            <w:pPr>
              <w:spacing w:after="0" w:line="360" w:lineRule="auto"/>
              <w:contextualSpacing/>
              <w:jc w:val="both"/>
              <w:rPr>
                <w:rFonts w:ascii="Times New Roman" w:hAnsi="Times New Roman" w:cs="Times New Roman"/>
                <w:color w:val="auto"/>
                <w:sz w:val="24"/>
                <w:szCs w:val="24"/>
              </w:rPr>
            </w:pPr>
          </w:p>
        </w:tc>
        <w:tc>
          <w:tcPr>
            <w:tcW w:w="4126" w:type="dxa"/>
          </w:tcPr>
          <w:p w14:paraId="5D3681A8" w14:textId="77777777" w:rsidR="00582B37" w:rsidRPr="00962C1E" w:rsidRDefault="00582B37" w:rsidP="00582B37">
            <w:pPr>
              <w:spacing w:line="360" w:lineRule="auto"/>
              <w:jc w:val="both"/>
              <w:rPr>
                <w:rFonts w:ascii="Times New Roman" w:hAnsi="Times New Roman" w:cs="Times New Roman"/>
                <w:color w:val="auto"/>
                <w:sz w:val="24"/>
                <w:szCs w:val="24"/>
              </w:rPr>
            </w:pPr>
            <w:r w:rsidRPr="00962C1E">
              <w:rPr>
                <w:rFonts w:ascii="Times New Roman" w:eastAsia="Times" w:hAnsi="Times New Roman" w:cs="Times New Roman"/>
                <w:b/>
                <w:color w:val="auto"/>
                <w:sz w:val="24"/>
                <w:szCs w:val="24"/>
              </w:rPr>
              <w:t>Tarea 1</w:t>
            </w:r>
            <w:proofErr w:type="gramStart"/>
            <w:r w:rsidRPr="00962C1E">
              <w:rPr>
                <w:rFonts w:ascii="Times New Roman" w:eastAsia="Times" w:hAnsi="Times New Roman" w:cs="Times New Roman"/>
                <w:b/>
                <w:color w:val="auto"/>
                <w:sz w:val="24"/>
                <w:szCs w:val="24"/>
              </w:rPr>
              <w:t>:</w:t>
            </w:r>
            <w:r w:rsidRPr="00962C1E">
              <w:rPr>
                <w:rFonts w:ascii="Times New Roman" w:eastAsia="Times" w:hAnsi="Times New Roman" w:cs="Times New Roman"/>
                <w:color w:val="auto"/>
                <w:sz w:val="24"/>
                <w:szCs w:val="24"/>
              </w:rPr>
              <w:t xml:space="preserve">  Elaboración</w:t>
            </w:r>
            <w:proofErr w:type="gramEnd"/>
            <w:r w:rsidRPr="00962C1E">
              <w:rPr>
                <w:rFonts w:ascii="Times New Roman" w:eastAsia="Times" w:hAnsi="Times New Roman" w:cs="Times New Roman"/>
                <w:color w:val="auto"/>
                <w:sz w:val="24"/>
                <w:szCs w:val="24"/>
              </w:rPr>
              <w:t xml:space="preserve"> de las preguntas.</w:t>
            </w:r>
          </w:p>
          <w:p w14:paraId="0F18EAB2" w14:textId="77777777" w:rsidR="00582B37" w:rsidRPr="00962C1E" w:rsidRDefault="00582B37" w:rsidP="00582B37">
            <w:pPr>
              <w:spacing w:line="360" w:lineRule="auto"/>
              <w:jc w:val="both"/>
              <w:rPr>
                <w:rFonts w:ascii="Times New Roman" w:hAnsi="Times New Roman" w:cs="Times New Roman"/>
                <w:color w:val="auto"/>
                <w:sz w:val="24"/>
                <w:szCs w:val="24"/>
              </w:rPr>
            </w:pPr>
            <w:r w:rsidRPr="00962C1E">
              <w:rPr>
                <w:rFonts w:ascii="Times New Roman" w:eastAsia="Times" w:hAnsi="Times New Roman" w:cs="Times New Roman"/>
                <w:b/>
                <w:color w:val="auto"/>
                <w:sz w:val="24"/>
                <w:szCs w:val="24"/>
              </w:rPr>
              <w:t>Tarea 2:</w:t>
            </w:r>
            <w:r w:rsidRPr="00962C1E">
              <w:rPr>
                <w:rFonts w:ascii="Times New Roman" w:eastAsia="Times" w:hAnsi="Times New Roman" w:cs="Times New Roman"/>
                <w:color w:val="auto"/>
                <w:sz w:val="24"/>
                <w:szCs w:val="24"/>
              </w:rPr>
              <w:t xml:space="preserve"> Realizar la entrevista a la persona encargada del Turismo del </w:t>
            </w:r>
            <w:proofErr w:type="spellStart"/>
            <w:r w:rsidRPr="00962C1E">
              <w:rPr>
                <w:rFonts w:ascii="Times New Roman" w:eastAsia="Times" w:hAnsi="Times New Roman" w:cs="Times New Roman"/>
                <w:color w:val="auto"/>
                <w:sz w:val="24"/>
                <w:szCs w:val="24"/>
              </w:rPr>
              <w:t>GAD</w:t>
            </w:r>
            <w:proofErr w:type="spellEnd"/>
            <w:r w:rsidRPr="00962C1E">
              <w:rPr>
                <w:rFonts w:ascii="Times New Roman" w:eastAsia="Times" w:hAnsi="Times New Roman" w:cs="Times New Roman"/>
                <w:color w:val="auto"/>
                <w:sz w:val="24"/>
                <w:szCs w:val="24"/>
              </w:rPr>
              <w:t xml:space="preserve"> Provincial de Cotopaxi.</w:t>
            </w:r>
          </w:p>
          <w:p w14:paraId="49F05EEB" w14:textId="77777777" w:rsidR="00582B37" w:rsidRPr="00962C1E" w:rsidRDefault="00582B37" w:rsidP="00582B37">
            <w:pPr>
              <w:spacing w:line="360" w:lineRule="auto"/>
              <w:jc w:val="both"/>
              <w:rPr>
                <w:rFonts w:ascii="Times New Roman" w:hAnsi="Times New Roman" w:cs="Times New Roman"/>
                <w:color w:val="auto"/>
                <w:sz w:val="24"/>
                <w:szCs w:val="24"/>
              </w:rPr>
            </w:pPr>
            <w:r w:rsidRPr="00962C1E">
              <w:rPr>
                <w:rFonts w:ascii="Times New Roman" w:eastAsia="Times" w:hAnsi="Times New Roman" w:cs="Times New Roman"/>
                <w:b/>
                <w:color w:val="auto"/>
                <w:sz w:val="24"/>
                <w:szCs w:val="24"/>
              </w:rPr>
              <w:t xml:space="preserve">Tarea 3: </w:t>
            </w:r>
            <w:r w:rsidRPr="00962C1E">
              <w:rPr>
                <w:rFonts w:ascii="Times New Roman" w:eastAsia="Times" w:hAnsi="Times New Roman" w:cs="Times New Roman"/>
                <w:color w:val="auto"/>
                <w:sz w:val="24"/>
                <w:szCs w:val="24"/>
              </w:rPr>
              <w:t>Analizar los resultados obtenidos.</w:t>
            </w:r>
          </w:p>
          <w:p w14:paraId="25763650" w14:textId="77777777" w:rsidR="00582B37" w:rsidRPr="00962C1E" w:rsidRDefault="00582B37" w:rsidP="00582B37">
            <w:pPr>
              <w:spacing w:line="360" w:lineRule="auto"/>
              <w:jc w:val="center"/>
              <w:rPr>
                <w:rFonts w:ascii="Times New Roman" w:hAnsi="Times New Roman" w:cs="Times New Roman"/>
                <w:color w:val="auto"/>
                <w:sz w:val="24"/>
                <w:szCs w:val="24"/>
              </w:rPr>
            </w:pPr>
          </w:p>
        </w:tc>
        <w:tc>
          <w:tcPr>
            <w:tcW w:w="4252" w:type="dxa"/>
          </w:tcPr>
          <w:p w14:paraId="430E65D7" w14:textId="77777777" w:rsidR="00582B37" w:rsidRPr="00962C1E" w:rsidRDefault="00582B37" w:rsidP="00582B37">
            <w:pPr>
              <w:spacing w:line="360" w:lineRule="auto"/>
              <w:jc w:val="both"/>
              <w:rPr>
                <w:rFonts w:ascii="Times New Roman" w:hAnsi="Times New Roman" w:cs="Times New Roman"/>
                <w:color w:val="auto"/>
                <w:sz w:val="24"/>
                <w:szCs w:val="24"/>
              </w:rPr>
            </w:pPr>
            <w:r w:rsidRPr="00962C1E">
              <w:rPr>
                <w:rFonts w:ascii="Times New Roman" w:eastAsia="Times" w:hAnsi="Times New Roman" w:cs="Times New Roman"/>
                <w:b/>
                <w:color w:val="auto"/>
                <w:sz w:val="24"/>
                <w:szCs w:val="24"/>
              </w:rPr>
              <w:t xml:space="preserve">Resultado 1: </w:t>
            </w:r>
            <w:r w:rsidRPr="00962C1E">
              <w:rPr>
                <w:rFonts w:ascii="Times New Roman" w:eastAsia="Times" w:hAnsi="Times New Roman" w:cs="Times New Roman"/>
                <w:color w:val="auto"/>
                <w:sz w:val="24"/>
                <w:szCs w:val="24"/>
              </w:rPr>
              <w:t>Cuestionario validado por un docente.</w:t>
            </w:r>
          </w:p>
          <w:p w14:paraId="1A65CD96" w14:textId="77777777" w:rsidR="00582B37" w:rsidRPr="00962C1E" w:rsidRDefault="00582B37" w:rsidP="00582B37">
            <w:pPr>
              <w:spacing w:line="360" w:lineRule="auto"/>
              <w:jc w:val="both"/>
              <w:rPr>
                <w:rFonts w:ascii="Times New Roman" w:hAnsi="Times New Roman" w:cs="Times New Roman"/>
                <w:color w:val="auto"/>
                <w:sz w:val="24"/>
                <w:szCs w:val="24"/>
              </w:rPr>
            </w:pPr>
            <w:r w:rsidRPr="00962C1E">
              <w:rPr>
                <w:rFonts w:ascii="Times New Roman" w:eastAsia="Times" w:hAnsi="Times New Roman" w:cs="Times New Roman"/>
                <w:b/>
                <w:color w:val="auto"/>
                <w:sz w:val="24"/>
                <w:szCs w:val="24"/>
              </w:rPr>
              <w:t>Resultado 2:</w:t>
            </w:r>
            <w:r w:rsidRPr="00962C1E">
              <w:rPr>
                <w:rFonts w:ascii="Times New Roman" w:eastAsia="Times" w:hAnsi="Times New Roman" w:cs="Times New Roman"/>
                <w:color w:val="auto"/>
                <w:sz w:val="24"/>
                <w:szCs w:val="24"/>
              </w:rPr>
              <w:t xml:space="preserve"> Obtener los principales requerimientos para la aplicación. </w:t>
            </w:r>
          </w:p>
          <w:p w14:paraId="4E8CBD39" w14:textId="77777777" w:rsidR="00582B37" w:rsidRPr="00962C1E" w:rsidRDefault="00582B37" w:rsidP="00582B37">
            <w:pPr>
              <w:spacing w:line="360" w:lineRule="auto"/>
              <w:jc w:val="both"/>
              <w:rPr>
                <w:rFonts w:ascii="Times New Roman" w:hAnsi="Times New Roman" w:cs="Times New Roman"/>
                <w:color w:val="auto"/>
                <w:sz w:val="24"/>
                <w:szCs w:val="24"/>
              </w:rPr>
            </w:pPr>
            <w:r w:rsidRPr="00962C1E">
              <w:rPr>
                <w:rFonts w:ascii="Times New Roman" w:eastAsia="Times" w:hAnsi="Times New Roman" w:cs="Times New Roman"/>
                <w:b/>
                <w:color w:val="auto"/>
                <w:sz w:val="24"/>
                <w:szCs w:val="24"/>
              </w:rPr>
              <w:t>Resultado 3:</w:t>
            </w:r>
            <w:r w:rsidRPr="00962C1E">
              <w:rPr>
                <w:rFonts w:ascii="Times New Roman" w:eastAsia="Times" w:hAnsi="Times New Roman" w:cs="Times New Roman"/>
                <w:color w:val="auto"/>
                <w:sz w:val="24"/>
                <w:szCs w:val="24"/>
              </w:rPr>
              <w:t xml:space="preserve"> Establecer las prioridades de cada uno de los requerimientos.</w:t>
            </w:r>
          </w:p>
        </w:tc>
        <w:tc>
          <w:tcPr>
            <w:tcW w:w="2543" w:type="dxa"/>
          </w:tcPr>
          <w:p w14:paraId="0844035C" w14:textId="77777777" w:rsidR="00582B37" w:rsidRPr="00962C1E" w:rsidRDefault="00582B37" w:rsidP="00582B37">
            <w:pPr>
              <w:spacing w:line="360" w:lineRule="auto"/>
              <w:jc w:val="both"/>
              <w:rPr>
                <w:rFonts w:ascii="Times New Roman" w:hAnsi="Times New Roman" w:cs="Times New Roman"/>
                <w:color w:val="auto"/>
                <w:sz w:val="24"/>
                <w:szCs w:val="24"/>
              </w:rPr>
            </w:pPr>
          </w:p>
          <w:p w14:paraId="3441971F" w14:textId="77777777" w:rsidR="00582B37" w:rsidRPr="00962C1E" w:rsidRDefault="00582B37" w:rsidP="00582B37">
            <w:pPr>
              <w:spacing w:line="360" w:lineRule="auto"/>
              <w:jc w:val="both"/>
              <w:rPr>
                <w:rFonts w:ascii="Times New Roman" w:hAnsi="Times New Roman" w:cs="Times New Roman"/>
                <w:color w:val="auto"/>
                <w:sz w:val="24"/>
                <w:szCs w:val="24"/>
              </w:rPr>
            </w:pPr>
            <w:r w:rsidRPr="00962C1E">
              <w:rPr>
                <w:rFonts w:ascii="Times New Roman" w:eastAsia="Times" w:hAnsi="Times New Roman" w:cs="Times New Roman"/>
                <w:color w:val="auto"/>
                <w:sz w:val="24"/>
                <w:szCs w:val="24"/>
              </w:rPr>
              <w:t>Informe Interpretativo</w:t>
            </w:r>
          </w:p>
        </w:tc>
      </w:tr>
      <w:tr w:rsidR="00582B37" w:rsidRPr="00962C1E" w14:paraId="4F15F6A1" w14:textId="77777777" w:rsidTr="00582B37">
        <w:trPr>
          <w:trHeight w:val="1972"/>
        </w:trPr>
        <w:tc>
          <w:tcPr>
            <w:tcW w:w="3639" w:type="dxa"/>
          </w:tcPr>
          <w:p w14:paraId="23F043C3" w14:textId="77777777" w:rsidR="00582B37" w:rsidRPr="00962C1E" w:rsidRDefault="00582B37" w:rsidP="00582B37">
            <w:pPr>
              <w:spacing w:after="0" w:line="360" w:lineRule="auto"/>
              <w:contextualSpacing/>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lastRenderedPageBreak/>
              <w:t xml:space="preserve">Aplicar la metodología </w:t>
            </w:r>
            <w:proofErr w:type="spellStart"/>
            <w:r w:rsidRPr="00962C1E">
              <w:rPr>
                <w:rFonts w:ascii="Times New Roman" w:eastAsia="Times New Roman" w:hAnsi="Times New Roman" w:cs="Times New Roman"/>
                <w:color w:val="auto"/>
                <w:sz w:val="24"/>
                <w:szCs w:val="24"/>
              </w:rPr>
              <w:t>SCRUM</w:t>
            </w:r>
            <w:proofErr w:type="spellEnd"/>
            <w:r w:rsidRPr="00962C1E">
              <w:rPr>
                <w:rFonts w:ascii="Times New Roman" w:eastAsia="Times New Roman" w:hAnsi="Times New Roman" w:cs="Times New Roman"/>
                <w:color w:val="auto"/>
                <w:sz w:val="24"/>
                <w:szCs w:val="24"/>
              </w:rPr>
              <w:t xml:space="preserve"> para el desarrollo de la aplicación que fusione la tecnología móvil y web mediante el uso de </w:t>
            </w:r>
            <w:proofErr w:type="spellStart"/>
            <w:r w:rsidRPr="00962C1E">
              <w:rPr>
                <w:rFonts w:ascii="Times New Roman" w:eastAsia="Times New Roman" w:hAnsi="Times New Roman" w:cs="Times New Roman"/>
                <w:color w:val="auto"/>
                <w:sz w:val="24"/>
                <w:szCs w:val="24"/>
              </w:rPr>
              <w:t>JSON</w:t>
            </w:r>
            <w:proofErr w:type="spellEnd"/>
            <w:r w:rsidRPr="00962C1E">
              <w:rPr>
                <w:rFonts w:ascii="Times New Roman" w:eastAsia="Times New Roman" w:hAnsi="Times New Roman" w:cs="Times New Roman"/>
                <w:color w:val="auto"/>
                <w:sz w:val="24"/>
                <w:szCs w:val="24"/>
              </w:rPr>
              <w:t xml:space="preserve"> con la finalidad de intercambiar información entre las dos tecnologías.</w:t>
            </w:r>
          </w:p>
          <w:p w14:paraId="536447CF" w14:textId="77777777" w:rsidR="00582B37" w:rsidRPr="00962C1E" w:rsidRDefault="00582B37" w:rsidP="00582B37">
            <w:pPr>
              <w:spacing w:line="360" w:lineRule="auto"/>
              <w:jc w:val="both"/>
              <w:rPr>
                <w:rFonts w:ascii="Times New Roman" w:hAnsi="Times New Roman" w:cs="Times New Roman"/>
                <w:color w:val="auto"/>
                <w:sz w:val="24"/>
                <w:szCs w:val="24"/>
              </w:rPr>
            </w:pPr>
          </w:p>
        </w:tc>
        <w:tc>
          <w:tcPr>
            <w:tcW w:w="4126" w:type="dxa"/>
          </w:tcPr>
          <w:p w14:paraId="4923C456" w14:textId="77777777" w:rsidR="00582B37" w:rsidRPr="00962C1E" w:rsidRDefault="00582B37" w:rsidP="00582B37">
            <w:pPr>
              <w:spacing w:line="360" w:lineRule="auto"/>
              <w:jc w:val="both"/>
              <w:rPr>
                <w:rFonts w:ascii="Times New Roman" w:hAnsi="Times New Roman" w:cs="Times New Roman"/>
                <w:color w:val="auto"/>
                <w:sz w:val="24"/>
                <w:szCs w:val="24"/>
              </w:rPr>
            </w:pPr>
            <w:r w:rsidRPr="00962C1E">
              <w:rPr>
                <w:rFonts w:ascii="Times New Roman" w:eastAsia="Times" w:hAnsi="Times New Roman" w:cs="Times New Roman"/>
                <w:b/>
                <w:color w:val="auto"/>
                <w:sz w:val="24"/>
                <w:szCs w:val="24"/>
              </w:rPr>
              <w:t>Tarea 1:</w:t>
            </w:r>
            <w:r w:rsidRPr="00962C1E">
              <w:rPr>
                <w:rFonts w:ascii="Times New Roman" w:eastAsia="Times" w:hAnsi="Times New Roman" w:cs="Times New Roman"/>
                <w:color w:val="auto"/>
                <w:sz w:val="24"/>
                <w:szCs w:val="24"/>
              </w:rPr>
              <w:t xml:space="preserve"> Planificar las actividades a realizarse.</w:t>
            </w:r>
          </w:p>
          <w:p w14:paraId="7C3005E8" w14:textId="77777777" w:rsidR="00582B37" w:rsidRPr="00962C1E" w:rsidRDefault="00582B37" w:rsidP="00582B37">
            <w:pPr>
              <w:spacing w:line="360" w:lineRule="auto"/>
              <w:jc w:val="both"/>
              <w:rPr>
                <w:rFonts w:ascii="Times New Roman" w:eastAsia="Times" w:hAnsi="Times New Roman" w:cs="Times New Roman"/>
                <w:color w:val="auto"/>
                <w:sz w:val="24"/>
                <w:szCs w:val="24"/>
              </w:rPr>
            </w:pPr>
            <w:r w:rsidRPr="00962C1E">
              <w:rPr>
                <w:rFonts w:ascii="Times New Roman" w:eastAsia="Times" w:hAnsi="Times New Roman" w:cs="Times New Roman"/>
                <w:b/>
                <w:color w:val="auto"/>
                <w:sz w:val="24"/>
                <w:szCs w:val="24"/>
              </w:rPr>
              <w:t>Tarea 2:</w:t>
            </w:r>
            <w:r w:rsidRPr="00962C1E">
              <w:rPr>
                <w:rFonts w:ascii="Times New Roman" w:eastAsia="Times" w:hAnsi="Times New Roman" w:cs="Times New Roman"/>
                <w:color w:val="auto"/>
                <w:sz w:val="24"/>
                <w:szCs w:val="24"/>
              </w:rPr>
              <w:t xml:space="preserve"> Realizar la priorización de requerimientos.</w:t>
            </w:r>
          </w:p>
          <w:p w14:paraId="595FA059" w14:textId="77777777" w:rsidR="00582B37" w:rsidRPr="00962C1E" w:rsidRDefault="00582B37" w:rsidP="00582B37">
            <w:pPr>
              <w:spacing w:line="360" w:lineRule="auto"/>
              <w:jc w:val="both"/>
              <w:rPr>
                <w:rFonts w:ascii="Times New Roman" w:eastAsia="Times" w:hAnsi="Times New Roman" w:cs="Times New Roman"/>
                <w:color w:val="auto"/>
                <w:sz w:val="24"/>
                <w:szCs w:val="24"/>
              </w:rPr>
            </w:pPr>
            <w:r w:rsidRPr="00962C1E">
              <w:rPr>
                <w:rFonts w:ascii="Times New Roman" w:eastAsia="Times" w:hAnsi="Times New Roman" w:cs="Times New Roman"/>
                <w:b/>
                <w:color w:val="auto"/>
                <w:sz w:val="24"/>
                <w:szCs w:val="24"/>
              </w:rPr>
              <w:t xml:space="preserve">Tarea 3: </w:t>
            </w:r>
            <w:r w:rsidRPr="00962C1E">
              <w:rPr>
                <w:rFonts w:ascii="Times New Roman" w:eastAsia="Times" w:hAnsi="Times New Roman" w:cs="Times New Roman"/>
                <w:color w:val="auto"/>
                <w:sz w:val="24"/>
                <w:szCs w:val="24"/>
              </w:rPr>
              <w:t xml:space="preserve">Realizar la planificación de los </w:t>
            </w:r>
            <w:proofErr w:type="spellStart"/>
            <w:r w:rsidRPr="00962C1E">
              <w:rPr>
                <w:rFonts w:ascii="Times New Roman" w:eastAsia="Times" w:hAnsi="Times New Roman" w:cs="Times New Roman"/>
                <w:color w:val="auto"/>
                <w:sz w:val="24"/>
                <w:szCs w:val="24"/>
              </w:rPr>
              <w:t>sprints</w:t>
            </w:r>
            <w:proofErr w:type="spellEnd"/>
            <w:r w:rsidRPr="00962C1E">
              <w:rPr>
                <w:rFonts w:ascii="Times New Roman" w:eastAsia="Times" w:hAnsi="Times New Roman" w:cs="Times New Roman"/>
                <w:color w:val="auto"/>
                <w:sz w:val="24"/>
                <w:szCs w:val="24"/>
              </w:rPr>
              <w:t>.</w:t>
            </w:r>
          </w:p>
          <w:p w14:paraId="449754F7" w14:textId="77777777" w:rsidR="00582B37" w:rsidRPr="00962C1E" w:rsidRDefault="00582B37" w:rsidP="00582B37">
            <w:pPr>
              <w:spacing w:line="360" w:lineRule="auto"/>
              <w:jc w:val="both"/>
              <w:rPr>
                <w:rFonts w:ascii="Times New Roman" w:hAnsi="Times New Roman" w:cs="Times New Roman"/>
                <w:color w:val="auto"/>
                <w:sz w:val="24"/>
                <w:szCs w:val="24"/>
              </w:rPr>
            </w:pPr>
            <w:r w:rsidRPr="00962C1E">
              <w:rPr>
                <w:rFonts w:ascii="Times New Roman" w:eastAsia="Times" w:hAnsi="Times New Roman" w:cs="Times New Roman"/>
                <w:b/>
                <w:color w:val="auto"/>
                <w:sz w:val="24"/>
                <w:szCs w:val="24"/>
              </w:rPr>
              <w:t>Tarea 4:</w:t>
            </w:r>
            <w:r w:rsidRPr="00962C1E">
              <w:rPr>
                <w:rFonts w:ascii="Times New Roman" w:eastAsia="Times" w:hAnsi="Times New Roman" w:cs="Times New Roman"/>
                <w:color w:val="auto"/>
                <w:sz w:val="24"/>
                <w:szCs w:val="24"/>
              </w:rPr>
              <w:t xml:space="preserve"> Ejecución de los </w:t>
            </w:r>
            <w:proofErr w:type="spellStart"/>
            <w:r w:rsidRPr="00962C1E">
              <w:rPr>
                <w:rFonts w:ascii="Times New Roman" w:eastAsia="Times" w:hAnsi="Times New Roman" w:cs="Times New Roman"/>
                <w:color w:val="auto"/>
                <w:sz w:val="24"/>
                <w:szCs w:val="24"/>
              </w:rPr>
              <w:t>Sprints</w:t>
            </w:r>
            <w:proofErr w:type="spellEnd"/>
            <w:r w:rsidRPr="00962C1E">
              <w:rPr>
                <w:rFonts w:ascii="Times New Roman" w:eastAsia="Times" w:hAnsi="Times New Roman" w:cs="Times New Roman"/>
                <w:color w:val="auto"/>
                <w:sz w:val="24"/>
                <w:szCs w:val="24"/>
              </w:rPr>
              <w:t>.</w:t>
            </w:r>
          </w:p>
        </w:tc>
        <w:tc>
          <w:tcPr>
            <w:tcW w:w="4252" w:type="dxa"/>
          </w:tcPr>
          <w:p w14:paraId="7CA37160" w14:textId="77777777" w:rsidR="00582B37" w:rsidRPr="00962C1E" w:rsidRDefault="00582B37" w:rsidP="00582B37">
            <w:pPr>
              <w:spacing w:line="360" w:lineRule="auto"/>
              <w:jc w:val="both"/>
              <w:rPr>
                <w:rFonts w:ascii="Times New Roman" w:hAnsi="Times New Roman" w:cs="Times New Roman"/>
                <w:color w:val="auto"/>
                <w:sz w:val="24"/>
                <w:szCs w:val="24"/>
              </w:rPr>
            </w:pPr>
            <w:r w:rsidRPr="00962C1E">
              <w:rPr>
                <w:rFonts w:ascii="Times New Roman" w:eastAsia="Times" w:hAnsi="Times New Roman" w:cs="Times New Roman"/>
                <w:b/>
                <w:color w:val="auto"/>
                <w:sz w:val="24"/>
                <w:szCs w:val="24"/>
              </w:rPr>
              <w:t>Resultado 1:</w:t>
            </w:r>
            <w:r w:rsidRPr="00962C1E">
              <w:rPr>
                <w:rFonts w:ascii="Times New Roman" w:eastAsia="Times" w:hAnsi="Times New Roman" w:cs="Times New Roman"/>
                <w:color w:val="auto"/>
                <w:sz w:val="24"/>
                <w:szCs w:val="24"/>
              </w:rPr>
              <w:t xml:space="preserve"> Obtener los principales requerimientos</w:t>
            </w:r>
          </w:p>
          <w:p w14:paraId="2541746D" w14:textId="12568DED" w:rsidR="00582B37" w:rsidRPr="00962C1E" w:rsidRDefault="00582B37" w:rsidP="00582B37">
            <w:pPr>
              <w:spacing w:line="360" w:lineRule="auto"/>
              <w:jc w:val="both"/>
              <w:rPr>
                <w:rFonts w:ascii="Times New Roman" w:eastAsia="Times" w:hAnsi="Times New Roman" w:cs="Times New Roman"/>
                <w:color w:val="auto"/>
                <w:sz w:val="24"/>
                <w:szCs w:val="24"/>
              </w:rPr>
            </w:pPr>
            <w:r w:rsidRPr="00962C1E">
              <w:rPr>
                <w:rFonts w:ascii="Times New Roman" w:eastAsia="Times" w:hAnsi="Times New Roman" w:cs="Times New Roman"/>
                <w:b/>
                <w:color w:val="auto"/>
                <w:sz w:val="24"/>
                <w:szCs w:val="24"/>
              </w:rPr>
              <w:t>Resultado 2:</w:t>
            </w:r>
            <w:r w:rsidR="007058B1">
              <w:rPr>
                <w:rFonts w:ascii="Times New Roman" w:eastAsia="Times" w:hAnsi="Times New Roman" w:cs="Times New Roman"/>
                <w:color w:val="auto"/>
                <w:sz w:val="24"/>
                <w:szCs w:val="24"/>
              </w:rPr>
              <w:t xml:space="preserve"> </w:t>
            </w:r>
            <w:r w:rsidRPr="00962C1E">
              <w:rPr>
                <w:rFonts w:ascii="Times New Roman" w:eastAsia="Times" w:hAnsi="Times New Roman" w:cs="Times New Roman"/>
                <w:color w:val="auto"/>
                <w:sz w:val="24"/>
                <w:szCs w:val="24"/>
              </w:rPr>
              <w:t xml:space="preserve">Obtener el </w:t>
            </w:r>
            <w:proofErr w:type="spellStart"/>
            <w:r w:rsidRPr="00962C1E">
              <w:rPr>
                <w:rFonts w:ascii="Times New Roman" w:eastAsia="Times" w:hAnsi="Times New Roman" w:cs="Times New Roman"/>
                <w:color w:val="auto"/>
                <w:sz w:val="24"/>
                <w:szCs w:val="24"/>
              </w:rPr>
              <w:t>Product</w:t>
            </w:r>
            <w:proofErr w:type="spellEnd"/>
            <w:r w:rsidRPr="00962C1E">
              <w:rPr>
                <w:rFonts w:ascii="Times New Roman" w:eastAsia="Times" w:hAnsi="Times New Roman" w:cs="Times New Roman"/>
                <w:color w:val="auto"/>
                <w:sz w:val="24"/>
                <w:szCs w:val="24"/>
              </w:rPr>
              <w:t xml:space="preserve"> </w:t>
            </w:r>
            <w:proofErr w:type="spellStart"/>
            <w:r w:rsidRPr="00962C1E">
              <w:rPr>
                <w:rFonts w:ascii="Times New Roman" w:eastAsia="Times" w:hAnsi="Times New Roman" w:cs="Times New Roman"/>
                <w:color w:val="auto"/>
                <w:sz w:val="24"/>
                <w:szCs w:val="24"/>
              </w:rPr>
              <w:t>Backlog</w:t>
            </w:r>
            <w:proofErr w:type="spellEnd"/>
            <w:r w:rsidRPr="00962C1E">
              <w:rPr>
                <w:rFonts w:ascii="Times New Roman" w:eastAsia="Times" w:hAnsi="Times New Roman" w:cs="Times New Roman"/>
                <w:color w:val="auto"/>
                <w:sz w:val="24"/>
                <w:szCs w:val="24"/>
              </w:rPr>
              <w:t>.</w:t>
            </w:r>
          </w:p>
          <w:p w14:paraId="5B1C3983" w14:textId="77777777" w:rsidR="00582B37" w:rsidRPr="00962C1E" w:rsidRDefault="00582B37" w:rsidP="00582B37">
            <w:pPr>
              <w:spacing w:line="360" w:lineRule="auto"/>
              <w:jc w:val="both"/>
              <w:rPr>
                <w:rFonts w:ascii="Times New Roman" w:eastAsia="Times" w:hAnsi="Times New Roman" w:cs="Times New Roman"/>
                <w:color w:val="auto"/>
                <w:sz w:val="24"/>
                <w:szCs w:val="24"/>
              </w:rPr>
            </w:pPr>
            <w:r w:rsidRPr="00962C1E">
              <w:rPr>
                <w:rFonts w:ascii="Times New Roman" w:eastAsia="Times" w:hAnsi="Times New Roman" w:cs="Times New Roman"/>
                <w:b/>
                <w:color w:val="auto"/>
                <w:sz w:val="24"/>
                <w:szCs w:val="24"/>
              </w:rPr>
              <w:t>Resultado 3:</w:t>
            </w:r>
            <w:r w:rsidRPr="00962C1E">
              <w:rPr>
                <w:rFonts w:ascii="Times New Roman" w:eastAsia="Times" w:hAnsi="Times New Roman" w:cs="Times New Roman"/>
                <w:color w:val="auto"/>
                <w:sz w:val="24"/>
                <w:szCs w:val="24"/>
              </w:rPr>
              <w:t xml:space="preserve"> Obtener el Sprint </w:t>
            </w:r>
            <w:proofErr w:type="spellStart"/>
            <w:r w:rsidRPr="00962C1E">
              <w:rPr>
                <w:rFonts w:ascii="Times New Roman" w:eastAsia="Times" w:hAnsi="Times New Roman" w:cs="Times New Roman"/>
                <w:color w:val="auto"/>
                <w:sz w:val="24"/>
                <w:szCs w:val="24"/>
              </w:rPr>
              <w:t>Backlog</w:t>
            </w:r>
            <w:proofErr w:type="spellEnd"/>
            <w:r w:rsidRPr="00962C1E">
              <w:rPr>
                <w:rFonts w:ascii="Times New Roman" w:eastAsia="Times" w:hAnsi="Times New Roman" w:cs="Times New Roman"/>
                <w:color w:val="auto"/>
                <w:sz w:val="24"/>
                <w:szCs w:val="24"/>
              </w:rPr>
              <w:t>.</w:t>
            </w:r>
          </w:p>
          <w:p w14:paraId="64D72E1B" w14:textId="77777777" w:rsidR="00582B37" w:rsidRPr="00962C1E" w:rsidRDefault="00582B37" w:rsidP="00582B37">
            <w:pPr>
              <w:spacing w:line="360" w:lineRule="auto"/>
              <w:jc w:val="both"/>
              <w:rPr>
                <w:rFonts w:ascii="Times New Roman" w:eastAsia="Times" w:hAnsi="Times New Roman" w:cs="Times New Roman"/>
                <w:color w:val="auto"/>
                <w:sz w:val="24"/>
                <w:szCs w:val="24"/>
              </w:rPr>
            </w:pPr>
            <w:r w:rsidRPr="00962C1E">
              <w:rPr>
                <w:rFonts w:ascii="Times New Roman" w:eastAsia="Times" w:hAnsi="Times New Roman" w:cs="Times New Roman"/>
                <w:b/>
                <w:color w:val="auto"/>
                <w:sz w:val="24"/>
                <w:szCs w:val="24"/>
              </w:rPr>
              <w:t xml:space="preserve">Resultado 4: </w:t>
            </w:r>
            <w:r w:rsidRPr="00962C1E">
              <w:rPr>
                <w:rFonts w:ascii="Times New Roman" w:eastAsia="Times" w:hAnsi="Times New Roman" w:cs="Times New Roman"/>
                <w:color w:val="auto"/>
                <w:sz w:val="24"/>
                <w:szCs w:val="24"/>
              </w:rPr>
              <w:t>Obtener una parte funcional de la aplicación.</w:t>
            </w:r>
          </w:p>
        </w:tc>
        <w:tc>
          <w:tcPr>
            <w:tcW w:w="2543" w:type="dxa"/>
          </w:tcPr>
          <w:p w14:paraId="2E10A1A5" w14:textId="77777777" w:rsidR="00582B37" w:rsidRPr="00962C1E" w:rsidRDefault="00582B37" w:rsidP="00582B37">
            <w:pPr>
              <w:spacing w:line="360" w:lineRule="auto"/>
              <w:jc w:val="both"/>
              <w:rPr>
                <w:rFonts w:ascii="Times New Roman" w:hAnsi="Times New Roman" w:cs="Times New Roman"/>
                <w:color w:val="auto"/>
                <w:sz w:val="24"/>
                <w:szCs w:val="24"/>
              </w:rPr>
            </w:pPr>
            <w:r w:rsidRPr="00962C1E">
              <w:rPr>
                <w:rFonts w:ascii="Times New Roman" w:eastAsia="Times" w:hAnsi="Times New Roman" w:cs="Times New Roman"/>
                <w:color w:val="auto"/>
                <w:sz w:val="24"/>
                <w:szCs w:val="24"/>
              </w:rPr>
              <w:t>Investigación y documentación Bibliográfica.</w:t>
            </w:r>
          </w:p>
        </w:tc>
      </w:tr>
    </w:tbl>
    <w:p w14:paraId="18A36777" w14:textId="77777777" w:rsidR="00582B37" w:rsidRPr="00962C1E" w:rsidRDefault="00582B37" w:rsidP="00582B37">
      <w:pPr>
        <w:tabs>
          <w:tab w:val="left" w:pos="1215"/>
        </w:tabs>
        <w:spacing w:line="360" w:lineRule="auto"/>
        <w:rPr>
          <w:rFonts w:ascii="Times New Roman" w:eastAsia="Times New Roman" w:hAnsi="Times New Roman" w:cs="Times New Roman"/>
          <w:color w:val="auto"/>
          <w:sz w:val="24"/>
          <w:szCs w:val="24"/>
        </w:rPr>
        <w:sectPr w:rsidR="00582B37" w:rsidRPr="00962C1E" w:rsidSect="00E63CA9">
          <w:headerReference w:type="default" r:id="rId11"/>
          <w:footerReference w:type="default" r:id="rId12"/>
          <w:pgSz w:w="16838" w:h="11906" w:orient="landscape"/>
          <w:pgMar w:top="1418" w:right="1418" w:bottom="1418" w:left="1701" w:header="0" w:footer="720" w:gutter="0"/>
          <w:pgNumType w:start="15"/>
          <w:cols w:space="720"/>
          <w:docGrid w:linePitch="299"/>
        </w:sectPr>
      </w:pPr>
    </w:p>
    <w:p w14:paraId="4FC50610" w14:textId="77777777" w:rsidR="00582B37" w:rsidRPr="00962C1E" w:rsidRDefault="00582B37" w:rsidP="00582B37">
      <w:pPr>
        <w:pStyle w:val="Ttulo1"/>
        <w:numPr>
          <w:ilvl w:val="0"/>
          <w:numId w:val="22"/>
        </w:numPr>
        <w:contextualSpacing w:val="0"/>
        <w:rPr>
          <w:color w:val="auto"/>
        </w:rPr>
      </w:pPr>
      <w:bookmarkStart w:id="26" w:name="_Toc504984983"/>
      <w:r w:rsidRPr="00962C1E">
        <w:rPr>
          <w:color w:val="auto"/>
        </w:rPr>
        <w:lastRenderedPageBreak/>
        <w:t>MARCO TEÓRICO</w:t>
      </w:r>
      <w:bookmarkEnd w:id="26"/>
    </w:p>
    <w:p w14:paraId="548678BD" w14:textId="77777777" w:rsidR="00582B37" w:rsidRPr="00962C1E" w:rsidRDefault="00582B37" w:rsidP="00582B37">
      <w:pPr>
        <w:pStyle w:val="Ttulo1"/>
        <w:numPr>
          <w:ilvl w:val="1"/>
          <w:numId w:val="22"/>
        </w:numPr>
        <w:contextualSpacing w:val="0"/>
        <w:rPr>
          <w:color w:val="auto"/>
        </w:rPr>
      </w:pPr>
      <w:bookmarkStart w:id="27" w:name="_Toc504984984"/>
      <w:r w:rsidRPr="00962C1E">
        <w:rPr>
          <w:color w:val="auto"/>
        </w:rPr>
        <w:t>FUNDAMENTACIÓN TEÓRICA</w:t>
      </w:r>
      <w:bookmarkEnd w:id="27"/>
      <w:r w:rsidRPr="00962C1E">
        <w:rPr>
          <w:color w:val="auto"/>
        </w:rPr>
        <w:t xml:space="preserve"> </w:t>
      </w:r>
    </w:p>
    <w:p w14:paraId="45D2DE33" w14:textId="77777777" w:rsidR="00582B37" w:rsidRPr="00962C1E" w:rsidRDefault="00582B37" w:rsidP="00582B37">
      <w:pPr>
        <w:pStyle w:val="Ttulo2"/>
        <w:numPr>
          <w:ilvl w:val="2"/>
          <w:numId w:val="22"/>
        </w:numPr>
        <w:spacing w:line="360" w:lineRule="auto"/>
        <w:contextualSpacing w:val="0"/>
        <w:rPr>
          <w:rFonts w:ascii="Times New Roman" w:eastAsia="Times New Roman" w:hAnsi="Times New Roman" w:cs="Times New Roman"/>
          <w:color w:val="auto"/>
          <w:sz w:val="24"/>
          <w:szCs w:val="24"/>
        </w:rPr>
      </w:pPr>
      <w:bookmarkStart w:id="28" w:name="_Toc504984985"/>
      <w:r w:rsidRPr="00962C1E">
        <w:rPr>
          <w:rFonts w:ascii="Times New Roman" w:eastAsia="Times New Roman" w:hAnsi="Times New Roman" w:cs="Times New Roman"/>
          <w:color w:val="auto"/>
          <w:sz w:val="24"/>
          <w:szCs w:val="24"/>
        </w:rPr>
        <w:t>Dispositivos móviles</w:t>
      </w:r>
      <w:bookmarkEnd w:id="28"/>
    </w:p>
    <w:p w14:paraId="45A327D0"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Con el pasar de los años la tecnología ha ido incrementando notablemente dando lugar a innumerables herramientas tecnológicas como tal es caso de teléfonos inteligentes que desde sus inicios en el año 1992 hasta la actualidad la mayoría de personas a nivel mundial tratan de acceder a estos teléfonos. En el mercado móvil la mayoría utiliza un sistema operativo libre cuyo proveedor es una de las compañías más grandes del mundo en tecnología. Google está evolucionando rápidamente a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como plataforma, lo que permite a los fabricantes de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a mantenerse en el filo de la última tecnología para Smartphone. (Gutiérrez, 2016)</w:t>
      </w:r>
    </w:p>
    <w:p w14:paraId="1F3B35E0"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tiene el 86.2 por ciento del mercado, como segundo lugar en el mercado es Apple que tiene el 12.9 por ciento y los sistemas operativos móviles de Microsoft y BlackBerry siguen perdiendo terreno con participación por debajo del 1 por ciento. (Muñoz, 2017)</w:t>
      </w:r>
    </w:p>
    <w:p w14:paraId="3D8E87A6" w14:textId="77777777" w:rsidR="00582B37" w:rsidRPr="00962C1E" w:rsidRDefault="00582B37" w:rsidP="00582B37">
      <w:pPr>
        <w:pStyle w:val="Ttulo2"/>
        <w:numPr>
          <w:ilvl w:val="2"/>
          <w:numId w:val="22"/>
        </w:numPr>
        <w:spacing w:line="360" w:lineRule="auto"/>
        <w:contextualSpacing w:val="0"/>
        <w:rPr>
          <w:rFonts w:ascii="Times New Roman" w:eastAsia="Times New Roman" w:hAnsi="Times New Roman" w:cs="Times New Roman"/>
          <w:color w:val="auto"/>
          <w:sz w:val="24"/>
          <w:szCs w:val="24"/>
        </w:rPr>
      </w:pPr>
      <w:bookmarkStart w:id="29" w:name="_Toc504984986"/>
      <w:r w:rsidRPr="00962C1E">
        <w:rPr>
          <w:rFonts w:ascii="Times New Roman" w:eastAsia="Times New Roman" w:hAnsi="Times New Roman" w:cs="Times New Roman"/>
          <w:color w:val="auto"/>
          <w:sz w:val="24"/>
          <w:szCs w:val="24"/>
        </w:rPr>
        <w:t>Aplicaciones móviles</w:t>
      </w:r>
      <w:bookmarkEnd w:id="29"/>
    </w:p>
    <w:p w14:paraId="1FF6CAC4"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Las aplicaciones móviles se encuentran disponibles en plataformas de distribución de aplicaciones que fueron apareciendo a partir del 2008 cuyas plataformas son: Apple App </w:t>
      </w:r>
      <w:proofErr w:type="spellStart"/>
      <w:r w:rsidRPr="00962C1E">
        <w:rPr>
          <w:rFonts w:ascii="Times New Roman" w:eastAsia="Times New Roman" w:hAnsi="Times New Roman" w:cs="Times New Roman"/>
          <w:color w:val="auto"/>
          <w:sz w:val="24"/>
          <w:szCs w:val="24"/>
        </w:rPr>
        <w:t>Store</w:t>
      </w:r>
      <w:proofErr w:type="spellEnd"/>
      <w:r w:rsidRPr="00962C1E">
        <w:rPr>
          <w:rFonts w:ascii="Times New Roman" w:eastAsia="Times New Roman" w:hAnsi="Times New Roman" w:cs="Times New Roman"/>
          <w:color w:val="auto"/>
          <w:sz w:val="24"/>
          <w:szCs w:val="24"/>
        </w:rPr>
        <w:t xml:space="preserve">, Google Play y Windows </w:t>
      </w:r>
      <w:proofErr w:type="spellStart"/>
      <w:r w:rsidRPr="00962C1E">
        <w:rPr>
          <w:rFonts w:ascii="Times New Roman" w:eastAsia="Times New Roman" w:hAnsi="Times New Roman" w:cs="Times New Roman"/>
          <w:color w:val="auto"/>
          <w:sz w:val="24"/>
          <w:szCs w:val="24"/>
        </w:rPr>
        <w:t>Store</w:t>
      </w:r>
      <w:proofErr w:type="spellEnd"/>
      <w:r w:rsidRPr="00962C1E">
        <w:rPr>
          <w:rFonts w:ascii="Times New Roman" w:eastAsia="Times New Roman" w:hAnsi="Times New Roman" w:cs="Times New Roman"/>
          <w:color w:val="auto"/>
          <w:sz w:val="24"/>
          <w:szCs w:val="24"/>
        </w:rPr>
        <w:t xml:space="preserve"> que cada una corresponde al sistema operativo que tiene el Smartphone por lo tanto algunas aplicaciones son gratuitas y otras se tiene que pagar.</w:t>
      </w:r>
    </w:p>
    <w:p w14:paraId="59CD846A"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Las primeras aplicaciones cumplían funciones elementales como: calendario, agenda, contactos entre otras, implementados en los teléfonos celulares de segunda generación de los años 90. Eran los de pantalla reducida y la mayoría de ellas no eran táctiles. (Valera, 2016)</w:t>
      </w:r>
    </w:p>
    <w:p w14:paraId="3C5DADBA" w14:textId="1F24B129" w:rsidR="00582B37"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La evolución se dio rápidamente gracias a la irrupción tecnológica dando lugar al aparecimiento de nuevas aplicaciones: noticias, juegos, entretenimiento, comunicación, redes sociales, comerciales, educativas, de diseño, arte, fotografía, medicina, entre otros. (Valera, 2016)</w:t>
      </w:r>
    </w:p>
    <w:p w14:paraId="5DAD42E4" w14:textId="6493E47D" w:rsidR="0044624D" w:rsidRDefault="0044624D" w:rsidP="00582B37">
      <w:pPr>
        <w:spacing w:line="360" w:lineRule="auto"/>
        <w:jc w:val="both"/>
        <w:rPr>
          <w:rFonts w:ascii="Times New Roman" w:eastAsia="Times New Roman" w:hAnsi="Times New Roman" w:cs="Times New Roman"/>
          <w:color w:val="auto"/>
          <w:sz w:val="24"/>
          <w:szCs w:val="24"/>
        </w:rPr>
      </w:pPr>
    </w:p>
    <w:p w14:paraId="18B17FBB" w14:textId="77777777" w:rsidR="0044624D" w:rsidRPr="00962C1E" w:rsidRDefault="0044624D" w:rsidP="00582B37">
      <w:pPr>
        <w:spacing w:line="360" w:lineRule="auto"/>
        <w:jc w:val="both"/>
        <w:rPr>
          <w:rFonts w:ascii="Times New Roman" w:eastAsia="Times New Roman" w:hAnsi="Times New Roman" w:cs="Times New Roman"/>
          <w:color w:val="auto"/>
          <w:sz w:val="24"/>
          <w:szCs w:val="24"/>
        </w:rPr>
      </w:pPr>
    </w:p>
    <w:p w14:paraId="70DE7C87" w14:textId="77777777" w:rsidR="00582B37" w:rsidRPr="00962C1E" w:rsidRDefault="00582B37" w:rsidP="00582B37">
      <w:pPr>
        <w:pStyle w:val="Ttulo2"/>
        <w:numPr>
          <w:ilvl w:val="2"/>
          <w:numId w:val="22"/>
        </w:numPr>
        <w:spacing w:line="360" w:lineRule="auto"/>
        <w:contextualSpacing w:val="0"/>
        <w:rPr>
          <w:rFonts w:ascii="Times New Roman" w:eastAsia="Times New Roman" w:hAnsi="Times New Roman" w:cs="Times New Roman"/>
          <w:color w:val="auto"/>
          <w:sz w:val="24"/>
          <w:szCs w:val="24"/>
        </w:rPr>
      </w:pPr>
      <w:bookmarkStart w:id="30" w:name="_Toc504984987"/>
      <w:r w:rsidRPr="00962C1E">
        <w:rPr>
          <w:rFonts w:ascii="Times New Roman" w:eastAsia="Times New Roman" w:hAnsi="Times New Roman" w:cs="Times New Roman"/>
          <w:color w:val="auto"/>
          <w:sz w:val="24"/>
          <w:szCs w:val="24"/>
        </w:rPr>
        <w:lastRenderedPageBreak/>
        <w:t xml:space="preserve">Sistema operativo </w:t>
      </w:r>
      <w:proofErr w:type="spellStart"/>
      <w:r w:rsidRPr="00962C1E">
        <w:rPr>
          <w:rFonts w:ascii="Times New Roman" w:eastAsia="Times New Roman" w:hAnsi="Times New Roman" w:cs="Times New Roman"/>
          <w:color w:val="auto"/>
          <w:sz w:val="24"/>
          <w:szCs w:val="24"/>
        </w:rPr>
        <w:t>Android</w:t>
      </w:r>
      <w:bookmarkEnd w:id="30"/>
      <w:proofErr w:type="spellEnd"/>
    </w:p>
    <w:p w14:paraId="225C3D95"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La primera versión de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que vio la luz se dio a conocer el 23 de septiembre de 2008, desde esa fecha y hasta el momento hemos visto 13 nuevos y actualizados sistemas operativos, el sistema operativo ha madurado y gracias a Google se convirtió en el SO más usado del mundo, por encima de Windows </w:t>
      </w:r>
      <w:proofErr w:type="spellStart"/>
      <w:r w:rsidRPr="00962C1E">
        <w:rPr>
          <w:rFonts w:ascii="Times New Roman" w:eastAsia="Times New Roman" w:hAnsi="Times New Roman" w:cs="Times New Roman"/>
          <w:color w:val="auto"/>
          <w:sz w:val="24"/>
          <w:szCs w:val="24"/>
        </w:rPr>
        <w:t>Phone</w:t>
      </w:r>
      <w:proofErr w:type="spellEnd"/>
      <w:r w:rsidRPr="00962C1E">
        <w:rPr>
          <w:rFonts w:ascii="Times New Roman" w:eastAsia="Times New Roman" w:hAnsi="Times New Roman" w:cs="Times New Roman"/>
          <w:color w:val="auto"/>
          <w:sz w:val="24"/>
          <w:szCs w:val="24"/>
        </w:rPr>
        <w:t xml:space="preserve"> y </w:t>
      </w:r>
      <w:proofErr w:type="spellStart"/>
      <w:r w:rsidRPr="00962C1E">
        <w:rPr>
          <w:rFonts w:ascii="Times New Roman" w:eastAsia="Times New Roman" w:hAnsi="Times New Roman" w:cs="Times New Roman"/>
          <w:color w:val="auto"/>
          <w:sz w:val="24"/>
          <w:szCs w:val="24"/>
        </w:rPr>
        <w:t>iOS</w:t>
      </w:r>
      <w:proofErr w:type="spellEnd"/>
      <w:r w:rsidRPr="00962C1E">
        <w:rPr>
          <w:rFonts w:ascii="Times New Roman" w:eastAsia="Times New Roman" w:hAnsi="Times New Roman" w:cs="Times New Roman"/>
          <w:color w:val="auto"/>
          <w:sz w:val="24"/>
          <w:szCs w:val="24"/>
        </w:rPr>
        <w:t>. (Castillo, 2015)</w:t>
      </w:r>
    </w:p>
    <w:p w14:paraId="47B33E64" w14:textId="77777777" w:rsidR="00582B37" w:rsidRPr="00962C1E" w:rsidRDefault="00582B37" w:rsidP="00582B37">
      <w:pPr>
        <w:pStyle w:val="Ttulo3"/>
        <w:numPr>
          <w:ilvl w:val="3"/>
          <w:numId w:val="22"/>
        </w:numPr>
        <w:spacing w:line="360" w:lineRule="auto"/>
        <w:contextualSpacing w:val="0"/>
        <w:jc w:val="both"/>
        <w:rPr>
          <w:rFonts w:ascii="Times New Roman" w:eastAsia="Times New Roman" w:hAnsi="Times New Roman" w:cs="Times New Roman"/>
          <w:color w:val="auto"/>
          <w:sz w:val="24"/>
          <w:szCs w:val="24"/>
        </w:rPr>
      </w:pPr>
      <w:bookmarkStart w:id="31" w:name="_Toc504984988"/>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1.0 Apple Pie</w:t>
      </w:r>
      <w:bookmarkEnd w:id="31"/>
    </w:p>
    <w:p w14:paraId="426D642F"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El estreno de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un sistema operativo basado en Linux, se desarrolló el 5 de noviembre de 2007, sin embargo, estuvo disponible para los usuarios hasta el 23 de septiembre de 2008 en el primer teléfono celular que lo equiparía: el </w:t>
      </w:r>
      <w:proofErr w:type="spellStart"/>
      <w:r w:rsidRPr="00962C1E">
        <w:rPr>
          <w:rFonts w:ascii="Times New Roman" w:eastAsia="Times New Roman" w:hAnsi="Times New Roman" w:cs="Times New Roman"/>
          <w:color w:val="auto"/>
          <w:sz w:val="24"/>
          <w:szCs w:val="24"/>
        </w:rPr>
        <w:t>HTC</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Dream</w:t>
      </w:r>
      <w:proofErr w:type="spellEnd"/>
      <w:r w:rsidRPr="00962C1E">
        <w:rPr>
          <w:rFonts w:ascii="Times New Roman" w:eastAsia="Times New Roman" w:hAnsi="Times New Roman" w:cs="Times New Roman"/>
          <w:color w:val="auto"/>
          <w:sz w:val="24"/>
          <w:szCs w:val="24"/>
        </w:rPr>
        <w:t xml:space="preserve">. (Castillo, 2015) </w:t>
      </w:r>
    </w:p>
    <w:p w14:paraId="79A94174"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Las principales características son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2017):</w:t>
      </w:r>
    </w:p>
    <w:p w14:paraId="6D40EBEF" w14:textId="77777777" w:rsidR="00582B37" w:rsidRPr="00962C1E" w:rsidRDefault="00582B37" w:rsidP="00582B37">
      <w:pPr>
        <w:pStyle w:val="Prrafodelista"/>
        <w:numPr>
          <w:ilvl w:val="0"/>
          <w:numId w:val="30"/>
        </w:numPr>
        <w:spacing w:line="360" w:lineRule="auto"/>
        <w:jc w:val="both"/>
        <w:rPr>
          <w:rFonts w:ascii="Times New Roman" w:hAnsi="Times New Roman" w:cs="Times New Roman"/>
          <w:color w:val="auto"/>
          <w:sz w:val="24"/>
          <w:szCs w:val="24"/>
        </w:rPr>
      </w:pP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Market</w:t>
      </w:r>
      <w:proofErr w:type="spellEnd"/>
    </w:p>
    <w:p w14:paraId="6EA82622" w14:textId="77777777" w:rsidR="00582B37" w:rsidRPr="00962C1E" w:rsidRDefault="00582B37" w:rsidP="00582B37">
      <w:pPr>
        <w:pStyle w:val="Prrafodelista"/>
        <w:numPr>
          <w:ilvl w:val="0"/>
          <w:numId w:val="30"/>
        </w:numPr>
        <w:spacing w:line="360" w:lineRule="auto"/>
        <w:jc w:val="both"/>
        <w:rPr>
          <w:rFonts w:ascii="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Las aplicaciones más famosas de Google: </w:t>
      </w:r>
      <w:proofErr w:type="spellStart"/>
      <w:r w:rsidRPr="00962C1E">
        <w:rPr>
          <w:rFonts w:ascii="Times New Roman" w:eastAsia="Times New Roman" w:hAnsi="Times New Roman" w:cs="Times New Roman"/>
          <w:color w:val="auto"/>
          <w:sz w:val="24"/>
          <w:szCs w:val="24"/>
        </w:rPr>
        <w:t>Gmail</w:t>
      </w:r>
      <w:proofErr w:type="spellEnd"/>
      <w:r w:rsidRPr="00962C1E">
        <w:rPr>
          <w:rFonts w:ascii="Times New Roman" w:eastAsia="Times New Roman" w:hAnsi="Times New Roman" w:cs="Times New Roman"/>
          <w:color w:val="auto"/>
          <w:sz w:val="24"/>
          <w:szCs w:val="24"/>
        </w:rPr>
        <w:t>, Mapas, YouTube, Calendario, Contactos, etc.</w:t>
      </w:r>
    </w:p>
    <w:p w14:paraId="43CBDF5C" w14:textId="77777777" w:rsidR="00582B37" w:rsidRPr="00962C1E" w:rsidRDefault="00582B37" w:rsidP="00582B37">
      <w:pPr>
        <w:pStyle w:val="Prrafodelista"/>
        <w:numPr>
          <w:ilvl w:val="0"/>
          <w:numId w:val="30"/>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Menú desplegable de notificaciones.</w:t>
      </w:r>
    </w:p>
    <w:p w14:paraId="7F44B3BF" w14:textId="77777777" w:rsidR="00582B37" w:rsidRPr="00962C1E" w:rsidRDefault="00582B37" w:rsidP="00582B37">
      <w:pPr>
        <w:pStyle w:val="Prrafodelista"/>
        <w:numPr>
          <w:ilvl w:val="0"/>
          <w:numId w:val="30"/>
        </w:numPr>
        <w:spacing w:line="360" w:lineRule="auto"/>
        <w:jc w:val="both"/>
        <w:rPr>
          <w:rFonts w:ascii="Times New Roman" w:hAnsi="Times New Roman" w:cs="Times New Roman"/>
          <w:color w:val="auto"/>
          <w:sz w:val="24"/>
          <w:szCs w:val="24"/>
        </w:rPr>
      </w:pPr>
      <w:r w:rsidRPr="00962C1E">
        <w:rPr>
          <w:rFonts w:ascii="Times New Roman" w:eastAsia="Times New Roman" w:hAnsi="Times New Roman" w:cs="Times New Roman"/>
          <w:color w:val="auto"/>
          <w:sz w:val="24"/>
          <w:szCs w:val="24"/>
        </w:rPr>
        <w:t>Patrón de desbloqueo</w:t>
      </w:r>
    </w:p>
    <w:p w14:paraId="09B092BD" w14:textId="77777777" w:rsidR="00582B37" w:rsidRPr="00962C1E" w:rsidRDefault="00582B37" w:rsidP="00582B37">
      <w:pPr>
        <w:pStyle w:val="Ttulo3"/>
        <w:numPr>
          <w:ilvl w:val="3"/>
          <w:numId w:val="22"/>
        </w:numPr>
        <w:spacing w:line="360" w:lineRule="auto"/>
        <w:contextualSpacing w:val="0"/>
        <w:jc w:val="both"/>
        <w:rPr>
          <w:rFonts w:ascii="Times New Roman" w:eastAsia="Times New Roman" w:hAnsi="Times New Roman" w:cs="Times New Roman"/>
          <w:color w:val="auto"/>
          <w:sz w:val="24"/>
          <w:szCs w:val="24"/>
        </w:rPr>
      </w:pPr>
      <w:bookmarkStart w:id="32" w:name="_Toc504984989"/>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1.1 Banana Bread</w:t>
      </w:r>
      <w:bookmarkEnd w:id="32"/>
    </w:p>
    <w:p w14:paraId="55FA02F3"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Si bien esta versión es un parche para corregir errores y agregar funcionalidades, desde aquí se notaría la preocupación de Google por su sistema operativo y la actualización y mejora del mismo. (Castillo, 2015)</w:t>
      </w:r>
    </w:p>
    <w:p w14:paraId="734FF725"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Se añadieron funcionalidades como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2017): </w:t>
      </w:r>
    </w:p>
    <w:p w14:paraId="5DC94299" w14:textId="77777777" w:rsidR="00582B37" w:rsidRPr="00962C1E" w:rsidRDefault="00582B37" w:rsidP="00582B37">
      <w:pPr>
        <w:pStyle w:val="Prrafodelista"/>
        <w:numPr>
          <w:ilvl w:val="0"/>
          <w:numId w:val="31"/>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Llamadas en espera</w:t>
      </w:r>
    </w:p>
    <w:p w14:paraId="0D0CC0AD" w14:textId="77777777" w:rsidR="00582B37" w:rsidRPr="00962C1E" w:rsidRDefault="00582B37" w:rsidP="00582B37">
      <w:pPr>
        <w:pStyle w:val="Prrafodelista"/>
        <w:numPr>
          <w:ilvl w:val="0"/>
          <w:numId w:val="31"/>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Guardar archivos adjuntos en correos</w:t>
      </w:r>
    </w:p>
    <w:p w14:paraId="3D485F33" w14:textId="77777777" w:rsidR="00582B37" w:rsidRPr="00962C1E" w:rsidRDefault="00582B37" w:rsidP="00582B37">
      <w:pPr>
        <w:pStyle w:val="Prrafodelista"/>
        <w:numPr>
          <w:ilvl w:val="0"/>
          <w:numId w:val="31"/>
        </w:numPr>
        <w:spacing w:line="360" w:lineRule="auto"/>
        <w:jc w:val="both"/>
        <w:rPr>
          <w:rFonts w:ascii="Times New Roman" w:hAnsi="Times New Roman" w:cs="Times New Roman"/>
          <w:color w:val="auto"/>
          <w:sz w:val="24"/>
          <w:szCs w:val="24"/>
        </w:rPr>
      </w:pPr>
      <w:r w:rsidRPr="00962C1E">
        <w:rPr>
          <w:rFonts w:ascii="Times New Roman" w:eastAsia="Times New Roman" w:hAnsi="Times New Roman" w:cs="Times New Roman"/>
          <w:color w:val="auto"/>
          <w:sz w:val="24"/>
          <w:szCs w:val="24"/>
        </w:rPr>
        <w:t>Actualizaciones automáticas</w:t>
      </w:r>
    </w:p>
    <w:p w14:paraId="1C7903C4" w14:textId="77777777" w:rsidR="00582B37" w:rsidRPr="00962C1E" w:rsidRDefault="00582B37" w:rsidP="00582B37">
      <w:pPr>
        <w:pStyle w:val="Ttulo3"/>
        <w:numPr>
          <w:ilvl w:val="3"/>
          <w:numId w:val="22"/>
        </w:numPr>
        <w:spacing w:line="360" w:lineRule="auto"/>
        <w:contextualSpacing w:val="0"/>
        <w:jc w:val="both"/>
        <w:rPr>
          <w:rFonts w:ascii="Times New Roman" w:eastAsia="Times New Roman" w:hAnsi="Times New Roman" w:cs="Times New Roman"/>
          <w:color w:val="auto"/>
          <w:sz w:val="24"/>
          <w:szCs w:val="24"/>
        </w:rPr>
      </w:pPr>
      <w:bookmarkStart w:id="33" w:name="_Toc504984990"/>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1.5 </w:t>
      </w:r>
      <w:proofErr w:type="spellStart"/>
      <w:r w:rsidRPr="00962C1E">
        <w:rPr>
          <w:rFonts w:ascii="Times New Roman" w:eastAsia="Times New Roman" w:hAnsi="Times New Roman" w:cs="Times New Roman"/>
          <w:color w:val="auto"/>
          <w:sz w:val="24"/>
          <w:szCs w:val="24"/>
        </w:rPr>
        <w:t>Cupcake</w:t>
      </w:r>
      <w:bookmarkEnd w:id="33"/>
      <w:proofErr w:type="spellEnd"/>
    </w:p>
    <w:p w14:paraId="699240AE"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Esta actualización se lanza en abril de 2009, para este momento las funciones añadidas son de las más importantes y que siguen aún vigentes. A partir de aquí Google se plantea el hecho de lanzar las siguientes versiones de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en orden alfabético y con nombres de postres. (Castillo, 2015)</w:t>
      </w:r>
    </w:p>
    <w:p w14:paraId="2AC8422E"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lastRenderedPageBreak/>
        <w:t>Se añadieron funcionalidades como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2017): </w:t>
      </w:r>
    </w:p>
    <w:p w14:paraId="5F9FB8EC" w14:textId="77777777" w:rsidR="00582B37" w:rsidRPr="00962C1E" w:rsidRDefault="00582B37" w:rsidP="00582B37">
      <w:pPr>
        <w:pStyle w:val="Prrafodelista"/>
        <w:numPr>
          <w:ilvl w:val="0"/>
          <w:numId w:val="32"/>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Inclusión de </w:t>
      </w:r>
      <w:proofErr w:type="spellStart"/>
      <w:r w:rsidRPr="00962C1E">
        <w:rPr>
          <w:rFonts w:ascii="Times New Roman" w:eastAsia="Times New Roman" w:hAnsi="Times New Roman" w:cs="Times New Roman"/>
          <w:color w:val="auto"/>
          <w:sz w:val="24"/>
          <w:szCs w:val="24"/>
        </w:rPr>
        <w:t>Widgets</w:t>
      </w:r>
      <w:proofErr w:type="spellEnd"/>
    </w:p>
    <w:p w14:paraId="0D862A40" w14:textId="77777777" w:rsidR="00582B37" w:rsidRPr="00962C1E" w:rsidRDefault="00582B37" w:rsidP="00582B37">
      <w:pPr>
        <w:pStyle w:val="Prrafodelista"/>
        <w:numPr>
          <w:ilvl w:val="0"/>
          <w:numId w:val="32"/>
        </w:numPr>
        <w:spacing w:line="360" w:lineRule="auto"/>
        <w:jc w:val="both"/>
        <w:rPr>
          <w:rFonts w:ascii="Times New Roman" w:hAnsi="Times New Roman" w:cs="Times New Roman"/>
          <w:color w:val="auto"/>
          <w:sz w:val="24"/>
          <w:szCs w:val="24"/>
        </w:rPr>
      </w:pPr>
      <w:r w:rsidRPr="00962C1E">
        <w:rPr>
          <w:rFonts w:ascii="Times New Roman" w:eastAsia="Times New Roman" w:hAnsi="Times New Roman" w:cs="Times New Roman"/>
          <w:color w:val="auto"/>
          <w:sz w:val="24"/>
          <w:szCs w:val="24"/>
        </w:rPr>
        <w:t>Animaciones en el cambio de pantallas</w:t>
      </w:r>
    </w:p>
    <w:p w14:paraId="6F0F9E08" w14:textId="77777777" w:rsidR="00582B37" w:rsidRPr="00962C1E" w:rsidRDefault="00582B37" w:rsidP="00582B37">
      <w:pPr>
        <w:pStyle w:val="Prrafodelista"/>
        <w:numPr>
          <w:ilvl w:val="0"/>
          <w:numId w:val="32"/>
        </w:numPr>
        <w:spacing w:line="360" w:lineRule="auto"/>
        <w:jc w:val="both"/>
        <w:rPr>
          <w:rFonts w:ascii="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Teclado táctil desplegable </w:t>
      </w:r>
      <w:proofErr w:type="spellStart"/>
      <w:r w:rsidRPr="00962C1E">
        <w:rPr>
          <w:rFonts w:ascii="Times New Roman" w:eastAsia="Times New Roman" w:hAnsi="Times New Roman" w:cs="Times New Roman"/>
          <w:color w:val="auto"/>
          <w:sz w:val="24"/>
          <w:szCs w:val="24"/>
        </w:rPr>
        <w:t>QWERTY</w:t>
      </w:r>
      <w:proofErr w:type="spellEnd"/>
    </w:p>
    <w:p w14:paraId="452E8F5E" w14:textId="77777777" w:rsidR="00582B37" w:rsidRPr="00962C1E" w:rsidRDefault="00582B37" w:rsidP="00582B37">
      <w:pPr>
        <w:pStyle w:val="Prrafodelista"/>
        <w:numPr>
          <w:ilvl w:val="0"/>
          <w:numId w:val="32"/>
        </w:numPr>
        <w:spacing w:line="360" w:lineRule="auto"/>
        <w:jc w:val="both"/>
        <w:rPr>
          <w:rFonts w:ascii="Times New Roman" w:hAnsi="Times New Roman" w:cs="Times New Roman"/>
          <w:color w:val="auto"/>
          <w:sz w:val="24"/>
          <w:szCs w:val="24"/>
        </w:rPr>
      </w:pPr>
      <w:r w:rsidRPr="00962C1E">
        <w:rPr>
          <w:rFonts w:ascii="Times New Roman" w:eastAsia="Times New Roman" w:hAnsi="Times New Roman" w:cs="Times New Roman"/>
          <w:color w:val="auto"/>
          <w:sz w:val="24"/>
          <w:szCs w:val="24"/>
        </w:rPr>
        <w:t>Rotación automática de la pantalla</w:t>
      </w:r>
    </w:p>
    <w:p w14:paraId="263EE9BC" w14:textId="77777777" w:rsidR="00582B37" w:rsidRPr="00962C1E" w:rsidRDefault="00582B37" w:rsidP="00582B37">
      <w:pPr>
        <w:pStyle w:val="Ttulo3"/>
        <w:numPr>
          <w:ilvl w:val="3"/>
          <w:numId w:val="22"/>
        </w:numPr>
        <w:spacing w:line="360" w:lineRule="auto"/>
        <w:contextualSpacing w:val="0"/>
        <w:jc w:val="both"/>
        <w:rPr>
          <w:rFonts w:ascii="Times New Roman" w:eastAsia="Times New Roman" w:hAnsi="Times New Roman" w:cs="Times New Roman"/>
          <w:color w:val="auto"/>
          <w:sz w:val="24"/>
          <w:szCs w:val="24"/>
        </w:rPr>
      </w:pPr>
      <w:bookmarkStart w:id="34" w:name="_Toc504984991"/>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1.6 Donut</w:t>
      </w:r>
      <w:bookmarkEnd w:id="34"/>
    </w:p>
    <w:p w14:paraId="569989F1"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Apenas unos meses después septiembre se vuelve a actualizar este SO. Ahora se tenía que adaptar dicho sistema a los nuevos equipos que comenzaban a comercializarse: celulares con pantallas más grandes. Se podría decir que es el cambio más notable de esta versión. (Castillo, 2015) </w:t>
      </w:r>
    </w:p>
    <w:p w14:paraId="5B4DC8AD" w14:textId="77777777" w:rsidR="00582B37" w:rsidRPr="00962C1E" w:rsidRDefault="00582B37" w:rsidP="00582B37">
      <w:pPr>
        <w:pStyle w:val="Prrafodelista"/>
        <w:numPr>
          <w:ilvl w:val="0"/>
          <w:numId w:val="33"/>
        </w:numPr>
        <w:spacing w:line="360" w:lineRule="auto"/>
        <w:jc w:val="both"/>
        <w:rPr>
          <w:rFonts w:ascii="Times New Roman" w:hAnsi="Times New Roman" w:cs="Times New Roman"/>
          <w:color w:val="auto"/>
          <w:sz w:val="24"/>
          <w:szCs w:val="24"/>
        </w:rPr>
      </w:pPr>
      <w:r w:rsidRPr="00962C1E">
        <w:rPr>
          <w:rFonts w:ascii="Times New Roman" w:eastAsia="Times New Roman" w:hAnsi="Times New Roman" w:cs="Times New Roman"/>
          <w:color w:val="auto"/>
          <w:sz w:val="24"/>
          <w:szCs w:val="24"/>
        </w:rPr>
        <w:t>El diseño de la aplicación de Cámara cambió</w:t>
      </w:r>
    </w:p>
    <w:p w14:paraId="521884CA" w14:textId="77777777" w:rsidR="00582B37" w:rsidRPr="00962C1E" w:rsidRDefault="00582B37" w:rsidP="00582B37">
      <w:pPr>
        <w:pStyle w:val="Prrafodelista"/>
        <w:numPr>
          <w:ilvl w:val="0"/>
          <w:numId w:val="33"/>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Compatibilidad con diferentes resoluciones de pantalla</w:t>
      </w:r>
    </w:p>
    <w:p w14:paraId="11AB2176" w14:textId="77777777" w:rsidR="00582B37" w:rsidRPr="00962C1E" w:rsidRDefault="00582B37" w:rsidP="00582B37">
      <w:pPr>
        <w:pStyle w:val="Prrafodelista"/>
        <w:numPr>
          <w:ilvl w:val="0"/>
          <w:numId w:val="33"/>
        </w:numPr>
        <w:spacing w:line="360" w:lineRule="auto"/>
        <w:jc w:val="both"/>
        <w:rPr>
          <w:rFonts w:ascii="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Nuevo diseño en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Market</w:t>
      </w:r>
      <w:proofErr w:type="spellEnd"/>
    </w:p>
    <w:p w14:paraId="6D2F6ACE" w14:textId="77777777" w:rsidR="00582B37" w:rsidRPr="00962C1E" w:rsidRDefault="00582B37" w:rsidP="00582B37">
      <w:pPr>
        <w:pStyle w:val="Prrafodelista"/>
        <w:numPr>
          <w:ilvl w:val="0"/>
          <w:numId w:val="33"/>
        </w:numPr>
        <w:spacing w:line="360" w:lineRule="auto"/>
        <w:jc w:val="both"/>
        <w:rPr>
          <w:rFonts w:ascii="Times New Roman" w:hAnsi="Times New Roman" w:cs="Times New Roman"/>
          <w:color w:val="auto"/>
          <w:sz w:val="24"/>
          <w:szCs w:val="24"/>
        </w:rPr>
      </w:pPr>
      <w:r w:rsidRPr="00962C1E">
        <w:rPr>
          <w:rFonts w:ascii="Times New Roman" w:eastAsia="Times New Roman" w:hAnsi="Times New Roman" w:cs="Times New Roman"/>
          <w:color w:val="auto"/>
          <w:sz w:val="24"/>
          <w:szCs w:val="24"/>
        </w:rPr>
        <w:t>Motor multilenguaje de Síntesis de habla</w:t>
      </w:r>
    </w:p>
    <w:p w14:paraId="4F2150DA" w14:textId="77777777" w:rsidR="00582B37" w:rsidRPr="00962C1E" w:rsidRDefault="00582B37" w:rsidP="00582B37">
      <w:pPr>
        <w:pStyle w:val="Ttulo3"/>
        <w:numPr>
          <w:ilvl w:val="3"/>
          <w:numId w:val="22"/>
        </w:numPr>
        <w:spacing w:line="360" w:lineRule="auto"/>
        <w:contextualSpacing w:val="0"/>
        <w:jc w:val="both"/>
        <w:rPr>
          <w:rFonts w:ascii="Times New Roman" w:eastAsia="Times New Roman" w:hAnsi="Times New Roman" w:cs="Times New Roman"/>
          <w:color w:val="auto"/>
          <w:sz w:val="24"/>
          <w:szCs w:val="24"/>
        </w:rPr>
      </w:pPr>
      <w:bookmarkStart w:id="35" w:name="_Toc504984992"/>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2.0/2.1 </w:t>
      </w:r>
      <w:proofErr w:type="spellStart"/>
      <w:r w:rsidRPr="00962C1E">
        <w:rPr>
          <w:rFonts w:ascii="Times New Roman" w:eastAsia="Times New Roman" w:hAnsi="Times New Roman" w:cs="Times New Roman"/>
          <w:color w:val="auto"/>
          <w:sz w:val="24"/>
          <w:szCs w:val="24"/>
        </w:rPr>
        <w:t>Eclair</w:t>
      </w:r>
      <w:bookmarkEnd w:id="35"/>
      <w:proofErr w:type="spellEnd"/>
    </w:p>
    <w:p w14:paraId="4C27AA50"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Los cambios ahora eran rápidos, en noviembre de 2009 se comienza a distribuir esta nueva actualización.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2017)</w:t>
      </w:r>
    </w:p>
    <w:p w14:paraId="28BDA737" w14:textId="77777777" w:rsidR="00582B37" w:rsidRPr="00962C1E" w:rsidRDefault="00582B37" w:rsidP="00582B37">
      <w:pPr>
        <w:pStyle w:val="Prrafodelista"/>
        <w:numPr>
          <w:ilvl w:val="0"/>
          <w:numId w:val="34"/>
        </w:numPr>
        <w:spacing w:line="360" w:lineRule="auto"/>
        <w:jc w:val="both"/>
        <w:rPr>
          <w:rFonts w:ascii="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Nuevo navegador que soportaba </w:t>
      </w:r>
      <w:proofErr w:type="spellStart"/>
      <w:r w:rsidRPr="00962C1E">
        <w:rPr>
          <w:rFonts w:ascii="Times New Roman" w:eastAsia="Times New Roman" w:hAnsi="Times New Roman" w:cs="Times New Roman"/>
          <w:color w:val="auto"/>
          <w:sz w:val="24"/>
          <w:szCs w:val="24"/>
        </w:rPr>
        <w:t>HTML5</w:t>
      </w:r>
      <w:proofErr w:type="spellEnd"/>
    </w:p>
    <w:p w14:paraId="0EC4AEE4" w14:textId="77777777" w:rsidR="00582B37" w:rsidRPr="00962C1E" w:rsidRDefault="00582B37" w:rsidP="00582B37">
      <w:pPr>
        <w:pStyle w:val="Prrafodelista"/>
        <w:numPr>
          <w:ilvl w:val="0"/>
          <w:numId w:val="34"/>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Se introduce la función Text </w:t>
      </w:r>
      <w:proofErr w:type="spellStart"/>
      <w:r w:rsidRPr="00962C1E">
        <w:rPr>
          <w:rFonts w:ascii="Times New Roman" w:eastAsia="Times New Roman" w:hAnsi="Times New Roman" w:cs="Times New Roman"/>
          <w:color w:val="auto"/>
          <w:sz w:val="24"/>
          <w:szCs w:val="24"/>
        </w:rPr>
        <w:t>to</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Speech</w:t>
      </w:r>
      <w:proofErr w:type="spellEnd"/>
    </w:p>
    <w:p w14:paraId="2A76265D" w14:textId="77777777" w:rsidR="00582B37" w:rsidRPr="00962C1E" w:rsidRDefault="00582B37" w:rsidP="00582B37">
      <w:pPr>
        <w:pStyle w:val="Prrafodelista"/>
        <w:numPr>
          <w:ilvl w:val="0"/>
          <w:numId w:val="34"/>
        </w:numPr>
        <w:spacing w:line="360" w:lineRule="auto"/>
        <w:jc w:val="both"/>
        <w:rPr>
          <w:rFonts w:ascii="Times New Roman" w:hAnsi="Times New Roman" w:cs="Times New Roman"/>
          <w:color w:val="auto"/>
          <w:sz w:val="24"/>
          <w:szCs w:val="24"/>
        </w:rPr>
      </w:pPr>
      <w:r w:rsidRPr="00962C1E">
        <w:rPr>
          <w:rFonts w:ascii="Times New Roman" w:eastAsia="Times New Roman" w:hAnsi="Times New Roman" w:cs="Times New Roman"/>
          <w:color w:val="auto"/>
          <w:sz w:val="24"/>
          <w:szCs w:val="24"/>
        </w:rPr>
        <w:t>Brillo automático</w:t>
      </w:r>
    </w:p>
    <w:p w14:paraId="11AA86D8" w14:textId="77777777" w:rsidR="00582B37" w:rsidRPr="00962C1E" w:rsidRDefault="00582B37" w:rsidP="00582B37">
      <w:pPr>
        <w:pStyle w:val="Prrafodelista"/>
        <w:numPr>
          <w:ilvl w:val="0"/>
          <w:numId w:val="34"/>
        </w:numPr>
        <w:spacing w:line="360" w:lineRule="auto"/>
        <w:jc w:val="both"/>
        <w:rPr>
          <w:rFonts w:ascii="Times New Roman" w:hAnsi="Times New Roman" w:cs="Times New Roman"/>
          <w:color w:val="auto"/>
          <w:sz w:val="24"/>
          <w:szCs w:val="24"/>
        </w:rPr>
      </w:pPr>
      <w:r w:rsidRPr="00962C1E">
        <w:rPr>
          <w:rFonts w:ascii="Times New Roman" w:eastAsia="Times New Roman" w:hAnsi="Times New Roman" w:cs="Times New Roman"/>
          <w:color w:val="auto"/>
          <w:sz w:val="24"/>
          <w:szCs w:val="24"/>
        </w:rPr>
        <w:t>Fondos de pantalla animados</w:t>
      </w:r>
    </w:p>
    <w:p w14:paraId="5603C3C4" w14:textId="77777777" w:rsidR="00582B37" w:rsidRPr="00962C1E" w:rsidRDefault="00582B37" w:rsidP="00582B37">
      <w:pPr>
        <w:pStyle w:val="Prrafodelista"/>
        <w:numPr>
          <w:ilvl w:val="0"/>
          <w:numId w:val="34"/>
        </w:numPr>
        <w:spacing w:line="360" w:lineRule="auto"/>
        <w:jc w:val="both"/>
        <w:rPr>
          <w:rFonts w:ascii="Times New Roman" w:hAnsi="Times New Roman" w:cs="Times New Roman"/>
          <w:color w:val="auto"/>
          <w:sz w:val="24"/>
          <w:szCs w:val="24"/>
        </w:rPr>
      </w:pPr>
      <w:r w:rsidRPr="00962C1E">
        <w:rPr>
          <w:rFonts w:ascii="Times New Roman" w:eastAsia="Times New Roman" w:hAnsi="Times New Roman" w:cs="Times New Roman"/>
          <w:color w:val="auto"/>
          <w:sz w:val="24"/>
          <w:szCs w:val="24"/>
        </w:rPr>
        <w:t>Zoom digital en la cámara</w:t>
      </w:r>
    </w:p>
    <w:p w14:paraId="697A11FD" w14:textId="77777777" w:rsidR="00582B37" w:rsidRPr="00962C1E" w:rsidRDefault="00582B37" w:rsidP="00582B37">
      <w:pPr>
        <w:pStyle w:val="Ttulo3"/>
        <w:numPr>
          <w:ilvl w:val="3"/>
          <w:numId w:val="22"/>
        </w:numPr>
        <w:spacing w:line="360" w:lineRule="auto"/>
        <w:contextualSpacing w:val="0"/>
        <w:jc w:val="both"/>
        <w:rPr>
          <w:rFonts w:ascii="Times New Roman" w:eastAsia="Times New Roman" w:hAnsi="Times New Roman" w:cs="Times New Roman"/>
          <w:color w:val="auto"/>
          <w:sz w:val="24"/>
          <w:szCs w:val="24"/>
        </w:rPr>
      </w:pPr>
      <w:bookmarkStart w:id="36" w:name="_Toc504984993"/>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2.2 </w:t>
      </w:r>
      <w:proofErr w:type="spellStart"/>
      <w:r w:rsidRPr="00962C1E">
        <w:rPr>
          <w:rFonts w:ascii="Times New Roman" w:eastAsia="Times New Roman" w:hAnsi="Times New Roman" w:cs="Times New Roman"/>
          <w:color w:val="auto"/>
          <w:sz w:val="24"/>
          <w:szCs w:val="24"/>
        </w:rPr>
        <w:t>Froyo</w:t>
      </w:r>
      <w:bookmarkEnd w:id="36"/>
      <w:proofErr w:type="spellEnd"/>
    </w:p>
    <w:p w14:paraId="0B11044F"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Pasaron apenas cuatro meses para otra actualización, a mi parecer, una versión que marcó tendencia, y con la cual muchos conocimos este nuevo sistema operativo: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Algo que se debe destacar de este SO es que fue el primero en dar soporte a Flash de Adobe. El </w:t>
      </w:r>
      <w:proofErr w:type="spellStart"/>
      <w:r w:rsidRPr="00962C1E">
        <w:rPr>
          <w:rFonts w:ascii="Times New Roman" w:eastAsia="Times New Roman" w:hAnsi="Times New Roman" w:cs="Times New Roman"/>
          <w:color w:val="auto"/>
          <w:sz w:val="24"/>
          <w:szCs w:val="24"/>
        </w:rPr>
        <w:t>Nexus</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One</w:t>
      </w:r>
      <w:proofErr w:type="spellEnd"/>
      <w:r w:rsidRPr="00962C1E">
        <w:rPr>
          <w:rFonts w:ascii="Times New Roman" w:eastAsia="Times New Roman" w:hAnsi="Times New Roman" w:cs="Times New Roman"/>
          <w:color w:val="auto"/>
          <w:sz w:val="24"/>
          <w:szCs w:val="24"/>
        </w:rPr>
        <w:t xml:space="preserve"> fue el primer celular en recibir </w:t>
      </w:r>
      <w:proofErr w:type="spellStart"/>
      <w:r w:rsidRPr="00962C1E">
        <w:rPr>
          <w:rFonts w:ascii="Times New Roman" w:eastAsia="Times New Roman" w:hAnsi="Times New Roman" w:cs="Times New Roman"/>
          <w:color w:val="auto"/>
          <w:sz w:val="24"/>
          <w:szCs w:val="24"/>
        </w:rPr>
        <w:t>Froyo</w:t>
      </w:r>
      <w:proofErr w:type="spellEnd"/>
      <w:r w:rsidRPr="00962C1E">
        <w:rPr>
          <w:rFonts w:ascii="Times New Roman" w:eastAsia="Times New Roman" w:hAnsi="Times New Roman" w:cs="Times New Roman"/>
          <w:color w:val="auto"/>
          <w:sz w:val="24"/>
          <w:szCs w:val="24"/>
        </w:rPr>
        <w:t xml:space="preserve">. Samsung estrena una de las primeras </w:t>
      </w:r>
      <w:proofErr w:type="spellStart"/>
      <w:r w:rsidRPr="00962C1E">
        <w:rPr>
          <w:rFonts w:ascii="Times New Roman" w:eastAsia="Times New Roman" w:hAnsi="Times New Roman" w:cs="Times New Roman"/>
          <w:color w:val="auto"/>
          <w:sz w:val="24"/>
          <w:szCs w:val="24"/>
        </w:rPr>
        <w:t>tablets</w:t>
      </w:r>
      <w:proofErr w:type="spellEnd"/>
      <w:r w:rsidRPr="00962C1E">
        <w:rPr>
          <w:rFonts w:ascii="Times New Roman" w:eastAsia="Times New Roman" w:hAnsi="Times New Roman" w:cs="Times New Roman"/>
          <w:color w:val="auto"/>
          <w:sz w:val="24"/>
          <w:szCs w:val="24"/>
        </w:rPr>
        <w:t xml:space="preserve"> con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la Samsung </w:t>
      </w:r>
      <w:proofErr w:type="spellStart"/>
      <w:r w:rsidRPr="00962C1E">
        <w:rPr>
          <w:rFonts w:ascii="Times New Roman" w:eastAsia="Times New Roman" w:hAnsi="Times New Roman" w:cs="Times New Roman"/>
          <w:color w:val="auto"/>
          <w:sz w:val="24"/>
          <w:szCs w:val="24"/>
        </w:rPr>
        <w:t>Galaxy</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Tab</w:t>
      </w:r>
      <w:proofErr w:type="spellEnd"/>
      <w:r w:rsidRPr="00962C1E">
        <w:rPr>
          <w:rFonts w:ascii="Times New Roman" w:eastAsia="Times New Roman" w:hAnsi="Times New Roman" w:cs="Times New Roman"/>
          <w:color w:val="auto"/>
          <w:sz w:val="24"/>
          <w:szCs w:val="24"/>
        </w:rPr>
        <w:t>.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2017) </w:t>
      </w:r>
    </w:p>
    <w:p w14:paraId="26DF05AB" w14:textId="77777777" w:rsidR="00582B37" w:rsidRPr="00962C1E" w:rsidRDefault="00582B37" w:rsidP="00582B37">
      <w:pPr>
        <w:pStyle w:val="Prrafodelista"/>
        <w:numPr>
          <w:ilvl w:val="0"/>
          <w:numId w:val="35"/>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lastRenderedPageBreak/>
        <w:t>Pantalla de inicio completamente rediseñada</w:t>
      </w:r>
    </w:p>
    <w:p w14:paraId="54E94916" w14:textId="77777777" w:rsidR="00582B37" w:rsidRPr="00962C1E" w:rsidRDefault="00582B37" w:rsidP="00582B37">
      <w:pPr>
        <w:pStyle w:val="Prrafodelista"/>
        <w:numPr>
          <w:ilvl w:val="0"/>
          <w:numId w:val="35"/>
        </w:numPr>
        <w:spacing w:line="360" w:lineRule="auto"/>
        <w:jc w:val="both"/>
        <w:rPr>
          <w:rFonts w:ascii="Times New Roman" w:hAnsi="Times New Roman" w:cs="Times New Roman"/>
          <w:color w:val="auto"/>
          <w:sz w:val="24"/>
          <w:szCs w:val="24"/>
        </w:rPr>
      </w:pPr>
      <w:r w:rsidRPr="00962C1E">
        <w:rPr>
          <w:rFonts w:ascii="Times New Roman" w:eastAsia="Times New Roman" w:hAnsi="Times New Roman" w:cs="Times New Roman"/>
          <w:color w:val="auto"/>
          <w:sz w:val="24"/>
          <w:szCs w:val="24"/>
        </w:rPr>
        <w:t>Mejoras importantes en cuanto a rendimiento</w:t>
      </w:r>
    </w:p>
    <w:p w14:paraId="14A5B446" w14:textId="77777777" w:rsidR="00582B37" w:rsidRPr="00962C1E" w:rsidRDefault="00582B37" w:rsidP="00582B37">
      <w:pPr>
        <w:pStyle w:val="Prrafodelista"/>
        <w:numPr>
          <w:ilvl w:val="0"/>
          <w:numId w:val="35"/>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Desbloqueo mediante código PIN</w:t>
      </w:r>
    </w:p>
    <w:p w14:paraId="3401AEC2" w14:textId="77777777" w:rsidR="00582B37" w:rsidRPr="00962C1E" w:rsidRDefault="00582B37" w:rsidP="00582B37">
      <w:pPr>
        <w:pStyle w:val="Prrafodelista"/>
        <w:numPr>
          <w:ilvl w:val="0"/>
          <w:numId w:val="35"/>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Soporte para Flash 10.1</w:t>
      </w:r>
    </w:p>
    <w:p w14:paraId="3F9A0D56" w14:textId="77777777" w:rsidR="00582B37" w:rsidRPr="00962C1E" w:rsidRDefault="00582B37" w:rsidP="00582B37">
      <w:pPr>
        <w:pStyle w:val="Prrafodelista"/>
        <w:numPr>
          <w:ilvl w:val="0"/>
          <w:numId w:val="35"/>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Nueva funcionalidad de </w:t>
      </w:r>
      <w:proofErr w:type="spellStart"/>
      <w:r w:rsidRPr="00962C1E">
        <w:rPr>
          <w:rFonts w:ascii="Times New Roman" w:eastAsia="Times New Roman" w:hAnsi="Times New Roman" w:cs="Times New Roman"/>
          <w:color w:val="auto"/>
          <w:sz w:val="24"/>
          <w:szCs w:val="24"/>
        </w:rPr>
        <w:t>tethering</w:t>
      </w:r>
      <w:proofErr w:type="spellEnd"/>
      <w:r w:rsidRPr="00962C1E">
        <w:rPr>
          <w:rFonts w:ascii="Times New Roman" w:eastAsia="Times New Roman" w:hAnsi="Times New Roman" w:cs="Times New Roman"/>
          <w:color w:val="auto"/>
          <w:sz w:val="24"/>
          <w:szCs w:val="24"/>
        </w:rPr>
        <w:t xml:space="preserve"> &lt;&lt;compartir internet por USB o </w:t>
      </w:r>
      <w:proofErr w:type="spellStart"/>
      <w:r w:rsidRPr="00962C1E">
        <w:rPr>
          <w:rFonts w:ascii="Times New Roman" w:eastAsia="Times New Roman" w:hAnsi="Times New Roman" w:cs="Times New Roman"/>
          <w:color w:val="auto"/>
          <w:sz w:val="24"/>
          <w:szCs w:val="24"/>
        </w:rPr>
        <w:t>Wi</w:t>
      </w:r>
      <w:proofErr w:type="spellEnd"/>
      <w:r w:rsidRPr="00962C1E">
        <w:rPr>
          <w:rFonts w:ascii="Times New Roman" w:eastAsia="Times New Roman" w:hAnsi="Times New Roman" w:cs="Times New Roman"/>
          <w:color w:val="auto"/>
          <w:sz w:val="24"/>
          <w:szCs w:val="24"/>
        </w:rPr>
        <w:t>-FI&gt;&gt;</w:t>
      </w:r>
    </w:p>
    <w:p w14:paraId="13FE7350" w14:textId="77777777" w:rsidR="00582B37" w:rsidRPr="00962C1E" w:rsidRDefault="00582B37" w:rsidP="00582B37">
      <w:pPr>
        <w:pStyle w:val="Ttulo3"/>
        <w:numPr>
          <w:ilvl w:val="3"/>
          <w:numId w:val="22"/>
        </w:numPr>
        <w:spacing w:line="360" w:lineRule="auto"/>
        <w:contextualSpacing w:val="0"/>
        <w:jc w:val="both"/>
        <w:rPr>
          <w:rFonts w:ascii="Times New Roman" w:eastAsia="Times New Roman" w:hAnsi="Times New Roman" w:cs="Times New Roman"/>
          <w:color w:val="auto"/>
          <w:sz w:val="24"/>
          <w:szCs w:val="24"/>
        </w:rPr>
      </w:pPr>
      <w:bookmarkStart w:id="37" w:name="_Toc504984994"/>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2.3 </w:t>
      </w:r>
      <w:proofErr w:type="spellStart"/>
      <w:r w:rsidRPr="00962C1E">
        <w:rPr>
          <w:rFonts w:ascii="Times New Roman" w:eastAsia="Times New Roman" w:hAnsi="Times New Roman" w:cs="Times New Roman"/>
          <w:color w:val="auto"/>
          <w:sz w:val="24"/>
          <w:szCs w:val="24"/>
        </w:rPr>
        <w:t>Gingerbread</w:t>
      </w:r>
      <w:bookmarkEnd w:id="37"/>
      <w:proofErr w:type="spellEnd"/>
    </w:p>
    <w:p w14:paraId="239A7A16"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La tecnología avanzaba rápidamente, era momento de adaptar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a las nuevas características que implementaban: barómetro, giroscopio, cámaras delanteras, etc. Google de la mano de Samsung lanzó el nuevo Google </w:t>
      </w:r>
      <w:proofErr w:type="spellStart"/>
      <w:r w:rsidRPr="00962C1E">
        <w:rPr>
          <w:rFonts w:ascii="Times New Roman" w:eastAsia="Times New Roman" w:hAnsi="Times New Roman" w:cs="Times New Roman"/>
          <w:color w:val="auto"/>
          <w:sz w:val="24"/>
          <w:szCs w:val="24"/>
        </w:rPr>
        <w:t>Nexus</w:t>
      </w:r>
      <w:proofErr w:type="spellEnd"/>
      <w:r w:rsidRPr="00962C1E">
        <w:rPr>
          <w:rFonts w:ascii="Times New Roman" w:eastAsia="Times New Roman" w:hAnsi="Times New Roman" w:cs="Times New Roman"/>
          <w:color w:val="auto"/>
          <w:sz w:val="24"/>
          <w:szCs w:val="24"/>
        </w:rPr>
        <w:t xml:space="preserve"> S con </w:t>
      </w:r>
      <w:proofErr w:type="spellStart"/>
      <w:r w:rsidRPr="00962C1E">
        <w:rPr>
          <w:rFonts w:ascii="Times New Roman" w:eastAsia="Times New Roman" w:hAnsi="Times New Roman" w:cs="Times New Roman"/>
          <w:color w:val="auto"/>
          <w:sz w:val="24"/>
          <w:szCs w:val="24"/>
        </w:rPr>
        <w:t>Gingerbread</w:t>
      </w:r>
      <w:proofErr w:type="spellEnd"/>
      <w:r w:rsidRPr="00962C1E">
        <w:rPr>
          <w:rFonts w:ascii="Times New Roman" w:eastAsia="Times New Roman" w:hAnsi="Times New Roman" w:cs="Times New Roman"/>
          <w:color w:val="auto"/>
          <w:sz w:val="24"/>
          <w:szCs w:val="24"/>
        </w:rPr>
        <w:t>. Hace algunos años aún se posicionaba como una de las más usadas en todo el mundo. (Castillo, 2015)</w:t>
      </w:r>
    </w:p>
    <w:p w14:paraId="784A7668" w14:textId="77777777" w:rsidR="00582B37" w:rsidRPr="00962C1E" w:rsidRDefault="00582B37" w:rsidP="00582B37">
      <w:pPr>
        <w:pStyle w:val="Prrafodelista"/>
        <w:numPr>
          <w:ilvl w:val="0"/>
          <w:numId w:val="36"/>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Soporte para conexión </w:t>
      </w:r>
      <w:proofErr w:type="spellStart"/>
      <w:r w:rsidRPr="00962C1E">
        <w:rPr>
          <w:rFonts w:ascii="Times New Roman" w:eastAsia="Times New Roman" w:hAnsi="Times New Roman" w:cs="Times New Roman"/>
          <w:color w:val="auto"/>
          <w:sz w:val="24"/>
          <w:szCs w:val="24"/>
        </w:rPr>
        <w:t>NFC</w:t>
      </w:r>
      <w:proofErr w:type="spellEnd"/>
    </w:p>
    <w:p w14:paraId="5BAD5A82" w14:textId="77777777" w:rsidR="00582B37" w:rsidRPr="00962C1E" w:rsidRDefault="00582B37" w:rsidP="00582B37">
      <w:pPr>
        <w:pStyle w:val="Prrafodelista"/>
        <w:numPr>
          <w:ilvl w:val="0"/>
          <w:numId w:val="36"/>
        </w:numPr>
        <w:spacing w:line="360" w:lineRule="auto"/>
        <w:jc w:val="both"/>
        <w:rPr>
          <w:rFonts w:ascii="Times New Roman" w:hAnsi="Times New Roman" w:cs="Times New Roman"/>
          <w:color w:val="auto"/>
          <w:sz w:val="24"/>
          <w:szCs w:val="24"/>
        </w:rPr>
      </w:pPr>
      <w:r w:rsidRPr="00962C1E">
        <w:rPr>
          <w:rFonts w:ascii="Times New Roman" w:eastAsia="Times New Roman" w:hAnsi="Times New Roman" w:cs="Times New Roman"/>
          <w:color w:val="auto"/>
          <w:sz w:val="24"/>
          <w:szCs w:val="24"/>
        </w:rPr>
        <w:t>Modificación del panel de notificaciones</w:t>
      </w:r>
    </w:p>
    <w:p w14:paraId="24760844" w14:textId="77777777" w:rsidR="00582B37" w:rsidRPr="00962C1E" w:rsidRDefault="00582B37" w:rsidP="00582B37">
      <w:pPr>
        <w:pStyle w:val="Prrafodelista"/>
        <w:numPr>
          <w:ilvl w:val="0"/>
          <w:numId w:val="36"/>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Soporte para pantallas mucho más grandes y con alta resolución</w:t>
      </w:r>
    </w:p>
    <w:p w14:paraId="5F27E6C7" w14:textId="77777777" w:rsidR="00582B37" w:rsidRPr="00962C1E" w:rsidRDefault="00582B37" w:rsidP="00582B37">
      <w:pPr>
        <w:pStyle w:val="Prrafodelista"/>
        <w:numPr>
          <w:ilvl w:val="0"/>
          <w:numId w:val="36"/>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Nuevos efectos de audio</w:t>
      </w:r>
    </w:p>
    <w:p w14:paraId="18CD447A" w14:textId="77777777" w:rsidR="00582B37" w:rsidRPr="00962C1E" w:rsidRDefault="00582B37" w:rsidP="00582B37">
      <w:pPr>
        <w:pStyle w:val="Ttulo3"/>
        <w:numPr>
          <w:ilvl w:val="3"/>
          <w:numId w:val="22"/>
        </w:numPr>
        <w:spacing w:line="360" w:lineRule="auto"/>
        <w:contextualSpacing w:val="0"/>
        <w:jc w:val="both"/>
        <w:rPr>
          <w:rFonts w:ascii="Times New Roman" w:eastAsia="Times New Roman" w:hAnsi="Times New Roman" w:cs="Times New Roman"/>
          <w:color w:val="auto"/>
          <w:sz w:val="24"/>
          <w:szCs w:val="24"/>
        </w:rPr>
      </w:pPr>
      <w:bookmarkStart w:id="38" w:name="_Toc504984995"/>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3.0 </w:t>
      </w:r>
      <w:proofErr w:type="spellStart"/>
      <w:r w:rsidRPr="00962C1E">
        <w:rPr>
          <w:rFonts w:ascii="Times New Roman" w:eastAsia="Times New Roman" w:hAnsi="Times New Roman" w:cs="Times New Roman"/>
          <w:color w:val="auto"/>
          <w:sz w:val="24"/>
          <w:szCs w:val="24"/>
        </w:rPr>
        <w:t>Honeycomb</w:t>
      </w:r>
      <w:bookmarkEnd w:id="38"/>
      <w:proofErr w:type="spellEnd"/>
    </w:p>
    <w:p w14:paraId="15C8AA2E"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La comercialización de las </w:t>
      </w:r>
      <w:proofErr w:type="spellStart"/>
      <w:r w:rsidRPr="00962C1E">
        <w:rPr>
          <w:rFonts w:ascii="Times New Roman" w:eastAsia="Times New Roman" w:hAnsi="Times New Roman" w:cs="Times New Roman"/>
          <w:color w:val="auto"/>
          <w:sz w:val="24"/>
          <w:szCs w:val="24"/>
        </w:rPr>
        <w:t>tablets</w:t>
      </w:r>
      <w:proofErr w:type="spellEnd"/>
      <w:r w:rsidRPr="00962C1E">
        <w:rPr>
          <w:rFonts w:ascii="Times New Roman" w:eastAsia="Times New Roman" w:hAnsi="Times New Roman" w:cs="Times New Roman"/>
          <w:color w:val="auto"/>
          <w:sz w:val="24"/>
          <w:szCs w:val="24"/>
        </w:rPr>
        <w:t xml:space="preserve"> aumentó y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3.0 fue lanzado de manera especial para adaptarlo a este nuevo mercado. Siguieron tres nuevos parches para esta versión en la que se arreglaban problemas menores.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2017)</w:t>
      </w:r>
    </w:p>
    <w:p w14:paraId="4E35607B" w14:textId="77777777" w:rsidR="00582B37" w:rsidRPr="00962C1E" w:rsidRDefault="00582B37" w:rsidP="00582B37">
      <w:pPr>
        <w:pStyle w:val="Prrafodelista"/>
        <w:numPr>
          <w:ilvl w:val="0"/>
          <w:numId w:val="37"/>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Botón especial para abrir multitarea</w:t>
      </w:r>
    </w:p>
    <w:p w14:paraId="70C32A3E" w14:textId="77777777" w:rsidR="00582B37" w:rsidRPr="00962C1E" w:rsidRDefault="00582B37" w:rsidP="00582B37">
      <w:pPr>
        <w:pStyle w:val="Prrafodelista"/>
        <w:numPr>
          <w:ilvl w:val="0"/>
          <w:numId w:val="37"/>
        </w:numPr>
        <w:spacing w:line="360" w:lineRule="auto"/>
        <w:jc w:val="both"/>
        <w:rPr>
          <w:rFonts w:ascii="Times New Roman" w:hAnsi="Times New Roman" w:cs="Times New Roman"/>
          <w:color w:val="auto"/>
          <w:sz w:val="24"/>
          <w:szCs w:val="24"/>
        </w:rPr>
      </w:pPr>
      <w:r w:rsidRPr="00962C1E">
        <w:rPr>
          <w:rFonts w:ascii="Times New Roman" w:eastAsia="Times New Roman" w:hAnsi="Times New Roman" w:cs="Times New Roman"/>
          <w:color w:val="auto"/>
          <w:sz w:val="24"/>
          <w:szCs w:val="24"/>
        </w:rPr>
        <w:t>Aplicaciones en la pantalla de desbloqueo</w:t>
      </w:r>
    </w:p>
    <w:p w14:paraId="0A388B61" w14:textId="77777777" w:rsidR="00582B37" w:rsidRPr="00962C1E" w:rsidRDefault="00582B37" w:rsidP="00582B37">
      <w:pPr>
        <w:pStyle w:val="Prrafodelista"/>
        <w:numPr>
          <w:ilvl w:val="0"/>
          <w:numId w:val="37"/>
        </w:numPr>
        <w:spacing w:line="360" w:lineRule="auto"/>
        <w:jc w:val="both"/>
        <w:rPr>
          <w:rFonts w:ascii="Times New Roman" w:hAnsi="Times New Roman" w:cs="Times New Roman"/>
          <w:color w:val="auto"/>
          <w:sz w:val="24"/>
          <w:szCs w:val="24"/>
        </w:rPr>
      </w:pPr>
      <w:r w:rsidRPr="00962C1E">
        <w:rPr>
          <w:rFonts w:ascii="Times New Roman" w:eastAsia="Times New Roman" w:hAnsi="Times New Roman" w:cs="Times New Roman"/>
          <w:color w:val="auto"/>
          <w:sz w:val="24"/>
          <w:szCs w:val="24"/>
        </w:rPr>
        <w:t>Soporte para accesorios USB</w:t>
      </w:r>
    </w:p>
    <w:p w14:paraId="3647CFA5" w14:textId="77777777" w:rsidR="00582B37" w:rsidRPr="00962C1E" w:rsidRDefault="00582B37" w:rsidP="00582B37">
      <w:pPr>
        <w:pStyle w:val="Prrafodelista"/>
        <w:numPr>
          <w:ilvl w:val="0"/>
          <w:numId w:val="37"/>
        </w:numPr>
        <w:spacing w:line="360" w:lineRule="auto"/>
        <w:jc w:val="both"/>
        <w:rPr>
          <w:rFonts w:ascii="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Soporte para joysticks y </w:t>
      </w:r>
      <w:proofErr w:type="spellStart"/>
      <w:r w:rsidRPr="00962C1E">
        <w:rPr>
          <w:rFonts w:ascii="Times New Roman" w:eastAsia="Times New Roman" w:hAnsi="Times New Roman" w:cs="Times New Roman"/>
          <w:color w:val="auto"/>
          <w:sz w:val="24"/>
          <w:szCs w:val="24"/>
        </w:rPr>
        <w:t>gamepads</w:t>
      </w:r>
      <w:proofErr w:type="spellEnd"/>
    </w:p>
    <w:p w14:paraId="7BF5CAC0" w14:textId="77777777" w:rsidR="00582B37" w:rsidRPr="00962C1E" w:rsidRDefault="00582B37" w:rsidP="00582B37">
      <w:pPr>
        <w:pStyle w:val="Prrafodelista"/>
        <w:numPr>
          <w:ilvl w:val="0"/>
          <w:numId w:val="37"/>
        </w:numPr>
        <w:spacing w:line="360" w:lineRule="auto"/>
        <w:jc w:val="both"/>
        <w:rPr>
          <w:rFonts w:ascii="Times New Roman" w:hAnsi="Times New Roman" w:cs="Times New Roman"/>
          <w:color w:val="auto"/>
          <w:sz w:val="24"/>
          <w:szCs w:val="24"/>
        </w:rPr>
      </w:pPr>
      <w:r w:rsidRPr="00962C1E">
        <w:rPr>
          <w:rFonts w:ascii="Times New Roman" w:eastAsia="Times New Roman" w:hAnsi="Times New Roman" w:cs="Times New Roman"/>
          <w:color w:val="auto"/>
          <w:sz w:val="24"/>
          <w:szCs w:val="24"/>
        </w:rPr>
        <w:t>Interfaz de correo en dos paneles</w:t>
      </w:r>
    </w:p>
    <w:p w14:paraId="1F70117A" w14:textId="77777777" w:rsidR="00582B37" w:rsidRPr="00962C1E" w:rsidRDefault="00582B37" w:rsidP="00582B37">
      <w:pPr>
        <w:pStyle w:val="Ttulo3"/>
        <w:numPr>
          <w:ilvl w:val="3"/>
          <w:numId w:val="22"/>
        </w:numPr>
        <w:spacing w:line="360" w:lineRule="auto"/>
        <w:contextualSpacing w:val="0"/>
        <w:jc w:val="both"/>
        <w:rPr>
          <w:rFonts w:ascii="Times New Roman" w:eastAsia="Times New Roman" w:hAnsi="Times New Roman" w:cs="Times New Roman"/>
          <w:color w:val="auto"/>
          <w:sz w:val="24"/>
          <w:szCs w:val="24"/>
        </w:rPr>
      </w:pPr>
      <w:bookmarkStart w:id="39" w:name="_Toc504984996"/>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4.0 Ice </w:t>
      </w:r>
      <w:proofErr w:type="spellStart"/>
      <w:r w:rsidRPr="00962C1E">
        <w:rPr>
          <w:rFonts w:ascii="Times New Roman" w:eastAsia="Times New Roman" w:hAnsi="Times New Roman" w:cs="Times New Roman"/>
          <w:color w:val="auto"/>
          <w:sz w:val="24"/>
          <w:szCs w:val="24"/>
        </w:rPr>
        <w:t>Cream</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Sandwich</w:t>
      </w:r>
      <w:bookmarkEnd w:id="39"/>
      <w:proofErr w:type="spellEnd"/>
    </w:p>
    <w:p w14:paraId="295B3430" w14:textId="611FA6E8"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Basado en </w:t>
      </w:r>
      <w:proofErr w:type="spellStart"/>
      <w:r w:rsidRPr="00962C1E">
        <w:rPr>
          <w:rFonts w:ascii="Times New Roman" w:eastAsia="Times New Roman" w:hAnsi="Times New Roman" w:cs="Times New Roman"/>
          <w:color w:val="auto"/>
          <w:sz w:val="24"/>
          <w:szCs w:val="24"/>
        </w:rPr>
        <w:t>Honeycomb</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ICS</w:t>
      </w:r>
      <w:proofErr w:type="spellEnd"/>
      <w:r w:rsidRPr="00962C1E">
        <w:rPr>
          <w:rFonts w:ascii="Times New Roman" w:eastAsia="Times New Roman" w:hAnsi="Times New Roman" w:cs="Times New Roman"/>
          <w:color w:val="auto"/>
          <w:sz w:val="24"/>
          <w:szCs w:val="24"/>
        </w:rPr>
        <w:t xml:space="preserve"> marcó un antes y un después en las mejoras de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es un </w:t>
      </w:r>
      <w:proofErr w:type="spellStart"/>
      <w:r w:rsidRPr="00962C1E">
        <w:rPr>
          <w:rFonts w:ascii="Times New Roman" w:eastAsia="Times New Roman" w:hAnsi="Times New Roman" w:cs="Times New Roman"/>
          <w:color w:val="auto"/>
          <w:sz w:val="24"/>
          <w:szCs w:val="24"/>
        </w:rPr>
        <w:t>parteaguas</w:t>
      </w:r>
      <w:proofErr w:type="spellEnd"/>
      <w:r w:rsidRPr="00962C1E">
        <w:rPr>
          <w:rFonts w:ascii="Times New Roman" w:eastAsia="Times New Roman" w:hAnsi="Times New Roman" w:cs="Times New Roman"/>
          <w:color w:val="auto"/>
          <w:sz w:val="24"/>
          <w:szCs w:val="24"/>
        </w:rPr>
        <w:t xml:space="preserve"> para las siguientes actualizaciones. Samsung presentó el </w:t>
      </w:r>
      <w:proofErr w:type="spellStart"/>
      <w:r w:rsidRPr="00962C1E">
        <w:rPr>
          <w:rFonts w:ascii="Times New Roman" w:eastAsia="Times New Roman" w:hAnsi="Times New Roman" w:cs="Times New Roman"/>
          <w:color w:val="auto"/>
          <w:sz w:val="24"/>
          <w:szCs w:val="24"/>
        </w:rPr>
        <w:t>Galaxy</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Nexus</w:t>
      </w:r>
      <w:proofErr w:type="spellEnd"/>
      <w:r w:rsidRPr="00962C1E">
        <w:rPr>
          <w:rFonts w:ascii="Times New Roman" w:eastAsia="Times New Roman" w:hAnsi="Times New Roman" w:cs="Times New Roman"/>
          <w:color w:val="auto"/>
          <w:sz w:val="24"/>
          <w:szCs w:val="24"/>
        </w:rPr>
        <w:t xml:space="preserve"> el cual tenía un trabajo difícil para convencer a la audiencia de esta nueva cara de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una interfaz mucho más sencilla y refinada pero que no le res</w:t>
      </w:r>
      <w:r w:rsidR="0044624D">
        <w:rPr>
          <w:rFonts w:ascii="Times New Roman" w:eastAsia="Times New Roman" w:hAnsi="Times New Roman" w:cs="Times New Roman"/>
          <w:color w:val="auto"/>
          <w:sz w:val="24"/>
          <w:szCs w:val="24"/>
        </w:rPr>
        <w:t>taba funcionalidad</w:t>
      </w:r>
      <w:r w:rsidRPr="00962C1E">
        <w:rPr>
          <w:rFonts w:ascii="Times New Roman" w:eastAsia="Times New Roman" w:hAnsi="Times New Roman" w:cs="Times New Roman"/>
          <w:color w:val="auto"/>
          <w:sz w:val="24"/>
          <w:szCs w:val="24"/>
        </w:rPr>
        <w:t>. (Castillo, 2015)</w:t>
      </w:r>
    </w:p>
    <w:p w14:paraId="2AEDD820" w14:textId="77777777" w:rsidR="00582B37" w:rsidRPr="00962C1E" w:rsidRDefault="00582B37" w:rsidP="00582B37">
      <w:pPr>
        <w:pStyle w:val="Prrafodelista"/>
        <w:numPr>
          <w:ilvl w:val="0"/>
          <w:numId w:val="38"/>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lastRenderedPageBreak/>
        <w:t>Diseño completamente nuevo</w:t>
      </w:r>
    </w:p>
    <w:p w14:paraId="0189106E" w14:textId="77777777" w:rsidR="00582B37" w:rsidRPr="00962C1E" w:rsidRDefault="00582B37" w:rsidP="00582B37">
      <w:pPr>
        <w:pStyle w:val="Prrafodelista"/>
        <w:numPr>
          <w:ilvl w:val="0"/>
          <w:numId w:val="38"/>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Desbloqueo por reconocimiento facial</w:t>
      </w:r>
    </w:p>
    <w:p w14:paraId="02480669" w14:textId="77777777" w:rsidR="00582B37" w:rsidRPr="00962C1E" w:rsidRDefault="00582B37" w:rsidP="00582B37">
      <w:pPr>
        <w:pStyle w:val="Prrafodelista"/>
        <w:numPr>
          <w:ilvl w:val="0"/>
          <w:numId w:val="38"/>
        </w:numPr>
        <w:spacing w:line="360" w:lineRule="auto"/>
        <w:jc w:val="both"/>
        <w:rPr>
          <w:rFonts w:ascii="Times New Roman" w:hAnsi="Times New Roman" w:cs="Times New Roman"/>
          <w:color w:val="auto"/>
          <w:sz w:val="24"/>
          <w:szCs w:val="24"/>
          <w:lang w:val="en-US"/>
        </w:rPr>
      </w:pPr>
      <w:proofErr w:type="spellStart"/>
      <w:r w:rsidRPr="00962C1E">
        <w:rPr>
          <w:rFonts w:ascii="Times New Roman" w:eastAsia="Times New Roman" w:hAnsi="Times New Roman" w:cs="Times New Roman"/>
          <w:color w:val="auto"/>
          <w:sz w:val="24"/>
          <w:szCs w:val="24"/>
          <w:lang w:val="en-US"/>
        </w:rPr>
        <w:t>Cambio</w:t>
      </w:r>
      <w:proofErr w:type="spellEnd"/>
      <w:r w:rsidRPr="00962C1E">
        <w:rPr>
          <w:rFonts w:ascii="Times New Roman" w:eastAsia="Times New Roman" w:hAnsi="Times New Roman" w:cs="Times New Roman"/>
          <w:color w:val="auto"/>
          <w:sz w:val="24"/>
          <w:szCs w:val="24"/>
          <w:lang w:val="en-US"/>
        </w:rPr>
        <w:t xml:space="preserve"> de Android Market a Google Play</w:t>
      </w:r>
    </w:p>
    <w:p w14:paraId="202A9156" w14:textId="77777777" w:rsidR="00582B37" w:rsidRPr="00962C1E" w:rsidRDefault="00582B37" w:rsidP="00582B37">
      <w:pPr>
        <w:pStyle w:val="Prrafodelista"/>
        <w:numPr>
          <w:ilvl w:val="0"/>
          <w:numId w:val="38"/>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Capturas de pantalla</w:t>
      </w:r>
    </w:p>
    <w:p w14:paraId="1C164F25" w14:textId="77777777" w:rsidR="00582B37" w:rsidRPr="00962C1E" w:rsidRDefault="00582B37" w:rsidP="00582B37">
      <w:pPr>
        <w:pStyle w:val="Prrafodelista"/>
        <w:numPr>
          <w:ilvl w:val="0"/>
          <w:numId w:val="38"/>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Multitarea mejorada y con un botón dedicado</w:t>
      </w:r>
    </w:p>
    <w:p w14:paraId="1EE700CB" w14:textId="77777777" w:rsidR="00582B37" w:rsidRPr="00962C1E" w:rsidRDefault="00582B37" w:rsidP="00582B37">
      <w:pPr>
        <w:pStyle w:val="Ttulo3"/>
        <w:numPr>
          <w:ilvl w:val="3"/>
          <w:numId w:val="22"/>
        </w:numPr>
        <w:spacing w:line="360" w:lineRule="auto"/>
        <w:contextualSpacing w:val="0"/>
        <w:jc w:val="both"/>
        <w:rPr>
          <w:rFonts w:ascii="Times New Roman" w:eastAsia="Times New Roman" w:hAnsi="Times New Roman" w:cs="Times New Roman"/>
          <w:color w:val="auto"/>
          <w:sz w:val="24"/>
          <w:szCs w:val="24"/>
        </w:rPr>
      </w:pPr>
      <w:bookmarkStart w:id="40" w:name="_Toc504984997"/>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4.1 </w:t>
      </w:r>
      <w:proofErr w:type="spellStart"/>
      <w:r w:rsidRPr="00962C1E">
        <w:rPr>
          <w:rFonts w:ascii="Times New Roman" w:eastAsia="Times New Roman" w:hAnsi="Times New Roman" w:cs="Times New Roman"/>
          <w:color w:val="auto"/>
          <w:sz w:val="24"/>
          <w:szCs w:val="24"/>
        </w:rPr>
        <w:t>Jelly</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Bean</w:t>
      </w:r>
      <w:bookmarkEnd w:id="40"/>
      <w:proofErr w:type="spellEnd"/>
    </w:p>
    <w:p w14:paraId="1F162C60"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Ahora Google hace una pausa y decide esperar un poco más para estrenar </w:t>
      </w:r>
      <w:proofErr w:type="spellStart"/>
      <w:r w:rsidRPr="00962C1E">
        <w:rPr>
          <w:rFonts w:ascii="Times New Roman" w:eastAsia="Times New Roman" w:hAnsi="Times New Roman" w:cs="Times New Roman"/>
          <w:color w:val="auto"/>
          <w:sz w:val="24"/>
          <w:szCs w:val="24"/>
        </w:rPr>
        <w:t>Jelly</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Bean</w:t>
      </w:r>
      <w:proofErr w:type="spellEnd"/>
      <w:r w:rsidRPr="00962C1E">
        <w:rPr>
          <w:rFonts w:ascii="Times New Roman" w:eastAsia="Times New Roman" w:hAnsi="Times New Roman" w:cs="Times New Roman"/>
          <w:color w:val="auto"/>
          <w:sz w:val="24"/>
          <w:szCs w:val="24"/>
        </w:rPr>
        <w:t xml:space="preserve">. Considerada actualmente la versión más usada. Google lanza su primera </w:t>
      </w:r>
      <w:proofErr w:type="spellStart"/>
      <w:r w:rsidRPr="00962C1E">
        <w:rPr>
          <w:rFonts w:ascii="Times New Roman" w:eastAsia="Times New Roman" w:hAnsi="Times New Roman" w:cs="Times New Roman"/>
          <w:color w:val="auto"/>
          <w:sz w:val="24"/>
          <w:szCs w:val="24"/>
        </w:rPr>
        <w:t>tablet</w:t>
      </w:r>
      <w:proofErr w:type="spellEnd"/>
      <w:r w:rsidRPr="00962C1E">
        <w:rPr>
          <w:rFonts w:ascii="Times New Roman" w:eastAsia="Times New Roman" w:hAnsi="Times New Roman" w:cs="Times New Roman"/>
          <w:color w:val="auto"/>
          <w:sz w:val="24"/>
          <w:szCs w:val="24"/>
        </w:rPr>
        <w:t xml:space="preserve"> con este sistema operativo: la </w:t>
      </w:r>
      <w:proofErr w:type="spellStart"/>
      <w:r w:rsidRPr="00962C1E">
        <w:rPr>
          <w:rFonts w:ascii="Times New Roman" w:eastAsia="Times New Roman" w:hAnsi="Times New Roman" w:cs="Times New Roman"/>
          <w:color w:val="auto"/>
          <w:sz w:val="24"/>
          <w:szCs w:val="24"/>
        </w:rPr>
        <w:t>Asus</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Nexus</w:t>
      </w:r>
      <w:proofErr w:type="spellEnd"/>
      <w:r w:rsidRPr="00962C1E">
        <w:rPr>
          <w:rFonts w:ascii="Times New Roman" w:eastAsia="Times New Roman" w:hAnsi="Times New Roman" w:cs="Times New Roman"/>
          <w:color w:val="auto"/>
          <w:sz w:val="24"/>
          <w:szCs w:val="24"/>
        </w:rPr>
        <w:t xml:space="preserve"> 7. (Castillo, 2015) </w:t>
      </w:r>
    </w:p>
    <w:p w14:paraId="30B118AF" w14:textId="77777777" w:rsidR="00582B37" w:rsidRPr="00962C1E" w:rsidRDefault="00582B37" w:rsidP="00582B37">
      <w:pPr>
        <w:pStyle w:val="Prrafodelista"/>
        <w:numPr>
          <w:ilvl w:val="0"/>
          <w:numId w:val="39"/>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Se introduce el asistente de voz Google </w:t>
      </w:r>
      <w:proofErr w:type="spellStart"/>
      <w:r w:rsidRPr="00962C1E">
        <w:rPr>
          <w:rFonts w:ascii="Times New Roman" w:eastAsia="Times New Roman" w:hAnsi="Times New Roman" w:cs="Times New Roman"/>
          <w:color w:val="auto"/>
          <w:sz w:val="24"/>
          <w:szCs w:val="24"/>
        </w:rPr>
        <w:t>Now</w:t>
      </w:r>
      <w:proofErr w:type="spellEnd"/>
    </w:p>
    <w:p w14:paraId="150CBD71" w14:textId="77777777" w:rsidR="00582B37" w:rsidRPr="00962C1E" w:rsidRDefault="00582B37" w:rsidP="00582B37">
      <w:pPr>
        <w:pStyle w:val="Prrafodelista"/>
        <w:numPr>
          <w:ilvl w:val="0"/>
          <w:numId w:val="39"/>
        </w:numPr>
        <w:spacing w:line="360" w:lineRule="auto"/>
        <w:jc w:val="both"/>
        <w:rPr>
          <w:rFonts w:ascii="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Restricciones para los distintos perfiles de usuarios en </w:t>
      </w:r>
      <w:proofErr w:type="spellStart"/>
      <w:r w:rsidRPr="00962C1E">
        <w:rPr>
          <w:rFonts w:ascii="Times New Roman" w:eastAsia="Times New Roman" w:hAnsi="Times New Roman" w:cs="Times New Roman"/>
          <w:color w:val="auto"/>
          <w:sz w:val="24"/>
          <w:szCs w:val="24"/>
        </w:rPr>
        <w:t>tablets</w:t>
      </w:r>
      <w:proofErr w:type="spellEnd"/>
    </w:p>
    <w:p w14:paraId="24CC5B4D" w14:textId="77777777" w:rsidR="00582B37" w:rsidRPr="00962C1E" w:rsidRDefault="00582B37" w:rsidP="00582B37">
      <w:pPr>
        <w:pStyle w:val="Prrafodelista"/>
        <w:numPr>
          <w:ilvl w:val="0"/>
          <w:numId w:val="39"/>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Se sustituye al navegador por Google </w:t>
      </w:r>
      <w:proofErr w:type="spellStart"/>
      <w:r w:rsidRPr="00962C1E">
        <w:rPr>
          <w:rFonts w:ascii="Times New Roman" w:eastAsia="Times New Roman" w:hAnsi="Times New Roman" w:cs="Times New Roman"/>
          <w:color w:val="auto"/>
          <w:sz w:val="24"/>
          <w:szCs w:val="24"/>
        </w:rPr>
        <w:t>Chrome</w:t>
      </w:r>
      <w:proofErr w:type="spellEnd"/>
    </w:p>
    <w:p w14:paraId="4ED7607E" w14:textId="77777777" w:rsidR="00582B37" w:rsidRPr="00962C1E" w:rsidRDefault="00582B37" w:rsidP="00582B37">
      <w:pPr>
        <w:pStyle w:val="Prrafodelista"/>
        <w:numPr>
          <w:ilvl w:val="0"/>
          <w:numId w:val="39"/>
        </w:numPr>
        <w:spacing w:line="360" w:lineRule="auto"/>
        <w:jc w:val="both"/>
        <w:rPr>
          <w:rFonts w:ascii="Times New Roman" w:hAnsi="Times New Roman" w:cs="Times New Roman"/>
          <w:color w:val="auto"/>
          <w:sz w:val="24"/>
          <w:szCs w:val="24"/>
        </w:rPr>
      </w:pPr>
      <w:r w:rsidRPr="00962C1E">
        <w:rPr>
          <w:rFonts w:ascii="Times New Roman" w:eastAsia="Times New Roman" w:hAnsi="Times New Roman" w:cs="Times New Roman"/>
          <w:color w:val="auto"/>
          <w:sz w:val="24"/>
          <w:szCs w:val="24"/>
        </w:rPr>
        <w:t>Captura de fotografías en 360 grados</w:t>
      </w:r>
    </w:p>
    <w:p w14:paraId="379D96DB" w14:textId="77777777" w:rsidR="00582B37" w:rsidRPr="00962C1E" w:rsidRDefault="00582B37" w:rsidP="00582B37">
      <w:pPr>
        <w:pStyle w:val="Ttulo3"/>
        <w:numPr>
          <w:ilvl w:val="3"/>
          <w:numId w:val="22"/>
        </w:numPr>
        <w:spacing w:line="360" w:lineRule="auto"/>
        <w:contextualSpacing w:val="0"/>
        <w:jc w:val="both"/>
        <w:rPr>
          <w:rFonts w:ascii="Times New Roman" w:eastAsia="Times New Roman" w:hAnsi="Times New Roman" w:cs="Times New Roman"/>
          <w:color w:val="auto"/>
          <w:sz w:val="24"/>
          <w:szCs w:val="24"/>
        </w:rPr>
      </w:pPr>
      <w:bookmarkStart w:id="41" w:name="_Toc504984998"/>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4.4 </w:t>
      </w:r>
      <w:proofErr w:type="spellStart"/>
      <w:r w:rsidRPr="00962C1E">
        <w:rPr>
          <w:rFonts w:ascii="Times New Roman" w:eastAsia="Times New Roman" w:hAnsi="Times New Roman" w:cs="Times New Roman"/>
          <w:color w:val="auto"/>
          <w:sz w:val="24"/>
          <w:szCs w:val="24"/>
        </w:rPr>
        <w:t>KitKat</w:t>
      </w:r>
      <w:bookmarkEnd w:id="41"/>
      <w:proofErr w:type="spellEnd"/>
    </w:p>
    <w:p w14:paraId="33B11FE2"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Con un nombre lleno de publicidad para Nestlé, esta fue una de las versiones más esperadas por los usuarios. Con </w:t>
      </w:r>
      <w:proofErr w:type="spellStart"/>
      <w:r w:rsidRPr="00962C1E">
        <w:rPr>
          <w:rFonts w:ascii="Times New Roman" w:eastAsia="Times New Roman" w:hAnsi="Times New Roman" w:cs="Times New Roman"/>
          <w:color w:val="auto"/>
          <w:sz w:val="24"/>
          <w:szCs w:val="24"/>
        </w:rPr>
        <w:t>KitKat</w:t>
      </w:r>
      <w:proofErr w:type="spellEnd"/>
      <w:r w:rsidRPr="00962C1E">
        <w:rPr>
          <w:rFonts w:ascii="Times New Roman" w:eastAsia="Times New Roman" w:hAnsi="Times New Roman" w:cs="Times New Roman"/>
          <w:color w:val="auto"/>
          <w:sz w:val="24"/>
          <w:szCs w:val="24"/>
        </w:rPr>
        <w:t xml:space="preserve"> Google pretendía que para todos los Smartphone se convirtiera en una base para su lanzamiento debido a lo estable que resultó ser y la madurez que se había alcanzado con esta etapa.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2017) </w:t>
      </w:r>
    </w:p>
    <w:p w14:paraId="2D20F027" w14:textId="77777777" w:rsidR="00582B37" w:rsidRPr="00962C1E" w:rsidRDefault="00582B37" w:rsidP="00582B37">
      <w:pPr>
        <w:pStyle w:val="Prrafodelista"/>
        <w:numPr>
          <w:ilvl w:val="0"/>
          <w:numId w:val="40"/>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Se añadió </w:t>
      </w:r>
      <w:proofErr w:type="spellStart"/>
      <w:r w:rsidRPr="00962C1E">
        <w:rPr>
          <w:rFonts w:ascii="Times New Roman" w:eastAsia="Times New Roman" w:hAnsi="Times New Roman" w:cs="Times New Roman"/>
          <w:color w:val="auto"/>
          <w:sz w:val="24"/>
          <w:szCs w:val="24"/>
        </w:rPr>
        <w:t>QuickOffice</w:t>
      </w:r>
      <w:proofErr w:type="spellEnd"/>
    </w:p>
    <w:p w14:paraId="63A9D3D8" w14:textId="77777777" w:rsidR="00582B37" w:rsidRPr="00962C1E" w:rsidRDefault="00582B37" w:rsidP="00582B37">
      <w:pPr>
        <w:pStyle w:val="Prrafodelista"/>
        <w:numPr>
          <w:ilvl w:val="0"/>
          <w:numId w:val="40"/>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Nuevos servicios de almacenamiento en la nube incluidos &lt;&lt;Google Drive y Box&gt;&gt;</w:t>
      </w:r>
    </w:p>
    <w:p w14:paraId="0530F0D8" w14:textId="77777777" w:rsidR="00582B37" w:rsidRPr="00962C1E" w:rsidRDefault="00582B37" w:rsidP="00582B37">
      <w:pPr>
        <w:pStyle w:val="Prrafodelista"/>
        <w:numPr>
          <w:ilvl w:val="0"/>
          <w:numId w:val="40"/>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Es compatible con dispositivos que cuentan con 512 MB de RAM</w:t>
      </w:r>
    </w:p>
    <w:p w14:paraId="41944D1C" w14:textId="77777777" w:rsidR="00582B37" w:rsidRPr="00962C1E" w:rsidRDefault="00582B37" w:rsidP="00582B37">
      <w:pPr>
        <w:pStyle w:val="Ttulo3"/>
        <w:numPr>
          <w:ilvl w:val="3"/>
          <w:numId w:val="22"/>
        </w:numPr>
        <w:spacing w:line="360" w:lineRule="auto"/>
        <w:contextualSpacing w:val="0"/>
        <w:jc w:val="both"/>
        <w:rPr>
          <w:rFonts w:ascii="Times New Roman" w:eastAsia="Times New Roman" w:hAnsi="Times New Roman" w:cs="Times New Roman"/>
          <w:color w:val="auto"/>
          <w:sz w:val="24"/>
          <w:szCs w:val="24"/>
        </w:rPr>
      </w:pPr>
      <w:bookmarkStart w:id="42" w:name="_Toc504984999"/>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5.0 </w:t>
      </w:r>
      <w:proofErr w:type="spellStart"/>
      <w:r w:rsidRPr="00962C1E">
        <w:rPr>
          <w:rFonts w:ascii="Times New Roman" w:eastAsia="Times New Roman" w:hAnsi="Times New Roman" w:cs="Times New Roman"/>
          <w:color w:val="auto"/>
          <w:sz w:val="24"/>
          <w:szCs w:val="24"/>
        </w:rPr>
        <w:t>Lollipop</w:t>
      </w:r>
      <w:bookmarkEnd w:id="42"/>
      <w:proofErr w:type="spellEnd"/>
    </w:p>
    <w:p w14:paraId="715EFF50"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proofErr w:type="spellStart"/>
      <w:r w:rsidRPr="00962C1E">
        <w:rPr>
          <w:rFonts w:ascii="Times New Roman" w:eastAsia="Times New Roman" w:hAnsi="Times New Roman" w:cs="Times New Roman"/>
          <w:color w:val="auto"/>
          <w:sz w:val="24"/>
          <w:szCs w:val="24"/>
        </w:rPr>
        <w:t>Lollipop</w:t>
      </w:r>
      <w:proofErr w:type="spellEnd"/>
      <w:r w:rsidRPr="00962C1E">
        <w:rPr>
          <w:rFonts w:ascii="Times New Roman" w:eastAsia="Times New Roman" w:hAnsi="Times New Roman" w:cs="Times New Roman"/>
          <w:color w:val="auto"/>
          <w:sz w:val="24"/>
          <w:szCs w:val="24"/>
        </w:rPr>
        <w:t xml:space="preserve"> es hasta el momento, siendo abril del 2017, la versión de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más extendida a nivel mundial y hoy en día, la gran mayoría de dispositivos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cuentan con esta versión de sistema operativo. El mercado de los </w:t>
      </w:r>
      <w:proofErr w:type="spellStart"/>
      <w:r w:rsidRPr="00962C1E">
        <w:rPr>
          <w:rFonts w:ascii="Times New Roman" w:eastAsia="Times New Roman" w:hAnsi="Times New Roman" w:cs="Times New Roman"/>
          <w:color w:val="auto"/>
          <w:sz w:val="24"/>
          <w:szCs w:val="24"/>
        </w:rPr>
        <w:t>smartwatches</w:t>
      </w:r>
      <w:proofErr w:type="spellEnd"/>
      <w:r w:rsidRPr="00962C1E">
        <w:rPr>
          <w:rFonts w:ascii="Times New Roman" w:eastAsia="Times New Roman" w:hAnsi="Times New Roman" w:cs="Times New Roman"/>
          <w:color w:val="auto"/>
          <w:sz w:val="24"/>
          <w:szCs w:val="24"/>
        </w:rPr>
        <w:t xml:space="preserve"> está cobrando fuerza y Google no perdió de vista el nuevo mercado con este SO.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2017) </w:t>
      </w:r>
    </w:p>
    <w:p w14:paraId="64759F97" w14:textId="1DABD8CA" w:rsidR="00582B37" w:rsidRDefault="00582B37" w:rsidP="00582B37">
      <w:pPr>
        <w:spacing w:line="360" w:lineRule="auto"/>
        <w:jc w:val="both"/>
        <w:rPr>
          <w:rFonts w:ascii="Times New Roman" w:eastAsia="Times New Roman" w:hAnsi="Times New Roman" w:cs="Times New Roman"/>
          <w:color w:val="auto"/>
          <w:sz w:val="24"/>
          <w:szCs w:val="24"/>
        </w:rPr>
      </w:pPr>
    </w:p>
    <w:p w14:paraId="64A88696" w14:textId="77777777" w:rsidR="0044624D" w:rsidRPr="00962C1E" w:rsidRDefault="0044624D" w:rsidP="00582B37">
      <w:pPr>
        <w:spacing w:line="360" w:lineRule="auto"/>
        <w:jc w:val="both"/>
        <w:rPr>
          <w:rFonts w:ascii="Times New Roman" w:eastAsia="Times New Roman" w:hAnsi="Times New Roman" w:cs="Times New Roman"/>
          <w:color w:val="auto"/>
          <w:sz w:val="24"/>
          <w:szCs w:val="24"/>
        </w:rPr>
      </w:pPr>
    </w:p>
    <w:p w14:paraId="0F7843B1" w14:textId="77777777" w:rsidR="00582B37" w:rsidRPr="00962C1E" w:rsidRDefault="00582B37" w:rsidP="00582B37">
      <w:pPr>
        <w:pStyle w:val="Prrafodelista"/>
        <w:numPr>
          <w:ilvl w:val="0"/>
          <w:numId w:val="41"/>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Integración con </w:t>
      </w:r>
      <w:proofErr w:type="spellStart"/>
      <w:r w:rsidRPr="00962C1E">
        <w:rPr>
          <w:rFonts w:ascii="Times New Roman" w:eastAsia="Times New Roman" w:hAnsi="Times New Roman" w:cs="Times New Roman"/>
          <w:color w:val="auto"/>
          <w:sz w:val="24"/>
          <w:szCs w:val="24"/>
        </w:rPr>
        <w:t>smartwatches</w:t>
      </w:r>
      <w:proofErr w:type="spellEnd"/>
    </w:p>
    <w:p w14:paraId="13C99CFE" w14:textId="77777777" w:rsidR="00582B37" w:rsidRPr="00962C1E" w:rsidRDefault="00582B37" w:rsidP="00582B37">
      <w:pPr>
        <w:pStyle w:val="Prrafodelista"/>
        <w:numPr>
          <w:ilvl w:val="0"/>
          <w:numId w:val="41"/>
        </w:numPr>
        <w:spacing w:line="360" w:lineRule="auto"/>
        <w:jc w:val="both"/>
        <w:rPr>
          <w:rFonts w:ascii="Times New Roman" w:hAnsi="Times New Roman" w:cs="Times New Roman"/>
          <w:color w:val="auto"/>
          <w:sz w:val="24"/>
          <w:szCs w:val="24"/>
        </w:rPr>
      </w:pPr>
      <w:r w:rsidRPr="00962C1E">
        <w:rPr>
          <w:rFonts w:ascii="Times New Roman" w:eastAsia="Times New Roman" w:hAnsi="Times New Roman" w:cs="Times New Roman"/>
          <w:color w:val="auto"/>
          <w:sz w:val="24"/>
          <w:szCs w:val="24"/>
        </w:rPr>
        <w:t>Soporte para procesadores de 64 bits</w:t>
      </w:r>
    </w:p>
    <w:p w14:paraId="38987EE3" w14:textId="77777777" w:rsidR="00582B37" w:rsidRPr="00962C1E" w:rsidRDefault="00582B37" w:rsidP="00582B37">
      <w:pPr>
        <w:pStyle w:val="Prrafodelista"/>
        <w:numPr>
          <w:ilvl w:val="0"/>
          <w:numId w:val="41"/>
        </w:numPr>
        <w:spacing w:line="360" w:lineRule="auto"/>
        <w:jc w:val="both"/>
        <w:rPr>
          <w:rFonts w:ascii="Times New Roman" w:hAnsi="Times New Roman" w:cs="Times New Roman"/>
          <w:color w:val="auto"/>
          <w:sz w:val="24"/>
          <w:szCs w:val="24"/>
        </w:rPr>
      </w:pPr>
      <w:r w:rsidRPr="00962C1E">
        <w:rPr>
          <w:rFonts w:ascii="Times New Roman" w:eastAsia="Times New Roman" w:hAnsi="Times New Roman" w:cs="Times New Roman"/>
          <w:color w:val="auto"/>
          <w:sz w:val="24"/>
          <w:szCs w:val="24"/>
        </w:rPr>
        <w:t>Desbloqueo por ubicación</w:t>
      </w:r>
    </w:p>
    <w:p w14:paraId="4D48904C" w14:textId="77777777" w:rsidR="00582B37" w:rsidRPr="00962C1E" w:rsidRDefault="00582B37" w:rsidP="00582B37">
      <w:pPr>
        <w:pStyle w:val="Ttulo3"/>
        <w:numPr>
          <w:ilvl w:val="3"/>
          <w:numId w:val="22"/>
        </w:numPr>
        <w:spacing w:line="360" w:lineRule="auto"/>
        <w:contextualSpacing w:val="0"/>
        <w:jc w:val="both"/>
        <w:rPr>
          <w:rFonts w:ascii="Times New Roman" w:eastAsia="Times New Roman" w:hAnsi="Times New Roman" w:cs="Times New Roman"/>
          <w:color w:val="auto"/>
          <w:sz w:val="24"/>
          <w:szCs w:val="24"/>
        </w:rPr>
      </w:pPr>
      <w:bookmarkStart w:id="43" w:name="_Toc504985000"/>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6.0 </w:t>
      </w:r>
      <w:proofErr w:type="spellStart"/>
      <w:r w:rsidRPr="00962C1E">
        <w:rPr>
          <w:rFonts w:ascii="Times New Roman" w:eastAsia="Times New Roman" w:hAnsi="Times New Roman" w:cs="Times New Roman"/>
          <w:color w:val="auto"/>
          <w:sz w:val="24"/>
          <w:szCs w:val="24"/>
        </w:rPr>
        <w:t>Marshmallow</w:t>
      </w:r>
      <w:bookmarkEnd w:id="43"/>
      <w:proofErr w:type="spellEnd"/>
    </w:p>
    <w:p w14:paraId="73D49889"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Durante la conferencia de Google I/O 2015 se vieron las primeras imágenes de la nueva actualización que tendría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y fue anunciada por Google el 29 de septiembre, del respectivo año, durante un evento en el cual también fue develado una nueva generación de dispositivos </w:t>
      </w:r>
      <w:proofErr w:type="spellStart"/>
      <w:r w:rsidRPr="00962C1E">
        <w:rPr>
          <w:rFonts w:ascii="Times New Roman" w:eastAsia="Times New Roman" w:hAnsi="Times New Roman" w:cs="Times New Roman"/>
          <w:color w:val="auto"/>
          <w:sz w:val="24"/>
          <w:szCs w:val="24"/>
        </w:rPr>
        <w:t>Nexus</w:t>
      </w:r>
      <w:proofErr w:type="spellEnd"/>
      <w:r w:rsidRPr="00962C1E">
        <w:rPr>
          <w:rFonts w:ascii="Times New Roman" w:eastAsia="Times New Roman" w:hAnsi="Times New Roman" w:cs="Times New Roman"/>
          <w:color w:val="auto"/>
          <w:sz w:val="24"/>
          <w:szCs w:val="24"/>
        </w:rPr>
        <w:t xml:space="preserve">, el cual, junto con sus generaciones anteriores, fueron los primeros en recibir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Marshmallow</w:t>
      </w:r>
      <w:proofErr w:type="spellEnd"/>
      <w:r w:rsidRPr="00962C1E">
        <w:rPr>
          <w:rFonts w:ascii="Times New Roman" w:eastAsia="Times New Roman" w:hAnsi="Times New Roman" w:cs="Times New Roman"/>
          <w:color w:val="auto"/>
          <w:sz w:val="24"/>
          <w:szCs w:val="24"/>
        </w:rPr>
        <w:t>. (Castillo, 2015)</w:t>
      </w:r>
    </w:p>
    <w:p w14:paraId="3DECB34F"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Entre los cambios a destacar en la versión </w:t>
      </w:r>
      <w:proofErr w:type="spellStart"/>
      <w:r w:rsidRPr="00962C1E">
        <w:rPr>
          <w:rFonts w:ascii="Times New Roman" w:eastAsia="Times New Roman" w:hAnsi="Times New Roman" w:cs="Times New Roman"/>
          <w:color w:val="auto"/>
          <w:sz w:val="24"/>
          <w:szCs w:val="24"/>
        </w:rPr>
        <w:t>Marshmallow</w:t>
      </w:r>
      <w:proofErr w:type="spellEnd"/>
      <w:r w:rsidRPr="00962C1E">
        <w:rPr>
          <w:rFonts w:ascii="Times New Roman" w:eastAsia="Times New Roman" w:hAnsi="Times New Roman" w:cs="Times New Roman"/>
          <w:color w:val="auto"/>
          <w:sz w:val="24"/>
          <w:szCs w:val="24"/>
        </w:rPr>
        <w:t xml:space="preserve"> de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encontramos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2017):</w:t>
      </w:r>
    </w:p>
    <w:p w14:paraId="3CA7BB23" w14:textId="77777777" w:rsidR="00582B37" w:rsidRPr="00962C1E" w:rsidRDefault="00582B37" w:rsidP="00582B37">
      <w:pPr>
        <w:pStyle w:val="Prrafodelista"/>
        <w:numPr>
          <w:ilvl w:val="0"/>
          <w:numId w:val="42"/>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Soporte nativo para reconocimiento de huellas dactilares.</w:t>
      </w:r>
    </w:p>
    <w:p w14:paraId="09C2F49A" w14:textId="77777777" w:rsidR="00582B37" w:rsidRPr="00962C1E" w:rsidRDefault="00582B37" w:rsidP="00582B37">
      <w:pPr>
        <w:pStyle w:val="Prrafodelista"/>
        <w:numPr>
          <w:ilvl w:val="0"/>
          <w:numId w:val="42"/>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Impulso a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Pay</w:t>
      </w:r>
      <w:proofErr w:type="spellEnd"/>
    </w:p>
    <w:p w14:paraId="172E64FB" w14:textId="77777777" w:rsidR="00582B37" w:rsidRPr="00962C1E" w:rsidRDefault="00582B37" w:rsidP="00582B37">
      <w:pPr>
        <w:pStyle w:val="Prrafodelista"/>
        <w:numPr>
          <w:ilvl w:val="0"/>
          <w:numId w:val="42"/>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Nuevo Sistema de administración de energía llamado “</w:t>
      </w:r>
      <w:proofErr w:type="spellStart"/>
      <w:r w:rsidRPr="00962C1E">
        <w:rPr>
          <w:rFonts w:ascii="Times New Roman" w:eastAsia="Times New Roman" w:hAnsi="Times New Roman" w:cs="Times New Roman"/>
          <w:color w:val="auto"/>
          <w:sz w:val="24"/>
          <w:szCs w:val="24"/>
        </w:rPr>
        <w:t>Doze</w:t>
      </w:r>
      <w:proofErr w:type="spellEnd"/>
      <w:r w:rsidRPr="00962C1E">
        <w:rPr>
          <w:rFonts w:ascii="Times New Roman" w:eastAsia="Times New Roman" w:hAnsi="Times New Roman" w:cs="Times New Roman"/>
          <w:color w:val="auto"/>
          <w:sz w:val="24"/>
          <w:szCs w:val="24"/>
        </w:rPr>
        <w:t>”</w:t>
      </w:r>
    </w:p>
    <w:p w14:paraId="69E4AB07" w14:textId="77777777" w:rsidR="00582B37" w:rsidRPr="00962C1E" w:rsidRDefault="00582B37" w:rsidP="00582B37">
      <w:pPr>
        <w:pStyle w:val="Prrafodelista"/>
        <w:numPr>
          <w:ilvl w:val="0"/>
          <w:numId w:val="42"/>
        </w:numPr>
        <w:spacing w:line="360" w:lineRule="auto"/>
        <w:jc w:val="both"/>
        <w:rPr>
          <w:rFonts w:ascii="Times New Roman" w:hAnsi="Times New Roman" w:cs="Times New Roman"/>
          <w:color w:val="auto"/>
          <w:sz w:val="24"/>
          <w:szCs w:val="24"/>
        </w:rPr>
      </w:pPr>
      <w:r w:rsidRPr="00962C1E">
        <w:rPr>
          <w:rFonts w:ascii="Times New Roman" w:eastAsia="Times New Roman" w:hAnsi="Times New Roman" w:cs="Times New Roman"/>
          <w:color w:val="auto"/>
          <w:sz w:val="24"/>
          <w:szCs w:val="24"/>
        </w:rPr>
        <w:t>Compatibilidad con USB Tipo-C</w:t>
      </w:r>
    </w:p>
    <w:p w14:paraId="04820E14" w14:textId="77777777" w:rsidR="00582B37" w:rsidRPr="00962C1E" w:rsidRDefault="00582B37" w:rsidP="00582B37">
      <w:pPr>
        <w:pStyle w:val="Prrafodelista"/>
        <w:numPr>
          <w:ilvl w:val="0"/>
          <w:numId w:val="42"/>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Capacidad de Carga hasta 5 veces más rápida</w:t>
      </w:r>
    </w:p>
    <w:p w14:paraId="0C62C346" w14:textId="77777777" w:rsidR="00582B37" w:rsidRPr="00962C1E" w:rsidRDefault="00582B37" w:rsidP="00582B37">
      <w:pPr>
        <w:pStyle w:val="Ttulo2"/>
        <w:numPr>
          <w:ilvl w:val="2"/>
          <w:numId w:val="22"/>
        </w:numPr>
        <w:spacing w:line="360" w:lineRule="auto"/>
        <w:contextualSpacing w:val="0"/>
        <w:jc w:val="both"/>
        <w:rPr>
          <w:rFonts w:ascii="Times New Roman" w:eastAsia="Times New Roman" w:hAnsi="Times New Roman" w:cs="Times New Roman"/>
          <w:color w:val="auto"/>
          <w:sz w:val="24"/>
          <w:szCs w:val="24"/>
        </w:rPr>
      </w:pPr>
      <w:bookmarkStart w:id="44" w:name="_Toc504985001"/>
      <w:r w:rsidRPr="00962C1E">
        <w:rPr>
          <w:rFonts w:ascii="Times New Roman" w:eastAsia="Times New Roman" w:hAnsi="Times New Roman" w:cs="Times New Roman"/>
          <w:color w:val="auto"/>
          <w:sz w:val="24"/>
          <w:szCs w:val="24"/>
        </w:rPr>
        <w:t xml:space="preserve">Web </w:t>
      </w:r>
      <w:proofErr w:type="spellStart"/>
      <w:r w:rsidRPr="00962C1E">
        <w:rPr>
          <w:rFonts w:ascii="Times New Roman" w:eastAsia="Times New Roman" w:hAnsi="Times New Roman" w:cs="Times New Roman"/>
          <w:color w:val="auto"/>
          <w:sz w:val="24"/>
          <w:szCs w:val="24"/>
        </w:rPr>
        <w:t>service</w:t>
      </w:r>
      <w:bookmarkEnd w:id="44"/>
      <w:proofErr w:type="spellEnd"/>
    </w:p>
    <w:p w14:paraId="43EA1C23"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highlight w:val="white"/>
        </w:rPr>
      </w:pPr>
      <w:r w:rsidRPr="00962C1E">
        <w:rPr>
          <w:rFonts w:ascii="Times New Roman" w:eastAsia="Times New Roman" w:hAnsi="Times New Roman" w:cs="Times New Roman"/>
          <w:color w:val="auto"/>
          <w:sz w:val="24"/>
          <w:szCs w:val="24"/>
          <w:highlight w:val="white"/>
        </w:rPr>
        <w:t xml:space="preserve">Los Servicios Web surgieron ante una necesidad de estandarizar la comunicación entre distintas plataformas (PC, Mainframe, Mac, etc.) y lenguajes de programación (PHP, C#, Java, etc.) (IBM, 2015). </w:t>
      </w:r>
    </w:p>
    <w:p w14:paraId="07463E0A"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Anteriormente se habían realizado intentos de crear estándares, pero fracasaron o no tuvieron el suficiente éxito, algunos de ellos son DCOM y </w:t>
      </w:r>
      <w:proofErr w:type="spellStart"/>
      <w:r w:rsidRPr="00962C1E">
        <w:rPr>
          <w:rFonts w:ascii="Times New Roman" w:eastAsia="Times New Roman" w:hAnsi="Times New Roman" w:cs="Times New Roman"/>
          <w:color w:val="auto"/>
          <w:sz w:val="24"/>
          <w:szCs w:val="24"/>
        </w:rPr>
        <w:t>CORBA</w:t>
      </w:r>
      <w:proofErr w:type="spellEnd"/>
      <w:r w:rsidRPr="00962C1E">
        <w:rPr>
          <w:rFonts w:ascii="Times New Roman" w:eastAsia="Times New Roman" w:hAnsi="Times New Roman" w:cs="Times New Roman"/>
          <w:color w:val="auto"/>
          <w:sz w:val="24"/>
          <w:szCs w:val="24"/>
        </w:rPr>
        <w:t xml:space="preserve">, por ser dependientes de la implementación del vendedor DCOM - Microsoft, y </w:t>
      </w:r>
      <w:proofErr w:type="spellStart"/>
      <w:r w:rsidRPr="00962C1E">
        <w:rPr>
          <w:rFonts w:ascii="Times New Roman" w:eastAsia="Times New Roman" w:hAnsi="Times New Roman" w:cs="Times New Roman"/>
          <w:color w:val="auto"/>
          <w:sz w:val="24"/>
          <w:szCs w:val="24"/>
        </w:rPr>
        <w:t>CORBA</w:t>
      </w:r>
      <w:proofErr w:type="spellEnd"/>
      <w:r w:rsidRPr="00962C1E">
        <w:rPr>
          <w:rFonts w:ascii="Times New Roman" w:eastAsia="Times New Roman" w:hAnsi="Times New Roman" w:cs="Times New Roman"/>
          <w:color w:val="auto"/>
          <w:sz w:val="24"/>
          <w:szCs w:val="24"/>
        </w:rPr>
        <w:t xml:space="preserve"> – </w:t>
      </w:r>
      <w:proofErr w:type="spellStart"/>
      <w:r w:rsidRPr="00962C1E">
        <w:rPr>
          <w:rFonts w:ascii="Times New Roman" w:eastAsia="Times New Roman" w:hAnsi="Times New Roman" w:cs="Times New Roman"/>
          <w:color w:val="auto"/>
          <w:sz w:val="24"/>
          <w:szCs w:val="24"/>
        </w:rPr>
        <w:t>ORB</w:t>
      </w:r>
      <w:proofErr w:type="spellEnd"/>
      <w:r w:rsidRPr="00962C1E">
        <w:rPr>
          <w:rFonts w:ascii="Times New Roman" w:eastAsia="Times New Roman" w:hAnsi="Times New Roman" w:cs="Times New Roman"/>
          <w:color w:val="auto"/>
          <w:sz w:val="24"/>
          <w:szCs w:val="24"/>
        </w:rPr>
        <w:t xml:space="preserve"> (IBM, 2015).</w:t>
      </w:r>
    </w:p>
    <w:p w14:paraId="2CC6B883"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Otro gran problema es que se hacía uso de </w:t>
      </w:r>
      <w:proofErr w:type="spellStart"/>
      <w:r w:rsidRPr="00962C1E">
        <w:rPr>
          <w:rFonts w:ascii="Times New Roman" w:eastAsia="Times New Roman" w:hAnsi="Times New Roman" w:cs="Times New Roman"/>
          <w:color w:val="auto"/>
          <w:sz w:val="24"/>
          <w:szCs w:val="24"/>
        </w:rPr>
        <w:t>RPC</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Remote</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Procedure</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Call</w:t>
      </w:r>
      <w:proofErr w:type="spellEnd"/>
      <w:r w:rsidRPr="00962C1E">
        <w:rPr>
          <w:rFonts w:ascii="Times New Roman" w:eastAsia="Times New Roman" w:hAnsi="Times New Roman" w:cs="Times New Roman"/>
          <w:color w:val="auto"/>
          <w:sz w:val="24"/>
          <w:szCs w:val="24"/>
        </w:rPr>
        <w:t xml:space="preserve">) para realizar la comunicación entre diferentes nodos. Esto, además de presentar ciertos problemas de seguridad, tiene la desventaja de que su implementación en un ambiente como es Internet, es casi imposible (muchos firewalls bloquean este tipo de mensajes, lo que hace prácticamente </w:t>
      </w:r>
      <w:r w:rsidRPr="00962C1E">
        <w:rPr>
          <w:rFonts w:ascii="Times New Roman" w:eastAsia="Times New Roman" w:hAnsi="Times New Roman" w:cs="Times New Roman"/>
          <w:color w:val="auto"/>
          <w:sz w:val="24"/>
          <w:szCs w:val="24"/>
        </w:rPr>
        <w:lastRenderedPageBreak/>
        <w:t>imposible a dos computadoras conectadas por Internet comunicarse) (Microsoft, 2016).</w:t>
      </w:r>
    </w:p>
    <w:p w14:paraId="5EA139E0"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Los servicios Web reflejan el enfoque </w:t>
      </w:r>
      <w:proofErr w:type="spellStart"/>
      <w:r w:rsidRPr="00962C1E">
        <w:rPr>
          <w:rFonts w:ascii="Times New Roman" w:eastAsia="Times New Roman" w:hAnsi="Times New Roman" w:cs="Times New Roman"/>
          <w:color w:val="auto"/>
          <w:sz w:val="24"/>
          <w:szCs w:val="24"/>
        </w:rPr>
        <w:t>SOA</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service-oriented</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architecture</w:t>
      </w:r>
      <w:proofErr w:type="spellEnd"/>
      <w:r w:rsidRPr="00962C1E">
        <w:rPr>
          <w:rFonts w:ascii="Times New Roman" w:eastAsia="Times New Roman" w:hAnsi="Times New Roman" w:cs="Times New Roman"/>
          <w:color w:val="auto"/>
          <w:sz w:val="24"/>
          <w:szCs w:val="24"/>
        </w:rPr>
        <w:t xml:space="preserve"> - arquitectura orientada a servicios) en la programación. Este enfoque está basado en la creación de aplicaciones detectando e implementando los servicios de red disponibles o invocando las aplicaciones disponibles para que realicen una tarea (IBM, 2015).</w:t>
      </w:r>
    </w:p>
    <w:p w14:paraId="6A3640BB"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Los servicios web proporcionan </w:t>
      </w:r>
      <w:proofErr w:type="spellStart"/>
      <w:r w:rsidRPr="00962C1E">
        <w:rPr>
          <w:rFonts w:ascii="Times New Roman" w:eastAsia="Times New Roman" w:hAnsi="Times New Roman" w:cs="Times New Roman"/>
          <w:color w:val="auto"/>
          <w:sz w:val="24"/>
          <w:szCs w:val="24"/>
        </w:rPr>
        <w:t>interoperatividad</w:t>
      </w:r>
      <w:proofErr w:type="spellEnd"/>
      <w:r w:rsidRPr="00962C1E">
        <w:rPr>
          <w:rFonts w:ascii="Times New Roman" w:eastAsia="Times New Roman" w:hAnsi="Times New Roman" w:cs="Times New Roman"/>
          <w:color w:val="auto"/>
          <w:sz w:val="24"/>
          <w:szCs w:val="24"/>
        </w:rPr>
        <w:t xml:space="preserve">, por ejemplo, las aplicaciones de servicios web proporcionan componentes creados en distintos lenguajes de programación para que funcionen juntos como si se hubieran creado utilizando el mismo lenguaje. Los servicios Web dependen de las tecnologías de transporte existentes (como HTTP) y las técnicas de codificación de datos estándar (como XML, Extensible </w:t>
      </w:r>
      <w:proofErr w:type="spellStart"/>
      <w:r w:rsidRPr="00962C1E">
        <w:rPr>
          <w:rFonts w:ascii="Times New Roman" w:eastAsia="Times New Roman" w:hAnsi="Times New Roman" w:cs="Times New Roman"/>
          <w:color w:val="auto"/>
          <w:sz w:val="24"/>
          <w:szCs w:val="24"/>
        </w:rPr>
        <w:t>Markup</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Language</w:t>
      </w:r>
      <w:proofErr w:type="spellEnd"/>
      <w:r w:rsidRPr="00962C1E">
        <w:rPr>
          <w:rFonts w:ascii="Times New Roman" w:eastAsia="Times New Roman" w:hAnsi="Times New Roman" w:cs="Times New Roman"/>
          <w:color w:val="auto"/>
          <w:sz w:val="24"/>
          <w:szCs w:val="24"/>
        </w:rPr>
        <w:t>) para invocar la implementación (Microsoft, 2016).</w:t>
      </w:r>
    </w:p>
    <w:p w14:paraId="3E5E3786" w14:textId="77777777" w:rsidR="00582B37" w:rsidRPr="00962C1E" w:rsidRDefault="00582B37" w:rsidP="00582B37">
      <w:pPr>
        <w:pStyle w:val="Ttulo1"/>
        <w:numPr>
          <w:ilvl w:val="1"/>
          <w:numId w:val="22"/>
        </w:numPr>
        <w:contextualSpacing w:val="0"/>
        <w:rPr>
          <w:color w:val="auto"/>
        </w:rPr>
      </w:pPr>
      <w:bookmarkStart w:id="45" w:name="_Toc504985002"/>
      <w:r w:rsidRPr="00962C1E">
        <w:rPr>
          <w:color w:val="auto"/>
        </w:rPr>
        <w:t>TENDENCIAS Y PRINCIPALES REFERENTES</w:t>
      </w:r>
      <w:bookmarkEnd w:id="45"/>
    </w:p>
    <w:p w14:paraId="3F84F79B"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“El proyecto desarrollado por Miguel Jiménez y Edgar García tiene como objetivo diseñar una aplicación móvil celular capaz de gestionar y proporcionar una concreta información turística de la ciudad de Guayaquil” (Jiménez &amp; Edgar, 2015). La aplicación móvil permitirá que cualquier persona que desea visitar la ciudad se informe previamente de todos los lugares turísticos y de las actividades que se realiza en cada una de ellos con el fin de que los turistas aprovechen al máximo la estadía en esta ciudad.</w:t>
      </w:r>
    </w:p>
    <w:p w14:paraId="6B1BCCAC"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“El proyecto desarrollado por Álvaro Pérez tiene como objetivo desarrollo de una aplicación para la plataforma móvil para el fomento y desarrollo del turismo en la ciudad de Logroño” (Pérez, 2014). Esta aplicación consiste en una guía turística con funcionalidades sociales, mediante que los usuarios pueden visitar los monumentos y lugares de interés solo con su Smartphone.</w:t>
      </w:r>
    </w:p>
    <w:p w14:paraId="2487DABF"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“En el proyecto desarrollado por Callejas Cuervo Mauro, Meléndez Álvarez Liliana Fabiola y Cortes Roa Andrea Patricia tiene como objetivo desarrollar aplicaciones móviles enfocadas al turismo en el departamento de Boyacá” (Callejas Cuervo, Meléndez Álvarez, &amp; Cortes Roa, 2010). En este resultado de investigación se aborda la programación de dispositivos móviles y el turismo en el departamento de Boyacá, usando dispositivos celulares que tengan una conexión </w:t>
      </w:r>
      <w:proofErr w:type="spellStart"/>
      <w:r w:rsidRPr="00962C1E">
        <w:rPr>
          <w:rFonts w:ascii="Times New Roman" w:eastAsia="Times New Roman" w:hAnsi="Times New Roman" w:cs="Times New Roman"/>
          <w:color w:val="auto"/>
          <w:sz w:val="24"/>
          <w:szCs w:val="24"/>
        </w:rPr>
        <w:t>WAP</w:t>
      </w:r>
      <w:proofErr w:type="spellEnd"/>
      <w:r w:rsidRPr="00962C1E">
        <w:rPr>
          <w:rFonts w:ascii="Times New Roman" w:eastAsia="Times New Roman" w:hAnsi="Times New Roman" w:cs="Times New Roman"/>
          <w:color w:val="auto"/>
          <w:sz w:val="24"/>
          <w:szCs w:val="24"/>
        </w:rPr>
        <w:t xml:space="preserve"> y la capacidad de iniciar una conexión </w:t>
      </w:r>
      <w:proofErr w:type="spellStart"/>
      <w:r w:rsidRPr="00962C1E">
        <w:rPr>
          <w:rFonts w:ascii="Times New Roman" w:eastAsia="Times New Roman" w:hAnsi="Times New Roman" w:cs="Times New Roman"/>
          <w:color w:val="auto"/>
          <w:sz w:val="24"/>
          <w:szCs w:val="24"/>
        </w:rPr>
        <w:t>bluetooth</w:t>
      </w:r>
      <w:proofErr w:type="spellEnd"/>
      <w:r w:rsidRPr="00962C1E">
        <w:rPr>
          <w:rFonts w:ascii="Times New Roman" w:eastAsia="Times New Roman" w:hAnsi="Times New Roman" w:cs="Times New Roman"/>
          <w:color w:val="auto"/>
          <w:sz w:val="24"/>
          <w:szCs w:val="24"/>
        </w:rPr>
        <w:t xml:space="preserve"> para el envío de parámetros de localización.</w:t>
      </w:r>
    </w:p>
    <w:p w14:paraId="0ADF9965" w14:textId="77777777" w:rsidR="00582B37" w:rsidRPr="00962C1E" w:rsidRDefault="00582B37" w:rsidP="00582B37">
      <w:pPr>
        <w:pStyle w:val="Ttulo1"/>
        <w:numPr>
          <w:ilvl w:val="1"/>
          <w:numId w:val="22"/>
        </w:numPr>
        <w:contextualSpacing w:val="0"/>
        <w:rPr>
          <w:color w:val="auto"/>
        </w:rPr>
      </w:pPr>
      <w:bookmarkStart w:id="46" w:name="_Toc504985003"/>
      <w:r w:rsidRPr="00962C1E">
        <w:rPr>
          <w:color w:val="auto"/>
        </w:rPr>
        <w:lastRenderedPageBreak/>
        <w:t>DEFINICIONES CONCEPTUALES</w:t>
      </w:r>
      <w:bookmarkEnd w:id="46"/>
    </w:p>
    <w:p w14:paraId="3F0C8086"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A continuación, se presenta un marco teórico que se maneja para el desarrollo de la investigación planteada, la cual tiene como propósito suministrar un procedimiento coordinado y coherente de conceptos y proposiciones, que permitan abordar el problema y contribuyan a la interpretación de los resultados del estudio planteado. </w:t>
      </w:r>
    </w:p>
    <w:p w14:paraId="5DAB5D6F" w14:textId="77777777" w:rsidR="00582B37" w:rsidRPr="00962C1E" w:rsidRDefault="00582B37" w:rsidP="00582B37">
      <w:pPr>
        <w:pStyle w:val="Prrafodelista"/>
        <w:numPr>
          <w:ilvl w:val="2"/>
          <w:numId w:val="22"/>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Metodología </w:t>
      </w:r>
      <w:proofErr w:type="spellStart"/>
      <w:r w:rsidRPr="00962C1E">
        <w:rPr>
          <w:rFonts w:ascii="Times New Roman" w:eastAsia="Times New Roman" w:hAnsi="Times New Roman" w:cs="Times New Roman"/>
          <w:b/>
          <w:color w:val="auto"/>
          <w:sz w:val="24"/>
          <w:szCs w:val="24"/>
        </w:rPr>
        <w:t>Scrum</w:t>
      </w:r>
      <w:proofErr w:type="spellEnd"/>
      <w:r w:rsidRPr="00962C1E">
        <w:rPr>
          <w:rFonts w:ascii="Times New Roman" w:eastAsia="Times New Roman" w:hAnsi="Times New Roman" w:cs="Times New Roman"/>
          <w:b/>
          <w:color w:val="auto"/>
          <w:sz w:val="24"/>
          <w:szCs w:val="24"/>
        </w:rPr>
        <w:t xml:space="preserve"> </w:t>
      </w:r>
    </w:p>
    <w:p w14:paraId="122C537A"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proofErr w:type="spellStart"/>
      <w:r w:rsidRPr="00962C1E">
        <w:rPr>
          <w:rFonts w:ascii="Times New Roman" w:eastAsia="Times New Roman" w:hAnsi="Times New Roman" w:cs="Times New Roman"/>
          <w:color w:val="auto"/>
          <w:sz w:val="24"/>
          <w:szCs w:val="24"/>
        </w:rPr>
        <w:t>Scrum</w:t>
      </w:r>
      <w:proofErr w:type="spellEnd"/>
      <w:r w:rsidRPr="00962C1E">
        <w:rPr>
          <w:rFonts w:ascii="Times New Roman" w:eastAsia="Times New Roman" w:hAnsi="Times New Roman" w:cs="Times New Roman"/>
          <w:color w:val="auto"/>
          <w:sz w:val="24"/>
          <w:szCs w:val="24"/>
        </w:rPr>
        <w:t xml:space="preserve"> es una metodología ágil y flexible para gestionar el desarrollo de software, cuyo principal objetivo es maximizar el retorno de la inversión para su empresa (</w:t>
      </w:r>
      <w:proofErr w:type="spellStart"/>
      <w:r w:rsidRPr="00962C1E">
        <w:rPr>
          <w:rFonts w:ascii="Times New Roman" w:eastAsia="Times New Roman" w:hAnsi="Times New Roman" w:cs="Times New Roman"/>
          <w:color w:val="auto"/>
          <w:sz w:val="24"/>
          <w:szCs w:val="24"/>
        </w:rPr>
        <w:t>ROI</w:t>
      </w:r>
      <w:proofErr w:type="spellEnd"/>
      <w:r w:rsidRPr="00962C1E">
        <w:rPr>
          <w:rFonts w:ascii="Times New Roman" w:eastAsia="Times New Roman" w:hAnsi="Times New Roman" w:cs="Times New Roman"/>
          <w:color w:val="auto"/>
          <w:sz w:val="24"/>
          <w:szCs w:val="24"/>
        </w:rPr>
        <w:t xml:space="preserve">). Se basa en construir primero la funcionalidad de mayor valor para el cliente y en los principios de inspección continua, adaptación, auto-gestión e innovación. </w:t>
      </w:r>
      <w:sdt>
        <w:sdtPr>
          <w:rPr>
            <w:rFonts w:ascii="Times New Roman" w:eastAsia="Times New Roman" w:hAnsi="Times New Roman" w:cs="Times New Roman"/>
            <w:color w:val="auto"/>
            <w:sz w:val="24"/>
            <w:szCs w:val="24"/>
          </w:rPr>
          <w:id w:val="665056885"/>
          <w:citation/>
        </w:sdtPr>
        <w:sdtEndPr/>
        <w:sdtContent>
          <w:r w:rsidRPr="00962C1E">
            <w:rPr>
              <w:rFonts w:ascii="Times New Roman" w:eastAsia="Times New Roman" w:hAnsi="Times New Roman" w:cs="Times New Roman"/>
              <w:color w:val="auto"/>
              <w:sz w:val="24"/>
              <w:szCs w:val="24"/>
            </w:rPr>
            <w:fldChar w:fldCharType="begin"/>
          </w:r>
          <w:r w:rsidRPr="00962C1E">
            <w:rPr>
              <w:rFonts w:ascii="Times New Roman" w:eastAsia="Times New Roman" w:hAnsi="Times New Roman" w:cs="Times New Roman"/>
              <w:color w:val="auto"/>
              <w:sz w:val="24"/>
              <w:szCs w:val="24"/>
            </w:rPr>
            <w:instrText xml:space="preserve"> CITATION Cla15 \l 22538 </w:instrText>
          </w:r>
          <w:r w:rsidRPr="00962C1E">
            <w:rPr>
              <w:rFonts w:ascii="Times New Roman" w:eastAsia="Times New Roman" w:hAnsi="Times New Roman" w:cs="Times New Roman"/>
              <w:color w:val="auto"/>
              <w:sz w:val="24"/>
              <w:szCs w:val="24"/>
            </w:rPr>
            <w:fldChar w:fldCharType="separate"/>
          </w:r>
          <w:r w:rsidR="00AE08BF" w:rsidRPr="00AE08BF">
            <w:rPr>
              <w:rFonts w:ascii="Times New Roman" w:eastAsia="Times New Roman" w:hAnsi="Times New Roman" w:cs="Times New Roman"/>
              <w:noProof/>
              <w:color w:val="auto"/>
              <w:sz w:val="24"/>
              <w:szCs w:val="24"/>
            </w:rPr>
            <w:t>(Clarís, softeng, 2015)</w:t>
          </w:r>
          <w:r w:rsidRPr="00962C1E">
            <w:rPr>
              <w:rFonts w:ascii="Times New Roman" w:eastAsia="Times New Roman" w:hAnsi="Times New Roman" w:cs="Times New Roman"/>
              <w:color w:val="auto"/>
              <w:sz w:val="24"/>
              <w:szCs w:val="24"/>
            </w:rPr>
            <w:fldChar w:fldCharType="end"/>
          </w:r>
        </w:sdtContent>
      </w:sdt>
    </w:p>
    <w:p w14:paraId="498B353A"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Con la metodología </w:t>
      </w:r>
      <w:proofErr w:type="spellStart"/>
      <w:r w:rsidRPr="00962C1E">
        <w:rPr>
          <w:rFonts w:ascii="Times New Roman" w:eastAsia="Times New Roman" w:hAnsi="Times New Roman" w:cs="Times New Roman"/>
          <w:color w:val="auto"/>
          <w:sz w:val="24"/>
          <w:szCs w:val="24"/>
        </w:rPr>
        <w:t>Scrum</w:t>
      </w:r>
      <w:proofErr w:type="spellEnd"/>
      <w:r w:rsidRPr="00962C1E">
        <w:rPr>
          <w:rFonts w:ascii="Times New Roman" w:eastAsia="Times New Roman" w:hAnsi="Times New Roman" w:cs="Times New Roman"/>
          <w:color w:val="auto"/>
          <w:sz w:val="24"/>
          <w:szCs w:val="24"/>
        </w:rPr>
        <w:t xml:space="preserve"> el cliente se entusiasma y se compromete con el proyecto dado que lo ve crecer iteración a iteración. Asimismo le permite en cualquier momento realinear el software con los objetivos de negocio de su empresa, ya que puede introducir cambios funcionales o de prioridad en el inicio de cada nueva iteración sin ningún problema.</w:t>
      </w:r>
      <w:sdt>
        <w:sdtPr>
          <w:rPr>
            <w:rFonts w:ascii="Times New Roman" w:eastAsia="Times New Roman" w:hAnsi="Times New Roman" w:cs="Times New Roman"/>
            <w:color w:val="auto"/>
            <w:sz w:val="24"/>
            <w:szCs w:val="24"/>
          </w:rPr>
          <w:id w:val="-1946763049"/>
          <w:citation/>
        </w:sdtPr>
        <w:sdtEndPr/>
        <w:sdtContent>
          <w:r w:rsidRPr="00962C1E">
            <w:rPr>
              <w:rFonts w:ascii="Times New Roman" w:eastAsia="Times New Roman" w:hAnsi="Times New Roman" w:cs="Times New Roman"/>
              <w:color w:val="auto"/>
              <w:sz w:val="24"/>
              <w:szCs w:val="24"/>
            </w:rPr>
            <w:fldChar w:fldCharType="begin"/>
          </w:r>
          <w:r w:rsidRPr="00962C1E">
            <w:rPr>
              <w:rFonts w:ascii="Times New Roman" w:eastAsia="Times New Roman" w:hAnsi="Times New Roman" w:cs="Times New Roman"/>
              <w:color w:val="auto"/>
              <w:sz w:val="24"/>
              <w:szCs w:val="24"/>
            </w:rPr>
            <w:instrText xml:space="preserve"> CITATION Hig14 \l 22538 </w:instrText>
          </w:r>
          <w:r w:rsidRPr="00962C1E">
            <w:rPr>
              <w:rFonts w:ascii="Times New Roman" w:eastAsia="Times New Roman" w:hAnsi="Times New Roman" w:cs="Times New Roman"/>
              <w:color w:val="auto"/>
              <w:sz w:val="24"/>
              <w:szCs w:val="24"/>
            </w:rPr>
            <w:fldChar w:fldCharType="separate"/>
          </w:r>
          <w:r w:rsidR="00AE08BF">
            <w:rPr>
              <w:rFonts w:ascii="Times New Roman" w:eastAsia="Times New Roman" w:hAnsi="Times New Roman" w:cs="Times New Roman"/>
              <w:noProof/>
              <w:color w:val="auto"/>
              <w:sz w:val="24"/>
              <w:szCs w:val="24"/>
            </w:rPr>
            <w:t xml:space="preserve"> </w:t>
          </w:r>
          <w:r w:rsidR="00AE08BF" w:rsidRPr="00AE08BF">
            <w:rPr>
              <w:rFonts w:ascii="Times New Roman" w:eastAsia="Times New Roman" w:hAnsi="Times New Roman" w:cs="Times New Roman"/>
              <w:noProof/>
              <w:color w:val="auto"/>
              <w:sz w:val="24"/>
              <w:szCs w:val="24"/>
            </w:rPr>
            <w:t>(Higuera, Duran, &amp; Torres, 2014)</w:t>
          </w:r>
          <w:r w:rsidRPr="00962C1E">
            <w:rPr>
              <w:rFonts w:ascii="Times New Roman" w:eastAsia="Times New Roman" w:hAnsi="Times New Roman" w:cs="Times New Roman"/>
              <w:color w:val="auto"/>
              <w:sz w:val="24"/>
              <w:szCs w:val="24"/>
            </w:rPr>
            <w:fldChar w:fldCharType="end"/>
          </w:r>
        </w:sdtContent>
      </w:sdt>
    </w:p>
    <w:p w14:paraId="7C85DDF7"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Esta metodología de trabajo promueve la innovación, motivación y compromiso del equipo que forma parte del proyecto, por lo que los profesionales encuentran un ámbito propicio para desarrollar sus capacidades. </w:t>
      </w:r>
    </w:p>
    <w:p w14:paraId="36A13C26" w14:textId="77777777" w:rsidR="00582B37" w:rsidRPr="00962C1E" w:rsidRDefault="00582B37" w:rsidP="00582B37">
      <w:pPr>
        <w:pStyle w:val="Prrafodelista"/>
        <w:numPr>
          <w:ilvl w:val="3"/>
          <w:numId w:val="22"/>
        </w:numPr>
        <w:spacing w:line="36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 xml:space="preserve">Proceso y Roles de </w:t>
      </w:r>
      <w:proofErr w:type="spellStart"/>
      <w:r w:rsidRPr="00962C1E">
        <w:rPr>
          <w:rFonts w:ascii="Times New Roman" w:eastAsia="Times New Roman" w:hAnsi="Times New Roman" w:cs="Times New Roman"/>
          <w:b/>
          <w:color w:val="auto"/>
          <w:sz w:val="24"/>
          <w:szCs w:val="24"/>
        </w:rPr>
        <w:t>Scrum</w:t>
      </w:r>
      <w:proofErr w:type="spellEnd"/>
    </w:p>
    <w:p w14:paraId="628D5B8A" w14:textId="77777777" w:rsidR="00582B37" w:rsidRPr="00962C1E" w:rsidRDefault="00582B37" w:rsidP="00582B37">
      <w:pPr>
        <w:spacing w:line="360" w:lineRule="auto"/>
        <w:jc w:val="both"/>
        <w:rPr>
          <w:rFonts w:ascii="Times New Roman" w:eastAsia="Times New Roman" w:hAnsi="Times New Roman" w:cs="Times New Roman"/>
          <w:b/>
          <w:bCs/>
          <w:color w:val="auto"/>
          <w:sz w:val="24"/>
          <w:szCs w:val="24"/>
        </w:rPr>
      </w:pPr>
      <w:r w:rsidRPr="00962C1E">
        <w:rPr>
          <w:rFonts w:ascii="Times New Roman" w:eastAsia="Times New Roman" w:hAnsi="Times New Roman" w:cs="Times New Roman"/>
          <w:b/>
          <w:bCs/>
          <w:color w:val="auto"/>
          <w:sz w:val="24"/>
          <w:szCs w:val="24"/>
        </w:rPr>
        <w:t>El proceso</w:t>
      </w:r>
    </w:p>
    <w:p w14:paraId="63FD9FE3" w14:textId="77777777" w:rsidR="00582B37" w:rsidRPr="00962C1E" w:rsidRDefault="00582B37" w:rsidP="00582B37">
      <w:pPr>
        <w:spacing w:line="360" w:lineRule="auto"/>
        <w:jc w:val="both"/>
        <w:rPr>
          <w:rFonts w:ascii="Times New Roman" w:eastAsia="Times New Roman" w:hAnsi="Times New Roman" w:cs="Times New Roman"/>
          <w:b/>
          <w:bCs/>
          <w:color w:val="auto"/>
          <w:sz w:val="24"/>
          <w:szCs w:val="24"/>
        </w:rPr>
      </w:pPr>
      <w:r w:rsidRPr="00962C1E">
        <w:rPr>
          <w:rFonts w:ascii="Times New Roman" w:eastAsia="Times New Roman" w:hAnsi="Times New Roman" w:cs="Times New Roman"/>
          <w:color w:val="auto"/>
          <w:sz w:val="24"/>
          <w:szCs w:val="24"/>
        </w:rPr>
        <w:t>El desarrollo se realiza de forma iterativa e incremental. Cada iteración, denominada </w:t>
      </w:r>
      <w:r w:rsidRPr="00962C1E">
        <w:rPr>
          <w:rFonts w:ascii="Times New Roman" w:eastAsia="Times New Roman" w:hAnsi="Times New Roman" w:cs="Times New Roman"/>
          <w:bCs/>
          <w:color w:val="auto"/>
          <w:sz w:val="24"/>
          <w:szCs w:val="24"/>
        </w:rPr>
        <w:t>Sprint, </w:t>
      </w:r>
      <w:r w:rsidRPr="00962C1E">
        <w:rPr>
          <w:rFonts w:ascii="Times New Roman" w:eastAsia="Times New Roman" w:hAnsi="Times New Roman" w:cs="Times New Roman"/>
          <w:color w:val="auto"/>
          <w:sz w:val="24"/>
          <w:szCs w:val="24"/>
        </w:rPr>
        <w:t>tiene una duración preestablecida de entre 2 y 4 semanas, obteniendo como resultado una versión del software con nuevas prestaciones listas para ser usadas. En cada nuevo </w:t>
      </w:r>
      <w:r w:rsidRPr="00962C1E">
        <w:rPr>
          <w:rFonts w:ascii="Times New Roman" w:eastAsia="Times New Roman" w:hAnsi="Times New Roman" w:cs="Times New Roman"/>
          <w:bCs/>
          <w:color w:val="auto"/>
          <w:sz w:val="24"/>
          <w:szCs w:val="24"/>
        </w:rPr>
        <w:t>Sprint,</w:t>
      </w:r>
      <w:r w:rsidRPr="00962C1E">
        <w:rPr>
          <w:rFonts w:ascii="Times New Roman" w:eastAsia="Times New Roman" w:hAnsi="Times New Roman" w:cs="Times New Roman"/>
          <w:color w:val="auto"/>
          <w:sz w:val="24"/>
          <w:szCs w:val="24"/>
        </w:rPr>
        <w:t xml:space="preserve"> se va ajustando la funcionalidad ya construida y se añaden nuevas prestaciones priorizándose siempre aquellas que aporten mayor valor de negocio. A continuación, en el Grafico 1 se representa la metodología </w:t>
      </w:r>
      <w:proofErr w:type="spellStart"/>
      <w:r w:rsidRPr="00962C1E">
        <w:rPr>
          <w:rFonts w:ascii="Times New Roman" w:eastAsia="Times New Roman" w:hAnsi="Times New Roman" w:cs="Times New Roman"/>
          <w:color w:val="auto"/>
          <w:sz w:val="24"/>
          <w:szCs w:val="24"/>
        </w:rPr>
        <w:t>SCRUM</w:t>
      </w:r>
      <w:proofErr w:type="spellEnd"/>
      <w:r w:rsidRPr="00962C1E">
        <w:rPr>
          <w:rFonts w:ascii="Times New Roman" w:eastAsia="Times New Roman" w:hAnsi="Times New Roman" w:cs="Times New Roman"/>
          <w:color w:val="auto"/>
          <w:sz w:val="24"/>
          <w:szCs w:val="24"/>
        </w:rPr>
        <w:t>.</w:t>
      </w:r>
      <w:r w:rsidRPr="00962C1E">
        <w:rPr>
          <w:rFonts w:ascii="Times New Roman" w:eastAsia="Times New Roman" w:hAnsi="Times New Roman" w:cs="Times New Roman"/>
          <w:b/>
          <w:bCs/>
          <w:color w:val="auto"/>
          <w:sz w:val="24"/>
          <w:szCs w:val="24"/>
        </w:rPr>
        <w:t xml:space="preserve"> </w:t>
      </w:r>
      <w:sdt>
        <w:sdtPr>
          <w:rPr>
            <w:rFonts w:ascii="Times New Roman" w:eastAsia="Times New Roman" w:hAnsi="Times New Roman" w:cs="Times New Roman"/>
            <w:color w:val="auto"/>
            <w:sz w:val="24"/>
            <w:szCs w:val="24"/>
          </w:rPr>
          <w:id w:val="-14150844"/>
          <w:citation/>
        </w:sdtPr>
        <w:sdtEndPr/>
        <w:sdtContent>
          <w:r w:rsidRPr="00962C1E">
            <w:rPr>
              <w:rFonts w:ascii="Times New Roman" w:eastAsia="Times New Roman" w:hAnsi="Times New Roman" w:cs="Times New Roman"/>
              <w:color w:val="auto"/>
              <w:sz w:val="24"/>
              <w:szCs w:val="24"/>
            </w:rPr>
            <w:fldChar w:fldCharType="begin"/>
          </w:r>
          <w:r w:rsidRPr="00962C1E">
            <w:rPr>
              <w:rFonts w:ascii="Times New Roman" w:eastAsia="Times New Roman" w:hAnsi="Times New Roman" w:cs="Times New Roman"/>
              <w:color w:val="auto"/>
              <w:sz w:val="24"/>
              <w:szCs w:val="24"/>
            </w:rPr>
            <w:instrText xml:space="preserve">CITATION Cla \l 22538 </w:instrText>
          </w:r>
          <w:r w:rsidRPr="00962C1E">
            <w:rPr>
              <w:rFonts w:ascii="Times New Roman" w:eastAsia="Times New Roman" w:hAnsi="Times New Roman" w:cs="Times New Roman"/>
              <w:color w:val="auto"/>
              <w:sz w:val="24"/>
              <w:szCs w:val="24"/>
            </w:rPr>
            <w:fldChar w:fldCharType="separate"/>
          </w:r>
          <w:r w:rsidR="00AE08BF" w:rsidRPr="00AE08BF">
            <w:rPr>
              <w:rFonts w:ascii="Times New Roman" w:eastAsia="Times New Roman" w:hAnsi="Times New Roman" w:cs="Times New Roman"/>
              <w:noProof/>
              <w:color w:val="auto"/>
              <w:sz w:val="24"/>
              <w:szCs w:val="24"/>
            </w:rPr>
            <w:t>(Clarís, softeng.es, 2015)</w:t>
          </w:r>
          <w:r w:rsidRPr="00962C1E">
            <w:rPr>
              <w:rFonts w:ascii="Times New Roman" w:eastAsia="Times New Roman" w:hAnsi="Times New Roman" w:cs="Times New Roman"/>
              <w:color w:val="auto"/>
              <w:sz w:val="24"/>
              <w:szCs w:val="24"/>
            </w:rPr>
            <w:fldChar w:fldCharType="end"/>
          </w:r>
        </w:sdtContent>
      </w:sdt>
    </w:p>
    <w:p w14:paraId="13EBB0BE" w14:textId="235EAAC8" w:rsidR="007E7226" w:rsidRPr="007E7226" w:rsidRDefault="007E7226" w:rsidP="007E7226">
      <w:pPr>
        <w:pStyle w:val="Epgrafe"/>
        <w:keepNext/>
        <w:rPr>
          <w:rFonts w:cs="Times New Roman"/>
        </w:rPr>
      </w:pPr>
      <w:bookmarkStart w:id="47" w:name="_Toc504983075"/>
      <w:r w:rsidRPr="00BD3368">
        <w:rPr>
          <w:rFonts w:cs="Times New Roman"/>
          <w:b/>
        </w:rPr>
        <w:lastRenderedPageBreak/>
        <w:t xml:space="preserve">Grafico </w:t>
      </w:r>
      <w:r w:rsidRPr="00BD3368">
        <w:rPr>
          <w:rFonts w:cs="Times New Roman"/>
          <w:b/>
        </w:rPr>
        <w:fldChar w:fldCharType="begin"/>
      </w:r>
      <w:r w:rsidRPr="00BD3368">
        <w:rPr>
          <w:rFonts w:cs="Times New Roman"/>
          <w:b/>
        </w:rPr>
        <w:instrText xml:space="preserve"> SEQ Grafico \* ARABIC </w:instrText>
      </w:r>
      <w:r w:rsidRPr="00BD3368">
        <w:rPr>
          <w:rFonts w:cs="Times New Roman"/>
          <w:b/>
        </w:rPr>
        <w:fldChar w:fldCharType="separate"/>
      </w:r>
      <w:r w:rsidR="00A46DA0">
        <w:rPr>
          <w:rFonts w:cs="Times New Roman"/>
          <w:b/>
          <w:noProof/>
        </w:rPr>
        <w:t>1</w:t>
      </w:r>
      <w:r w:rsidRPr="00BD3368">
        <w:rPr>
          <w:rFonts w:cs="Times New Roman"/>
          <w:b/>
        </w:rPr>
        <w:fldChar w:fldCharType="end"/>
      </w:r>
      <w:r w:rsidRPr="00BD3368">
        <w:rPr>
          <w:rFonts w:cs="Times New Roman"/>
          <w:b/>
        </w:rPr>
        <w:t>.</w:t>
      </w:r>
      <w:r w:rsidRPr="007E7226">
        <w:rPr>
          <w:rFonts w:cs="Times New Roman"/>
        </w:rPr>
        <w:t xml:space="preserve"> Procedimiento </w:t>
      </w:r>
      <w:proofErr w:type="spellStart"/>
      <w:r w:rsidRPr="007E7226">
        <w:rPr>
          <w:rFonts w:cs="Times New Roman"/>
        </w:rPr>
        <w:t>SCRUM</w:t>
      </w:r>
      <w:bookmarkEnd w:id="47"/>
      <w:proofErr w:type="spellEnd"/>
    </w:p>
    <w:p w14:paraId="53E8245E" w14:textId="77777777" w:rsidR="00582B37" w:rsidRPr="00962C1E" w:rsidRDefault="00582B37" w:rsidP="00582B37">
      <w:pPr>
        <w:spacing w:line="360" w:lineRule="auto"/>
        <w:jc w:val="center"/>
        <w:rPr>
          <w:rFonts w:ascii="Times New Roman" w:eastAsia="Times New Roman" w:hAnsi="Times New Roman" w:cs="Times New Roman"/>
          <w:color w:val="auto"/>
          <w:sz w:val="24"/>
          <w:szCs w:val="24"/>
        </w:rPr>
      </w:pPr>
      <w:r w:rsidRPr="00962C1E">
        <w:rPr>
          <w:rFonts w:ascii="Times New Roman" w:hAnsi="Times New Roman" w:cs="Times New Roman"/>
          <w:noProof/>
          <w:color w:val="auto"/>
          <w:sz w:val="24"/>
          <w:szCs w:val="24"/>
        </w:rPr>
        <w:drawing>
          <wp:inline distT="0" distB="0" distL="0" distR="0" wp14:anchorId="4046B510" wp14:editId="09C8D81E">
            <wp:extent cx="5455219" cy="1620000"/>
            <wp:effectExtent l="0" t="0" r="0" b="0"/>
            <wp:docPr id="3" name="Imagen 3" descr="Scrum - SOFT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um - SOFTENG.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55219" cy="1620000"/>
                    </a:xfrm>
                    <a:prstGeom prst="rect">
                      <a:avLst/>
                    </a:prstGeom>
                    <a:noFill/>
                    <a:ln>
                      <a:noFill/>
                    </a:ln>
                  </pic:spPr>
                </pic:pic>
              </a:graphicData>
            </a:graphic>
          </wp:inline>
        </w:drawing>
      </w:r>
    </w:p>
    <w:p w14:paraId="0BC7FE99" w14:textId="77777777" w:rsidR="00582B37" w:rsidRPr="007E7226" w:rsidRDefault="00582B37" w:rsidP="007E7226">
      <w:pPr>
        <w:spacing w:after="0" w:line="360" w:lineRule="auto"/>
        <w:rPr>
          <w:rFonts w:ascii="Times New Roman" w:eastAsia="Times New Roman" w:hAnsi="Times New Roman" w:cs="Times New Roman"/>
          <w:b/>
          <w:color w:val="auto"/>
          <w:sz w:val="18"/>
          <w:szCs w:val="24"/>
        </w:rPr>
      </w:pPr>
      <w:r w:rsidRPr="007E7226">
        <w:rPr>
          <w:rFonts w:ascii="Times New Roman" w:eastAsia="Times New Roman" w:hAnsi="Times New Roman" w:cs="Times New Roman"/>
          <w:b/>
          <w:color w:val="auto"/>
          <w:sz w:val="18"/>
          <w:szCs w:val="24"/>
        </w:rPr>
        <w:t xml:space="preserve">Autor: </w:t>
      </w:r>
      <w:sdt>
        <w:sdtPr>
          <w:rPr>
            <w:rFonts w:ascii="Times New Roman" w:eastAsia="Times New Roman" w:hAnsi="Times New Roman" w:cs="Times New Roman"/>
            <w:color w:val="auto"/>
            <w:sz w:val="18"/>
            <w:szCs w:val="24"/>
          </w:rPr>
          <w:id w:val="-1070884418"/>
          <w:citation/>
        </w:sdtPr>
        <w:sdtEndPr/>
        <w:sdtContent>
          <w:r w:rsidRPr="007E7226">
            <w:rPr>
              <w:rFonts w:ascii="Times New Roman" w:eastAsia="Times New Roman" w:hAnsi="Times New Roman" w:cs="Times New Roman"/>
              <w:color w:val="auto"/>
              <w:sz w:val="18"/>
              <w:szCs w:val="24"/>
            </w:rPr>
            <w:fldChar w:fldCharType="begin"/>
          </w:r>
          <w:r w:rsidRPr="007E7226">
            <w:rPr>
              <w:rFonts w:ascii="Times New Roman" w:eastAsia="Times New Roman" w:hAnsi="Times New Roman" w:cs="Times New Roman"/>
              <w:color w:val="auto"/>
              <w:sz w:val="18"/>
              <w:szCs w:val="24"/>
            </w:rPr>
            <w:instrText xml:space="preserve">CITATION Cla \l 22538 </w:instrText>
          </w:r>
          <w:r w:rsidRPr="007E7226">
            <w:rPr>
              <w:rFonts w:ascii="Times New Roman" w:eastAsia="Times New Roman" w:hAnsi="Times New Roman" w:cs="Times New Roman"/>
              <w:color w:val="auto"/>
              <w:sz w:val="18"/>
              <w:szCs w:val="24"/>
            </w:rPr>
            <w:fldChar w:fldCharType="separate"/>
          </w:r>
          <w:r w:rsidR="00AE08BF" w:rsidRPr="00AE08BF">
            <w:rPr>
              <w:rFonts w:ascii="Times New Roman" w:eastAsia="Times New Roman" w:hAnsi="Times New Roman" w:cs="Times New Roman"/>
              <w:noProof/>
              <w:color w:val="auto"/>
              <w:sz w:val="18"/>
              <w:szCs w:val="24"/>
            </w:rPr>
            <w:t>(Clarís, softeng.es, 2015)</w:t>
          </w:r>
          <w:r w:rsidRPr="007E7226">
            <w:rPr>
              <w:rFonts w:ascii="Times New Roman" w:eastAsia="Times New Roman" w:hAnsi="Times New Roman" w:cs="Times New Roman"/>
              <w:color w:val="auto"/>
              <w:sz w:val="18"/>
              <w:szCs w:val="24"/>
            </w:rPr>
            <w:fldChar w:fldCharType="end"/>
          </w:r>
        </w:sdtContent>
      </w:sdt>
    </w:p>
    <w:p w14:paraId="27C6AF64" w14:textId="0B9278D1" w:rsidR="00582B37" w:rsidRPr="00962C1E" w:rsidRDefault="00582B37" w:rsidP="00582B37">
      <w:pPr>
        <w:numPr>
          <w:ilvl w:val="0"/>
          <w:numId w:val="26"/>
        </w:numPr>
        <w:spacing w:line="360" w:lineRule="auto"/>
        <w:jc w:val="both"/>
        <w:rPr>
          <w:rFonts w:ascii="Times New Roman" w:eastAsia="Times New Roman" w:hAnsi="Times New Roman" w:cs="Times New Roman"/>
          <w:color w:val="auto"/>
          <w:sz w:val="24"/>
          <w:szCs w:val="24"/>
        </w:rPr>
      </w:pPr>
      <w:proofErr w:type="spellStart"/>
      <w:r w:rsidRPr="00962C1E">
        <w:rPr>
          <w:rFonts w:ascii="Times New Roman" w:eastAsia="Times New Roman" w:hAnsi="Times New Roman" w:cs="Times New Roman"/>
          <w:b/>
          <w:bCs/>
          <w:color w:val="auto"/>
          <w:sz w:val="24"/>
          <w:szCs w:val="24"/>
        </w:rPr>
        <w:t>Product</w:t>
      </w:r>
      <w:proofErr w:type="spellEnd"/>
      <w:r w:rsidRPr="00962C1E">
        <w:rPr>
          <w:rFonts w:ascii="Times New Roman" w:eastAsia="Times New Roman" w:hAnsi="Times New Roman" w:cs="Times New Roman"/>
          <w:b/>
          <w:bCs/>
          <w:color w:val="auto"/>
          <w:sz w:val="24"/>
          <w:szCs w:val="24"/>
        </w:rPr>
        <w:t xml:space="preserve"> </w:t>
      </w:r>
      <w:proofErr w:type="spellStart"/>
      <w:r w:rsidRPr="00962C1E">
        <w:rPr>
          <w:rFonts w:ascii="Times New Roman" w:eastAsia="Times New Roman" w:hAnsi="Times New Roman" w:cs="Times New Roman"/>
          <w:b/>
          <w:bCs/>
          <w:color w:val="auto"/>
          <w:sz w:val="24"/>
          <w:szCs w:val="24"/>
        </w:rPr>
        <w:t>Backlog</w:t>
      </w:r>
      <w:proofErr w:type="spellEnd"/>
      <w:r w:rsidRPr="00962C1E">
        <w:rPr>
          <w:rFonts w:ascii="Times New Roman" w:eastAsia="Times New Roman" w:hAnsi="Times New Roman" w:cs="Times New Roman"/>
          <w:b/>
          <w:bCs/>
          <w:color w:val="auto"/>
          <w:sz w:val="24"/>
          <w:szCs w:val="24"/>
        </w:rPr>
        <w:t>:</w:t>
      </w:r>
      <w:r w:rsidRPr="00962C1E">
        <w:rPr>
          <w:rFonts w:ascii="Times New Roman" w:eastAsia="Times New Roman" w:hAnsi="Times New Roman" w:cs="Times New Roman"/>
          <w:color w:val="auto"/>
          <w:sz w:val="24"/>
          <w:szCs w:val="24"/>
        </w:rPr>
        <w:t> Conjunto de requisitos denominados historias descritos en un lenguaje no técnico y priorizados por valor de negocio, o lo que es lo mismo, por retorno de inversión considerando su beneficio y coste. Los requisitos y prioridades se revisan y ajustan durante el curso del proyecto a intervalos regulares.</w:t>
      </w:r>
      <w:sdt>
        <w:sdtPr>
          <w:rPr>
            <w:rFonts w:ascii="Times New Roman" w:eastAsia="Times New Roman" w:hAnsi="Times New Roman" w:cs="Times New Roman"/>
            <w:color w:val="auto"/>
            <w:sz w:val="24"/>
            <w:szCs w:val="24"/>
          </w:rPr>
          <w:id w:val="-1199697692"/>
          <w:citation/>
        </w:sdtPr>
        <w:sdtEndPr/>
        <w:sdtContent>
          <w:r w:rsidR="00F46F99">
            <w:rPr>
              <w:rFonts w:ascii="Times New Roman" w:eastAsia="Times New Roman" w:hAnsi="Times New Roman" w:cs="Times New Roman"/>
              <w:color w:val="auto"/>
              <w:sz w:val="24"/>
              <w:szCs w:val="24"/>
            </w:rPr>
            <w:fldChar w:fldCharType="begin"/>
          </w:r>
          <w:r w:rsidR="00F46F99">
            <w:rPr>
              <w:rFonts w:ascii="Times New Roman" w:eastAsia="Times New Roman" w:hAnsi="Times New Roman" w:cs="Times New Roman"/>
              <w:noProof/>
              <w:color w:val="auto"/>
              <w:sz w:val="24"/>
              <w:szCs w:val="24"/>
            </w:rPr>
            <w:instrText xml:space="preserve"> CITATION Hig14 \l 22538 </w:instrText>
          </w:r>
          <w:r w:rsidR="00F46F99">
            <w:rPr>
              <w:rFonts w:ascii="Times New Roman" w:eastAsia="Times New Roman" w:hAnsi="Times New Roman" w:cs="Times New Roman"/>
              <w:color w:val="auto"/>
              <w:sz w:val="24"/>
              <w:szCs w:val="24"/>
            </w:rPr>
            <w:fldChar w:fldCharType="separate"/>
          </w:r>
          <w:r w:rsidR="00F46F99">
            <w:rPr>
              <w:rFonts w:ascii="Times New Roman" w:eastAsia="Times New Roman" w:hAnsi="Times New Roman" w:cs="Times New Roman"/>
              <w:noProof/>
              <w:color w:val="auto"/>
              <w:sz w:val="24"/>
              <w:szCs w:val="24"/>
            </w:rPr>
            <w:t xml:space="preserve"> </w:t>
          </w:r>
          <w:r w:rsidR="00F46F99" w:rsidRPr="00F46F99">
            <w:rPr>
              <w:rFonts w:ascii="Times New Roman" w:eastAsia="Times New Roman" w:hAnsi="Times New Roman" w:cs="Times New Roman"/>
              <w:noProof/>
              <w:color w:val="auto"/>
              <w:sz w:val="24"/>
              <w:szCs w:val="24"/>
            </w:rPr>
            <w:t>(Higuera, Duran, &amp; Torres, 2014)</w:t>
          </w:r>
          <w:r w:rsidR="00F46F99">
            <w:rPr>
              <w:rFonts w:ascii="Times New Roman" w:eastAsia="Times New Roman" w:hAnsi="Times New Roman" w:cs="Times New Roman"/>
              <w:color w:val="auto"/>
              <w:sz w:val="24"/>
              <w:szCs w:val="24"/>
            </w:rPr>
            <w:fldChar w:fldCharType="end"/>
          </w:r>
        </w:sdtContent>
      </w:sdt>
    </w:p>
    <w:p w14:paraId="0C4368F2" w14:textId="77777777" w:rsidR="00582B37" w:rsidRPr="00962C1E" w:rsidRDefault="00582B37" w:rsidP="00582B37">
      <w:pPr>
        <w:numPr>
          <w:ilvl w:val="0"/>
          <w:numId w:val="26"/>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bCs/>
          <w:color w:val="auto"/>
          <w:sz w:val="24"/>
          <w:szCs w:val="24"/>
        </w:rPr>
        <w:t xml:space="preserve">Sprint </w:t>
      </w:r>
      <w:proofErr w:type="spellStart"/>
      <w:r w:rsidRPr="00962C1E">
        <w:rPr>
          <w:rFonts w:ascii="Times New Roman" w:eastAsia="Times New Roman" w:hAnsi="Times New Roman" w:cs="Times New Roman"/>
          <w:b/>
          <w:bCs/>
          <w:color w:val="auto"/>
          <w:sz w:val="24"/>
          <w:szCs w:val="24"/>
        </w:rPr>
        <w:t>Planning</w:t>
      </w:r>
      <w:proofErr w:type="spellEnd"/>
      <w:r w:rsidRPr="00962C1E">
        <w:rPr>
          <w:rFonts w:ascii="Times New Roman" w:eastAsia="Times New Roman" w:hAnsi="Times New Roman" w:cs="Times New Roman"/>
          <w:b/>
          <w:bCs/>
          <w:color w:val="auto"/>
          <w:sz w:val="24"/>
          <w:szCs w:val="24"/>
        </w:rPr>
        <w:t>:</w:t>
      </w:r>
      <w:r w:rsidRPr="00962C1E">
        <w:rPr>
          <w:rFonts w:ascii="Times New Roman" w:eastAsia="Times New Roman" w:hAnsi="Times New Roman" w:cs="Times New Roman"/>
          <w:color w:val="auto"/>
          <w:sz w:val="24"/>
          <w:szCs w:val="24"/>
        </w:rPr>
        <w:t xml:space="preserve"> Reunión durante la cual el </w:t>
      </w:r>
      <w:proofErr w:type="spellStart"/>
      <w:r w:rsidRPr="00962C1E">
        <w:rPr>
          <w:rFonts w:ascii="Times New Roman" w:eastAsia="Times New Roman" w:hAnsi="Times New Roman" w:cs="Times New Roman"/>
          <w:color w:val="auto"/>
          <w:sz w:val="24"/>
          <w:szCs w:val="24"/>
        </w:rPr>
        <w:t>Product</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Owner</w:t>
      </w:r>
      <w:proofErr w:type="spellEnd"/>
      <w:r w:rsidRPr="00962C1E">
        <w:rPr>
          <w:rFonts w:ascii="Times New Roman" w:eastAsia="Times New Roman" w:hAnsi="Times New Roman" w:cs="Times New Roman"/>
          <w:color w:val="auto"/>
          <w:sz w:val="24"/>
          <w:szCs w:val="24"/>
        </w:rPr>
        <w:t xml:space="preserve"> presenta las historias del </w:t>
      </w:r>
      <w:proofErr w:type="spellStart"/>
      <w:r w:rsidRPr="00962C1E">
        <w:rPr>
          <w:rFonts w:ascii="Times New Roman" w:eastAsia="Times New Roman" w:hAnsi="Times New Roman" w:cs="Times New Roman"/>
          <w:color w:val="auto"/>
          <w:sz w:val="24"/>
          <w:szCs w:val="24"/>
        </w:rPr>
        <w:t>backlog</w:t>
      </w:r>
      <w:proofErr w:type="spellEnd"/>
      <w:r w:rsidRPr="00962C1E">
        <w:rPr>
          <w:rFonts w:ascii="Times New Roman" w:eastAsia="Times New Roman" w:hAnsi="Times New Roman" w:cs="Times New Roman"/>
          <w:color w:val="auto"/>
          <w:sz w:val="24"/>
          <w:szCs w:val="24"/>
        </w:rPr>
        <w:t xml:space="preserve"> por orden de prioridad. El equipo determina la cantidad de historias que puede comprometerse a completar en ese sprint, para en una segunda parte de la reunión, decidir y organizar cómo lo va a conseguir.</w:t>
      </w:r>
      <w:r w:rsidRPr="00962C1E">
        <w:rPr>
          <w:rFonts w:ascii="Times New Roman" w:eastAsia="Times New Roman" w:hAnsi="Times New Roman" w:cs="Times New Roman"/>
          <w:noProof/>
          <w:color w:val="auto"/>
          <w:sz w:val="24"/>
          <w:szCs w:val="24"/>
        </w:rPr>
        <w:t xml:space="preserve"> (Higuera, Duran, &amp; Torres, 2014)</w:t>
      </w:r>
    </w:p>
    <w:p w14:paraId="111DC8AF" w14:textId="77777777" w:rsidR="00582B37" w:rsidRPr="00962C1E" w:rsidRDefault="00582B37" w:rsidP="00582B37">
      <w:pPr>
        <w:numPr>
          <w:ilvl w:val="0"/>
          <w:numId w:val="26"/>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bCs/>
          <w:color w:val="auto"/>
          <w:sz w:val="24"/>
          <w:szCs w:val="24"/>
        </w:rPr>
        <w:t>Sprint:</w:t>
      </w:r>
      <w:r w:rsidRPr="00962C1E">
        <w:rPr>
          <w:rFonts w:ascii="Times New Roman" w:eastAsia="Times New Roman" w:hAnsi="Times New Roman" w:cs="Times New Roman"/>
          <w:color w:val="auto"/>
          <w:sz w:val="24"/>
          <w:szCs w:val="24"/>
        </w:rPr>
        <w:t> Iteración de duración prefijada durante la cual el equipo trabaja para convertir las </w:t>
      </w:r>
      <w:r w:rsidRPr="00962C1E">
        <w:rPr>
          <w:rFonts w:ascii="Times New Roman" w:eastAsia="Times New Roman" w:hAnsi="Times New Roman" w:cs="Times New Roman"/>
          <w:b/>
          <w:bCs/>
          <w:color w:val="auto"/>
          <w:sz w:val="24"/>
          <w:szCs w:val="24"/>
        </w:rPr>
        <w:t>historias</w:t>
      </w:r>
      <w:r w:rsidRPr="00962C1E">
        <w:rPr>
          <w:rFonts w:ascii="Times New Roman" w:eastAsia="Times New Roman" w:hAnsi="Times New Roman" w:cs="Times New Roman"/>
          <w:color w:val="auto"/>
          <w:sz w:val="24"/>
          <w:szCs w:val="24"/>
        </w:rPr>
        <w:t> del </w:t>
      </w:r>
      <w:proofErr w:type="spellStart"/>
      <w:r w:rsidRPr="00962C1E">
        <w:rPr>
          <w:rFonts w:ascii="Times New Roman" w:eastAsia="Times New Roman" w:hAnsi="Times New Roman" w:cs="Times New Roman"/>
          <w:b/>
          <w:bCs/>
          <w:color w:val="auto"/>
          <w:sz w:val="24"/>
          <w:szCs w:val="24"/>
        </w:rPr>
        <w:t>Product</w:t>
      </w:r>
      <w:proofErr w:type="spellEnd"/>
      <w:r w:rsidRPr="00962C1E">
        <w:rPr>
          <w:rFonts w:ascii="Times New Roman" w:eastAsia="Times New Roman" w:hAnsi="Times New Roman" w:cs="Times New Roman"/>
          <w:b/>
          <w:bCs/>
          <w:color w:val="auto"/>
          <w:sz w:val="24"/>
          <w:szCs w:val="24"/>
        </w:rPr>
        <w:t xml:space="preserve"> </w:t>
      </w:r>
      <w:proofErr w:type="spellStart"/>
      <w:r w:rsidRPr="00962C1E">
        <w:rPr>
          <w:rFonts w:ascii="Times New Roman" w:eastAsia="Times New Roman" w:hAnsi="Times New Roman" w:cs="Times New Roman"/>
          <w:b/>
          <w:bCs/>
          <w:color w:val="auto"/>
          <w:sz w:val="24"/>
          <w:szCs w:val="24"/>
        </w:rPr>
        <w:t>Backlog</w:t>
      </w:r>
      <w:proofErr w:type="spellEnd"/>
      <w:r w:rsidRPr="00962C1E">
        <w:rPr>
          <w:rFonts w:ascii="Times New Roman" w:eastAsia="Times New Roman" w:hAnsi="Times New Roman" w:cs="Times New Roman"/>
          <w:b/>
          <w:bCs/>
          <w:color w:val="auto"/>
          <w:sz w:val="24"/>
          <w:szCs w:val="24"/>
        </w:rPr>
        <w:t> </w:t>
      </w:r>
      <w:r w:rsidRPr="00962C1E">
        <w:rPr>
          <w:rFonts w:ascii="Times New Roman" w:eastAsia="Times New Roman" w:hAnsi="Times New Roman" w:cs="Times New Roman"/>
          <w:color w:val="auto"/>
          <w:sz w:val="24"/>
          <w:szCs w:val="24"/>
        </w:rPr>
        <w:t>a las que se ha comprometido, en una nueva versión del software totalmente operativo.</w:t>
      </w:r>
      <w:r w:rsidRPr="00962C1E">
        <w:rPr>
          <w:rFonts w:ascii="Times New Roman" w:eastAsia="Times New Roman" w:hAnsi="Times New Roman" w:cs="Times New Roman"/>
          <w:noProof/>
          <w:color w:val="auto"/>
          <w:sz w:val="24"/>
          <w:szCs w:val="24"/>
        </w:rPr>
        <w:t xml:space="preserve"> (Higuera, Duran, &amp; Torres, 2014)</w:t>
      </w:r>
    </w:p>
    <w:p w14:paraId="3EA8A0F7" w14:textId="77777777" w:rsidR="00582B37" w:rsidRPr="00962C1E" w:rsidRDefault="00582B37" w:rsidP="00582B37">
      <w:pPr>
        <w:numPr>
          <w:ilvl w:val="0"/>
          <w:numId w:val="26"/>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bCs/>
          <w:color w:val="auto"/>
          <w:sz w:val="24"/>
          <w:szCs w:val="24"/>
        </w:rPr>
        <w:t xml:space="preserve">Sprint </w:t>
      </w:r>
      <w:proofErr w:type="spellStart"/>
      <w:r w:rsidRPr="00962C1E">
        <w:rPr>
          <w:rFonts w:ascii="Times New Roman" w:eastAsia="Times New Roman" w:hAnsi="Times New Roman" w:cs="Times New Roman"/>
          <w:b/>
          <w:bCs/>
          <w:color w:val="auto"/>
          <w:sz w:val="24"/>
          <w:szCs w:val="24"/>
        </w:rPr>
        <w:t>Backlog</w:t>
      </w:r>
      <w:proofErr w:type="spellEnd"/>
      <w:r w:rsidRPr="00962C1E">
        <w:rPr>
          <w:rFonts w:ascii="Times New Roman" w:eastAsia="Times New Roman" w:hAnsi="Times New Roman" w:cs="Times New Roman"/>
          <w:b/>
          <w:bCs/>
          <w:color w:val="auto"/>
          <w:sz w:val="24"/>
          <w:szCs w:val="24"/>
        </w:rPr>
        <w:t>:</w:t>
      </w:r>
      <w:r w:rsidRPr="00962C1E">
        <w:rPr>
          <w:rFonts w:ascii="Times New Roman" w:eastAsia="Times New Roman" w:hAnsi="Times New Roman" w:cs="Times New Roman"/>
          <w:color w:val="auto"/>
          <w:sz w:val="24"/>
          <w:szCs w:val="24"/>
        </w:rPr>
        <w:t> Lista de las tareas necesarias para llevar a cabo las </w:t>
      </w:r>
      <w:r w:rsidRPr="00962C1E">
        <w:rPr>
          <w:rFonts w:ascii="Times New Roman" w:eastAsia="Times New Roman" w:hAnsi="Times New Roman" w:cs="Times New Roman"/>
          <w:b/>
          <w:bCs/>
          <w:color w:val="auto"/>
          <w:sz w:val="24"/>
          <w:szCs w:val="24"/>
        </w:rPr>
        <w:t>historias</w:t>
      </w:r>
      <w:r w:rsidRPr="00962C1E">
        <w:rPr>
          <w:rFonts w:ascii="Times New Roman" w:eastAsia="Times New Roman" w:hAnsi="Times New Roman" w:cs="Times New Roman"/>
          <w:color w:val="auto"/>
          <w:sz w:val="24"/>
          <w:szCs w:val="24"/>
        </w:rPr>
        <w:t> del sprint.  (</w:t>
      </w:r>
      <w:proofErr w:type="spellStart"/>
      <w:r w:rsidRPr="00962C1E">
        <w:rPr>
          <w:rFonts w:ascii="Times New Roman" w:eastAsia="Times New Roman" w:hAnsi="Times New Roman" w:cs="Times New Roman"/>
          <w:color w:val="auto"/>
          <w:sz w:val="24"/>
          <w:szCs w:val="24"/>
        </w:rPr>
        <w:t>Clarís</w:t>
      </w:r>
      <w:proofErr w:type="spellEnd"/>
      <w:r w:rsidRPr="00962C1E">
        <w:rPr>
          <w:rFonts w:ascii="Times New Roman" w:eastAsia="Times New Roman" w:hAnsi="Times New Roman" w:cs="Times New Roman"/>
          <w:color w:val="auto"/>
          <w:sz w:val="24"/>
          <w:szCs w:val="24"/>
        </w:rPr>
        <w:t>, 2015)</w:t>
      </w:r>
    </w:p>
    <w:p w14:paraId="6633F0D4" w14:textId="77777777" w:rsidR="00582B37" w:rsidRPr="00962C1E" w:rsidRDefault="00582B37" w:rsidP="00582B37">
      <w:pPr>
        <w:numPr>
          <w:ilvl w:val="0"/>
          <w:numId w:val="26"/>
        </w:numPr>
        <w:spacing w:line="360" w:lineRule="auto"/>
        <w:jc w:val="both"/>
        <w:rPr>
          <w:rFonts w:ascii="Times New Roman" w:eastAsia="Times New Roman" w:hAnsi="Times New Roman" w:cs="Times New Roman"/>
          <w:color w:val="auto"/>
          <w:sz w:val="24"/>
          <w:szCs w:val="24"/>
        </w:rPr>
      </w:pPr>
      <w:proofErr w:type="spellStart"/>
      <w:r w:rsidRPr="00962C1E">
        <w:rPr>
          <w:rFonts w:ascii="Times New Roman" w:eastAsia="Times New Roman" w:hAnsi="Times New Roman" w:cs="Times New Roman"/>
          <w:b/>
          <w:bCs/>
          <w:color w:val="auto"/>
          <w:sz w:val="24"/>
          <w:szCs w:val="24"/>
        </w:rPr>
        <w:t>Daily</w:t>
      </w:r>
      <w:proofErr w:type="spellEnd"/>
      <w:r w:rsidRPr="00962C1E">
        <w:rPr>
          <w:rFonts w:ascii="Times New Roman" w:eastAsia="Times New Roman" w:hAnsi="Times New Roman" w:cs="Times New Roman"/>
          <w:b/>
          <w:bCs/>
          <w:color w:val="auto"/>
          <w:sz w:val="24"/>
          <w:szCs w:val="24"/>
        </w:rPr>
        <w:t xml:space="preserve"> sprint </w:t>
      </w:r>
      <w:proofErr w:type="spellStart"/>
      <w:r w:rsidRPr="00962C1E">
        <w:rPr>
          <w:rFonts w:ascii="Times New Roman" w:eastAsia="Times New Roman" w:hAnsi="Times New Roman" w:cs="Times New Roman"/>
          <w:b/>
          <w:bCs/>
          <w:color w:val="auto"/>
          <w:sz w:val="24"/>
          <w:szCs w:val="24"/>
        </w:rPr>
        <w:t>meeting</w:t>
      </w:r>
      <w:proofErr w:type="spellEnd"/>
      <w:r w:rsidRPr="00962C1E">
        <w:rPr>
          <w:rFonts w:ascii="Times New Roman" w:eastAsia="Times New Roman" w:hAnsi="Times New Roman" w:cs="Times New Roman"/>
          <w:b/>
          <w:bCs/>
          <w:color w:val="auto"/>
          <w:sz w:val="24"/>
          <w:szCs w:val="24"/>
        </w:rPr>
        <w:t>:</w:t>
      </w:r>
      <w:r w:rsidRPr="00962C1E">
        <w:rPr>
          <w:rFonts w:ascii="Times New Roman" w:eastAsia="Times New Roman" w:hAnsi="Times New Roman" w:cs="Times New Roman"/>
          <w:color w:val="auto"/>
          <w:sz w:val="24"/>
          <w:szCs w:val="24"/>
        </w:rPr>
        <w:t> Reunión diaria de cómo máximo 15 min. en la que el equipo se sincroniza para trabajar de forma coordinada. Cada miembro comenta que hizo el día anterior, que hará hoy y si hay impedimentos.</w:t>
      </w:r>
      <w:r w:rsidRPr="00962C1E">
        <w:rPr>
          <w:rFonts w:ascii="Times New Roman" w:hAnsi="Times New Roman" w:cs="Times New Roman"/>
          <w:color w:val="auto"/>
          <w:sz w:val="24"/>
          <w:szCs w:val="24"/>
        </w:rPr>
        <w:t xml:space="preserve"> </w:t>
      </w:r>
      <w:r w:rsidRPr="00962C1E">
        <w:rPr>
          <w:rFonts w:ascii="Times New Roman" w:eastAsia="Times New Roman" w:hAnsi="Times New Roman" w:cs="Times New Roman"/>
          <w:color w:val="auto"/>
          <w:sz w:val="24"/>
          <w:szCs w:val="24"/>
        </w:rPr>
        <w:t>(</w:t>
      </w:r>
      <w:proofErr w:type="spellStart"/>
      <w:r w:rsidRPr="00962C1E">
        <w:rPr>
          <w:rFonts w:ascii="Times New Roman" w:eastAsia="Times New Roman" w:hAnsi="Times New Roman" w:cs="Times New Roman"/>
          <w:color w:val="auto"/>
          <w:sz w:val="24"/>
          <w:szCs w:val="24"/>
        </w:rPr>
        <w:t>Clarís</w:t>
      </w:r>
      <w:proofErr w:type="spellEnd"/>
      <w:r w:rsidRPr="00962C1E">
        <w:rPr>
          <w:rFonts w:ascii="Times New Roman" w:eastAsia="Times New Roman" w:hAnsi="Times New Roman" w:cs="Times New Roman"/>
          <w:color w:val="auto"/>
          <w:sz w:val="24"/>
          <w:szCs w:val="24"/>
        </w:rPr>
        <w:t>, 2015)</w:t>
      </w:r>
    </w:p>
    <w:p w14:paraId="71AAF1B2" w14:textId="391CAA72" w:rsidR="00582B37" w:rsidRPr="00962C1E" w:rsidRDefault="00582B37" w:rsidP="00582B37">
      <w:pPr>
        <w:numPr>
          <w:ilvl w:val="0"/>
          <w:numId w:val="26"/>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bCs/>
          <w:color w:val="auto"/>
          <w:sz w:val="24"/>
          <w:szCs w:val="24"/>
        </w:rPr>
        <w:t>Demo y retrospectiva:</w:t>
      </w:r>
      <w:r w:rsidRPr="00962C1E">
        <w:rPr>
          <w:rFonts w:ascii="Times New Roman" w:eastAsia="Times New Roman" w:hAnsi="Times New Roman" w:cs="Times New Roman"/>
          <w:color w:val="auto"/>
          <w:sz w:val="24"/>
          <w:szCs w:val="24"/>
        </w:rPr>
        <w:t> Reunión que se celebra al final del sprint y en la que el equipo presenta las historias conseguidas mediante una demonstración del producto. Posteriormente, en la retrospectiva, el equipo analiza qué se hizo bien, qué procesos serían mejorables y discute acerca de cómo perfeccionarlos.</w:t>
      </w:r>
      <w:r w:rsidRPr="00962C1E">
        <w:rPr>
          <w:rFonts w:ascii="Times New Roman" w:eastAsia="Times New Roman" w:hAnsi="Times New Roman" w:cs="Times New Roman"/>
          <w:noProof/>
          <w:color w:val="auto"/>
          <w:sz w:val="24"/>
          <w:szCs w:val="24"/>
        </w:rPr>
        <w:t xml:space="preserve"> (Higuera, Duran, &amp; Torres, 2014)</w:t>
      </w:r>
    </w:p>
    <w:p w14:paraId="46071D18" w14:textId="1EEFD1D9" w:rsidR="00582B37" w:rsidRPr="00962C1E" w:rsidRDefault="00582B37" w:rsidP="00582B37">
      <w:pPr>
        <w:pStyle w:val="Ttulo2"/>
        <w:numPr>
          <w:ilvl w:val="2"/>
          <w:numId w:val="22"/>
        </w:numPr>
        <w:spacing w:line="360" w:lineRule="auto"/>
        <w:contextualSpacing w:val="0"/>
        <w:rPr>
          <w:rFonts w:ascii="Times New Roman" w:eastAsia="Times New Roman" w:hAnsi="Times New Roman" w:cs="Times New Roman"/>
          <w:color w:val="auto"/>
          <w:sz w:val="24"/>
          <w:szCs w:val="24"/>
        </w:rPr>
      </w:pPr>
      <w:bookmarkStart w:id="48" w:name="_Toc504985004"/>
      <w:r w:rsidRPr="00962C1E">
        <w:rPr>
          <w:rFonts w:ascii="Times New Roman" w:eastAsia="Times New Roman" w:hAnsi="Times New Roman" w:cs="Times New Roman"/>
          <w:color w:val="auto"/>
          <w:sz w:val="24"/>
          <w:szCs w:val="24"/>
        </w:rPr>
        <w:lastRenderedPageBreak/>
        <w:t xml:space="preserve">Web </w:t>
      </w:r>
      <w:proofErr w:type="spellStart"/>
      <w:r w:rsidRPr="00962C1E">
        <w:rPr>
          <w:rFonts w:ascii="Times New Roman" w:eastAsia="Times New Roman" w:hAnsi="Times New Roman" w:cs="Times New Roman"/>
          <w:color w:val="auto"/>
          <w:sz w:val="24"/>
          <w:szCs w:val="24"/>
        </w:rPr>
        <w:t>service</w:t>
      </w:r>
      <w:bookmarkEnd w:id="48"/>
      <w:proofErr w:type="spellEnd"/>
      <w:r w:rsidRPr="00962C1E">
        <w:rPr>
          <w:rFonts w:ascii="Times New Roman" w:eastAsia="Times New Roman" w:hAnsi="Times New Roman" w:cs="Times New Roman"/>
          <w:color w:val="auto"/>
          <w:sz w:val="24"/>
          <w:szCs w:val="24"/>
        </w:rPr>
        <w:t xml:space="preserve"> </w:t>
      </w:r>
    </w:p>
    <w:p w14:paraId="19F3FD0F"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Un servicio web es una interfaz de software que describe un conjunto de operaciones a las cuales se puede acceder por la red a través de mensajería XML estandarizada. Usa protocolos basados en el lenguaje XML con el objetivo de describir una operación para ejecutar o datos para intercambiar con otro servicio web. (IBM, 2017)</w:t>
      </w:r>
    </w:p>
    <w:p w14:paraId="403FEC09"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Los servicios web son componentes software que presentan las siguientes características distintivas para el programador:</w:t>
      </w:r>
    </w:p>
    <w:p w14:paraId="6F4EE8F6" w14:textId="77777777" w:rsidR="00582B37" w:rsidRPr="00962C1E" w:rsidRDefault="00582B37" w:rsidP="00582B37">
      <w:pPr>
        <w:numPr>
          <w:ilvl w:val="0"/>
          <w:numId w:val="15"/>
        </w:numPr>
        <w:spacing w:line="360" w:lineRule="auto"/>
        <w:ind w:hanging="360"/>
        <w:contextualSpacing/>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Son accesibles a través del protocolo </w:t>
      </w:r>
      <w:proofErr w:type="spellStart"/>
      <w:r w:rsidRPr="00962C1E">
        <w:rPr>
          <w:rFonts w:ascii="Times New Roman" w:eastAsia="Times New Roman" w:hAnsi="Times New Roman" w:cs="Times New Roman"/>
          <w:color w:val="auto"/>
          <w:sz w:val="24"/>
          <w:szCs w:val="24"/>
        </w:rPr>
        <w:t>SOAP</w:t>
      </w:r>
      <w:proofErr w:type="spellEnd"/>
      <w:r w:rsidRPr="00962C1E">
        <w:rPr>
          <w:rFonts w:ascii="Times New Roman" w:eastAsia="Times New Roman" w:hAnsi="Times New Roman" w:cs="Times New Roman"/>
          <w:color w:val="auto"/>
          <w:sz w:val="24"/>
          <w:szCs w:val="24"/>
        </w:rPr>
        <w:t xml:space="preserve"> (Simple </w:t>
      </w:r>
      <w:proofErr w:type="spellStart"/>
      <w:r w:rsidRPr="00962C1E">
        <w:rPr>
          <w:rFonts w:ascii="Times New Roman" w:eastAsia="Times New Roman" w:hAnsi="Times New Roman" w:cs="Times New Roman"/>
          <w:color w:val="auto"/>
          <w:sz w:val="24"/>
          <w:szCs w:val="24"/>
        </w:rPr>
        <w:t>Object</w:t>
      </w:r>
      <w:proofErr w:type="spellEnd"/>
      <w:r w:rsidRPr="00962C1E">
        <w:rPr>
          <w:rFonts w:ascii="Times New Roman" w:eastAsia="Times New Roman" w:hAnsi="Times New Roman" w:cs="Times New Roman"/>
          <w:color w:val="auto"/>
          <w:sz w:val="24"/>
          <w:szCs w:val="24"/>
        </w:rPr>
        <w:t xml:space="preserve"> Access </w:t>
      </w:r>
      <w:proofErr w:type="spellStart"/>
      <w:r w:rsidRPr="00962C1E">
        <w:rPr>
          <w:rFonts w:ascii="Times New Roman" w:eastAsia="Times New Roman" w:hAnsi="Times New Roman" w:cs="Times New Roman"/>
          <w:color w:val="auto"/>
          <w:sz w:val="24"/>
          <w:szCs w:val="24"/>
        </w:rPr>
        <w:t>Protocol</w:t>
      </w:r>
      <w:proofErr w:type="spellEnd"/>
      <w:r w:rsidRPr="00962C1E">
        <w:rPr>
          <w:rFonts w:ascii="Times New Roman" w:eastAsia="Times New Roman" w:hAnsi="Times New Roman" w:cs="Times New Roman"/>
          <w:color w:val="auto"/>
          <w:sz w:val="24"/>
          <w:szCs w:val="24"/>
        </w:rPr>
        <w:t>).</w:t>
      </w:r>
    </w:p>
    <w:p w14:paraId="414C2173" w14:textId="77777777" w:rsidR="00582B37" w:rsidRPr="00962C1E" w:rsidRDefault="00582B37" w:rsidP="00582B37">
      <w:pPr>
        <w:numPr>
          <w:ilvl w:val="0"/>
          <w:numId w:val="15"/>
        </w:numPr>
        <w:spacing w:line="360" w:lineRule="auto"/>
        <w:ind w:hanging="360"/>
        <w:contextualSpacing/>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Su interfaz se describe con un documento </w:t>
      </w:r>
      <w:proofErr w:type="spellStart"/>
      <w:r w:rsidRPr="00962C1E">
        <w:rPr>
          <w:rFonts w:ascii="Times New Roman" w:eastAsia="Times New Roman" w:hAnsi="Times New Roman" w:cs="Times New Roman"/>
          <w:color w:val="auto"/>
          <w:sz w:val="24"/>
          <w:szCs w:val="24"/>
        </w:rPr>
        <w:t>WSDL</w:t>
      </w:r>
      <w:proofErr w:type="spellEnd"/>
      <w:r w:rsidRPr="00962C1E">
        <w:rPr>
          <w:rFonts w:ascii="Times New Roman" w:eastAsia="Times New Roman" w:hAnsi="Times New Roman" w:cs="Times New Roman"/>
          <w:color w:val="auto"/>
          <w:sz w:val="24"/>
          <w:szCs w:val="24"/>
        </w:rPr>
        <w:t xml:space="preserve"> (Web </w:t>
      </w:r>
      <w:proofErr w:type="spellStart"/>
      <w:r w:rsidRPr="00962C1E">
        <w:rPr>
          <w:rFonts w:ascii="Times New Roman" w:eastAsia="Times New Roman" w:hAnsi="Times New Roman" w:cs="Times New Roman"/>
          <w:color w:val="auto"/>
          <w:sz w:val="24"/>
          <w:szCs w:val="24"/>
        </w:rPr>
        <w:t>Services</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Description</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Language</w:t>
      </w:r>
      <w:proofErr w:type="spellEnd"/>
      <w:r w:rsidRPr="00962C1E">
        <w:rPr>
          <w:rFonts w:ascii="Times New Roman" w:eastAsia="Times New Roman" w:hAnsi="Times New Roman" w:cs="Times New Roman"/>
          <w:color w:val="auto"/>
          <w:sz w:val="24"/>
          <w:szCs w:val="24"/>
        </w:rPr>
        <w:t>).</w:t>
      </w:r>
    </w:p>
    <w:p w14:paraId="20AC0AD3"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proofErr w:type="spellStart"/>
      <w:r w:rsidRPr="00962C1E">
        <w:rPr>
          <w:rFonts w:ascii="Times New Roman" w:eastAsia="Times New Roman" w:hAnsi="Times New Roman" w:cs="Times New Roman"/>
          <w:color w:val="auto"/>
          <w:sz w:val="24"/>
          <w:szCs w:val="24"/>
        </w:rPr>
        <w:t>SOAP</w:t>
      </w:r>
      <w:proofErr w:type="spellEnd"/>
      <w:r w:rsidRPr="00962C1E">
        <w:rPr>
          <w:rFonts w:ascii="Times New Roman" w:eastAsia="Times New Roman" w:hAnsi="Times New Roman" w:cs="Times New Roman"/>
          <w:color w:val="auto"/>
          <w:sz w:val="24"/>
          <w:szCs w:val="24"/>
        </w:rPr>
        <w:t xml:space="preserve"> es un protocolo de alto nivel, que sólo define la estructura del mensaje y algunas reglas básicas de procesamiento de éste, siendo completamente independiente del protocolo de transporte. (</w:t>
      </w:r>
      <w:proofErr w:type="spellStart"/>
      <w:r w:rsidRPr="00962C1E">
        <w:rPr>
          <w:rFonts w:ascii="Times New Roman" w:eastAsia="Times New Roman" w:hAnsi="Times New Roman" w:cs="Times New Roman"/>
          <w:color w:val="auto"/>
          <w:sz w:val="24"/>
          <w:szCs w:val="24"/>
        </w:rPr>
        <w:t>Mateu</w:t>
      </w:r>
      <w:proofErr w:type="spellEnd"/>
      <w:r w:rsidRPr="00962C1E">
        <w:rPr>
          <w:rFonts w:ascii="Times New Roman" w:eastAsia="Times New Roman" w:hAnsi="Times New Roman" w:cs="Times New Roman"/>
          <w:color w:val="auto"/>
          <w:sz w:val="24"/>
          <w:szCs w:val="24"/>
        </w:rPr>
        <w:t>, 2004)</w:t>
      </w:r>
    </w:p>
    <w:p w14:paraId="03281686"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proofErr w:type="spellStart"/>
      <w:r w:rsidRPr="00962C1E">
        <w:rPr>
          <w:rFonts w:ascii="Times New Roman" w:eastAsia="Times New Roman" w:hAnsi="Times New Roman" w:cs="Times New Roman"/>
          <w:color w:val="auto"/>
          <w:sz w:val="24"/>
          <w:szCs w:val="24"/>
        </w:rPr>
        <w:t>WSDL</w:t>
      </w:r>
      <w:proofErr w:type="spellEnd"/>
      <w:r w:rsidRPr="00962C1E">
        <w:rPr>
          <w:rFonts w:ascii="Times New Roman" w:eastAsia="Times New Roman" w:hAnsi="Times New Roman" w:cs="Times New Roman"/>
          <w:color w:val="auto"/>
          <w:sz w:val="24"/>
          <w:szCs w:val="24"/>
        </w:rPr>
        <w:t xml:space="preserve"> es un estándar de descripción de servicios web que utiliza para ello un documento XML. Dicho documento proporcionará a las aplicaciones toda la información necesaria para acceder a un servicio web. (</w:t>
      </w:r>
      <w:proofErr w:type="spellStart"/>
      <w:r w:rsidRPr="00962C1E">
        <w:rPr>
          <w:rFonts w:ascii="Times New Roman" w:eastAsia="Times New Roman" w:hAnsi="Times New Roman" w:cs="Times New Roman"/>
          <w:color w:val="auto"/>
          <w:sz w:val="24"/>
          <w:szCs w:val="24"/>
        </w:rPr>
        <w:t>Mateu</w:t>
      </w:r>
      <w:proofErr w:type="spellEnd"/>
      <w:r w:rsidRPr="00962C1E">
        <w:rPr>
          <w:rFonts w:ascii="Times New Roman" w:eastAsia="Times New Roman" w:hAnsi="Times New Roman" w:cs="Times New Roman"/>
          <w:color w:val="auto"/>
          <w:sz w:val="24"/>
          <w:szCs w:val="24"/>
        </w:rPr>
        <w:t>, 2004)</w:t>
      </w:r>
    </w:p>
    <w:p w14:paraId="33F4CC4D"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proofErr w:type="spellStart"/>
      <w:r w:rsidRPr="00962C1E">
        <w:rPr>
          <w:rFonts w:ascii="Times New Roman" w:eastAsia="Times New Roman" w:hAnsi="Times New Roman" w:cs="Times New Roman"/>
          <w:color w:val="auto"/>
          <w:sz w:val="24"/>
          <w:szCs w:val="24"/>
        </w:rPr>
        <w:t>UDDI</w:t>
      </w:r>
      <w:proofErr w:type="spellEnd"/>
      <w:r w:rsidRPr="00962C1E">
        <w:rPr>
          <w:rFonts w:ascii="Times New Roman" w:eastAsia="Times New Roman" w:hAnsi="Times New Roman" w:cs="Times New Roman"/>
          <w:color w:val="auto"/>
          <w:sz w:val="24"/>
          <w:szCs w:val="24"/>
        </w:rPr>
        <w:t xml:space="preserve"> (universal, </w:t>
      </w:r>
      <w:proofErr w:type="spellStart"/>
      <w:r w:rsidRPr="00962C1E">
        <w:rPr>
          <w:rFonts w:ascii="Times New Roman" w:eastAsia="Times New Roman" w:hAnsi="Times New Roman" w:cs="Times New Roman"/>
          <w:color w:val="auto"/>
          <w:sz w:val="24"/>
          <w:szCs w:val="24"/>
        </w:rPr>
        <w:t>description</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discovery</w:t>
      </w:r>
      <w:proofErr w:type="spellEnd"/>
      <w:r w:rsidRPr="00962C1E">
        <w:rPr>
          <w:rFonts w:ascii="Times New Roman" w:eastAsia="Times New Roman" w:hAnsi="Times New Roman" w:cs="Times New Roman"/>
          <w:color w:val="auto"/>
          <w:sz w:val="24"/>
          <w:szCs w:val="24"/>
        </w:rPr>
        <w:t xml:space="preserve"> and </w:t>
      </w:r>
      <w:proofErr w:type="spellStart"/>
      <w:r w:rsidRPr="00962C1E">
        <w:rPr>
          <w:rFonts w:ascii="Times New Roman" w:eastAsia="Times New Roman" w:hAnsi="Times New Roman" w:cs="Times New Roman"/>
          <w:color w:val="auto"/>
          <w:sz w:val="24"/>
          <w:szCs w:val="24"/>
        </w:rPr>
        <w:t>integration</w:t>
      </w:r>
      <w:proofErr w:type="spellEnd"/>
      <w:r w:rsidRPr="00962C1E">
        <w:rPr>
          <w:rFonts w:ascii="Times New Roman" w:eastAsia="Times New Roman" w:hAnsi="Times New Roman" w:cs="Times New Roman"/>
          <w:color w:val="auto"/>
          <w:sz w:val="24"/>
          <w:szCs w:val="24"/>
        </w:rPr>
        <w:t xml:space="preserve">). Éste es un servicio de registro de servicios web donde éstos se registran almacenando su nombre, la </w:t>
      </w:r>
      <w:proofErr w:type="spellStart"/>
      <w:r w:rsidRPr="00962C1E">
        <w:rPr>
          <w:rFonts w:ascii="Times New Roman" w:eastAsia="Times New Roman" w:hAnsi="Times New Roman" w:cs="Times New Roman"/>
          <w:color w:val="auto"/>
          <w:sz w:val="24"/>
          <w:szCs w:val="24"/>
        </w:rPr>
        <w:t>URL</w:t>
      </w:r>
      <w:proofErr w:type="spellEnd"/>
      <w:r w:rsidRPr="00962C1E">
        <w:rPr>
          <w:rFonts w:ascii="Times New Roman" w:eastAsia="Times New Roman" w:hAnsi="Times New Roman" w:cs="Times New Roman"/>
          <w:color w:val="auto"/>
          <w:sz w:val="24"/>
          <w:szCs w:val="24"/>
        </w:rPr>
        <w:t xml:space="preserve"> de su </w:t>
      </w:r>
      <w:proofErr w:type="spellStart"/>
      <w:r w:rsidRPr="00962C1E">
        <w:rPr>
          <w:rFonts w:ascii="Times New Roman" w:eastAsia="Times New Roman" w:hAnsi="Times New Roman" w:cs="Times New Roman"/>
          <w:color w:val="auto"/>
          <w:sz w:val="24"/>
          <w:szCs w:val="24"/>
        </w:rPr>
        <w:t>WSDL</w:t>
      </w:r>
      <w:proofErr w:type="spellEnd"/>
      <w:r w:rsidRPr="00962C1E">
        <w:rPr>
          <w:rFonts w:ascii="Times New Roman" w:eastAsia="Times New Roman" w:hAnsi="Times New Roman" w:cs="Times New Roman"/>
          <w:color w:val="auto"/>
          <w:sz w:val="24"/>
          <w:szCs w:val="24"/>
        </w:rPr>
        <w:t>, una descripción textual del servicio, etc. (</w:t>
      </w:r>
      <w:proofErr w:type="spellStart"/>
      <w:r w:rsidRPr="00962C1E">
        <w:rPr>
          <w:rFonts w:ascii="Times New Roman" w:eastAsia="Times New Roman" w:hAnsi="Times New Roman" w:cs="Times New Roman"/>
          <w:color w:val="auto"/>
          <w:sz w:val="24"/>
          <w:szCs w:val="24"/>
        </w:rPr>
        <w:t>Mateu</w:t>
      </w:r>
      <w:proofErr w:type="spellEnd"/>
      <w:r w:rsidRPr="00962C1E">
        <w:rPr>
          <w:rFonts w:ascii="Times New Roman" w:eastAsia="Times New Roman" w:hAnsi="Times New Roman" w:cs="Times New Roman"/>
          <w:color w:val="auto"/>
          <w:sz w:val="24"/>
          <w:szCs w:val="24"/>
        </w:rPr>
        <w:t>, 2004)</w:t>
      </w:r>
    </w:p>
    <w:p w14:paraId="514E739A" w14:textId="77777777" w:rsidR="00582B37" w:rsidRPr="00962C1E" w:rsidRDefault="00582B37" w:rsidP="00582B37">
      <w:pPr>
        <w:pStyle w:val="Ttulo2"/>
        <w:numPr>
          <w:ilvl w:val="2"/>
          <w:numId w:val="22"/>
        </w:numPr>
        <w:spacing w:line="360" w:lineRule="auto"/>
        <w:contextualSpacing w:val="0"/>
        <w:rPr>
          <w:rFonts w:ascii="Times New Roman" w:eastAsia="Times New Roman" w:hAnsi="Times New Roman" w:cs="Times New Roman"/>
          <w:color w:val="auto"/>
          <w:sz w:val="24"/>
          <w:szCs w:val="24"/>
        </w:rPr>
      </w:pPr>
      <w:bookmarkStart w:id="49" w:name="_Toc504985005"/>
      <w:proofErr w:type="spellStart"/>
      <w:r w:rsidRPr="00962C1E">
        <w:rPr>
          <w:rFonts w:ascii="Times New Roman" w:eastAsia="Times New Roman" w:hAnsi="Times New Roman" w:cs="Times New Roman"/>
          <w:color w:val="auto"/>
          <w:sz w:val="24"/>
          <w:szCs w:val="24"/>
        </w:rPr>
        <w:t>Json</w:t>
      </w:r>
      <w:bookmarkEnd w:id="49"/>
      <w:proofErr w:type="spellEnd"/>
    </w:p>
    <w:p w14:paraId="49B5AC51"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proofErr w:type="spellStart"/>
      <w:r w:rsidRPr="00962C1E">
        <w:rPr>
          <w:rFonts w:ascii="Times New Roman" w:eastAsia="Times New Roman" w:hAnsi="Times New Roman" w:cs="Times New Roman"/>
          <w:color w:val="auto"/>
          <w:sz w:val="24"/>
          <w:szCs w:val="24"/>
        </w:rPr>
        <w:t>JSON</w:t>
      </w:r>
      <w:proofErr w:type="spellEnd"/>
      <w:r w:rsidRPr="00962C1E">
        <w:rPr>
          <w:rFonts w:ascii="Times New Roman" w:eastAsia="Times New Roman" w:hAnsi="Times New Roman" w:cs="Times New Roman"/>
          <w:color w:val="auto"/>
          <w:sz w:val="24"/>
          <w:szCs w:val="24"/>
        </w:rPr>
        <w:t xml:space="preserve"> (JavaScript </w:t>
      </w:r>
      <w:proofErr w:type="spellStart"/>
      <w:r w:rsidRPr="00962C1E">
        <w:rPr>
          <w:rFonts w:ascii="Times New Roman" w:eastAsia="Times New Roman" w:hAnsi="Times New Roman" w:cs="Times New Roman"/>
          <w:color w:val="auto"/>
          <w:sz w:val="24"/>
          <w:szCs w:val="24"/>
        </w:rPr>
        <w:t>Object</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Notation</w:t>
      </w:r>
      <w:proofErr w:type="spellEnd"/>
      <w:r w:rsidRPr="00962C1E">
        <w:rPr>
          <w:rFonts w:ascii="Times New Roman" w:eastAsia="Times New Roman" w:hAnsi="Times New Roman" w:cs="Times New Roman"/>
          <w:color w:val="auto"/>
          <w:sz w:val="24"/>
          <w:szCs w:val="24"/>
        </w:rPr>
        <w:t xml:space="preserve"> - Notación de Objetos de JavaScript) “es un formato ligero de intercambio de datos. Leerlo y escribirlo es simple para humanos, mientras que para las máquinas es simple interpretarlo y generarlo. Está basado en un subconjunto del lenguaje de programación JavaScript, Standard </w:t>
      </w:r>
      <w:proofErr w:type="spellStart"/>
      <w:r w:rsidRPr="00962C1E">
        <w:rPr>
          <w:rFonts w:ascii="Times New Roman" w:eastAsia="Times New Roman" w:hAnsi="Times New Roman" w:cs="Times New Roman"/>
          <w:color w:val="auto"/>
          <w:sz w:val="24"/>
          <w:szCs w:val="24"/>
        </w:rPr>
        <w:t>ECMA</w:t>
      </w:r>
      <w:proofErr w:type="spellEnd"/>
      <w:r w:rsidRPr="00962C1E">
        <w:rPr>
          <w:rFonts w:ascii="Times New Roman" w:eastAsia="Times New Roman" w:hAnsi="Times New Roman" w:cs="Times New Roman"/>
          <w:color w:val="auto"/>
          <w:sz w:val="24"/>
          <w:szCs w:val="24"/>
        </w:rPr>
        <w:t xml:space="preserve">-262 </w:t>
      </w:r>
      <w:proofErr w:type="spellStart"/>
      <w:r w:rsidRPr="00962C1E">
        <w:rPr>
          <w:rFonts w:ascii="Times New Roman" w:eastAsia="Times New Roman" w:hAnsi="Times New Roman" w:cs="Times New Roman"/>
          <w:color w:val="auto"/>
          <w:sz w:val="24"/>
          <w:szCs w:val="24"/>
        </w:rPr>
        <w:t>3rd</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Edition</w:t>
      </w:r>
      <w:proofErr w:type="spellEnd"/>
      <w:r w:rsidRPr="00962C1E">
        <w:rPr>
          <w:rFonts w:ascii="Times New Roman" w:eastAsia="Times New Roman" w:hAnsi="Times New Roman" w:cs="Times New Roman"/>
          <w:color w:val="auto"/>
          <w:sz w:val="24"/>
          <w:szCs w:val="24"/>
        </w:rPr>
        <w:t xml:space="preserve"> - diciembre 1999” (</w:t>
      </w:r>
      <w:proofErr w:type="spellStart"/>
      <w:r w:rsidRPr="00962C1E">
        <w:rPr>
          <w:rFonts w:ascii="Times New Roman" w:eastAsia="Times New Roman" w:hAnsi="Times New Roman" w:cs="Times New Roman"/>
          <w:color w:val="auto"/>
          <w:sz w:val="24"/>
          <w:szCs w:val="24"/>
        </w:rPr>
        <w:t>json.org</w:t>
      </w:r>
      <w:proofErr w:type="spellEnd"/>
      <w:r w:rsidRPr="00962C1E">
        <w:rPr>
          <w:rFonts w:ascii="Times New Roman" w:eastAsia="Times New Roman" w:hAnsi="Times New Roman" w:cs="Times New Roman"/>
          <w:color w:val="auto"/>
          <w:sz w:val="24"/>
          <w:szCs w:val="24"/>
        </w:rPr>
        <w:t xml:space="preserve">, s.f.). </w:t>
      </w:r>
      <w:proofErr w:type="spellStart"/>
      <w:r w:rsidRPr="00962C1E">
        <w:rPr>
          <w:rFonts w:ascii="Times New Roman" w:eastAsia="Times New Roman" w:hAnsi="Times New Roman" w:cs="Times New Roman"/>
          <w:color w:val="auto"/>
          <w:sz w:val="24"/>
          <w:szCs w:val="24"/>
        </w:rPr>
        <w:t>JSON</w:t>
      </w:r>
      <w:proofErr w:type="spellEnd"/>
      <w:r w:rsidRPr="00962C1E">
        <w:rPr>
          <w:rFonts w:ascii="Times New Roman" w:eastAsia="Times New Roman" w:hAnsi="Times New Roman" w:cs="Times New Roman"/>
          <w:color w:val="auto"/>
          <w:sz w:val="24"/>
          <w:szCs w:val="24"/>
        </w:rPr>
        <w:t xml:space="preserve"> es un formato de texto que es completamente independiente del lenguaje, pero utiliza convenciones que son ampliamente conocidos por los programadores de la familia de lenguajes C, incluyendo C, C++, C#, Java, JavaScript, Perl, </w:t>
      </w:r>
      <w:proofErr w:type="spellStart"/>
      <w:r w:rsidRPr="00962C1E">
        <w:rPr>
          <w:rFonts w:ascii="Times New Roman" w:eastAsia="Times New Roman" w:hAnsi="Times New Roman" w:cs="Times New Roman"/>
          <w:color w:val="auto"/>
          <w:sz w:val="24"/>
          <w:szCs w:val="24"/>
        </w:rPr>
        <w:t>Python</w:t>
      </w:r>
      <w:proofErr w:type="spellEnd"/>
      <w:r w:rsidRPr="00962C1E">
        <w:rPr>
          <w:rFonts w:ascii="Times New Roman" w:eastAsia="Times New Roman" w:hAnsi="Times New Roman" w:cs="Times New Roman"/>
          <w:color w:val="auto"/>
          <w:sz w:val="24"/>
          <w:szCs w:val="24"/>
        </w:rPr>
        <w:t xml:space="preserve">, y muchos otros. Estas propiedades hacen que </w:t>
      </w:r>
      <w:proofErr w:type="spellStart"/>
      <w:r w:rsidRPr="00962C1E">
        <w:rPr>
          <w:rFonts w:ascii="Times New Roman" w:eastAsia="Times New Roman" w:hAnsi="Times New Roman" w:cs="Times New Roman"/>
          <w:color w:val="auto"/>
          <w:sz w:val="24"/>
          <w:szCs w:val="24"/>
        </w:rPr>
        <w:t>JSON</w:t>
      </w:r>
      <w:proofErr w:type="spellEnd"/>
      <w:r w:rsidRPr="00962C1E">
        <w:rPr>
          <w:rFonts w:ascii="Times New Roman" w:eastAsia="Times New Roman" w:hAnsi="Times New Roman" w:cs="Times New Roman"/>
          <w:color w:val="auto"/>
          <w:sz w:val="24"/>
          <w:szCs w:val="24"/>
        </w:rPr>
        <w:t xml:space="preserve"> sea un lenguaje ideal para el intercambio de datos.</w:t>
      </w:r>
    </w:p>
    <w:p w14:paraId="59A0834E" w14:textId="77777777" w:rsidR="00582B37" w:rsidRPr="00962C1E" w:rsidRDefault="00582B37" w:rsidP="00582B37">
      <w:pPr>
        <w:pStyle w:val="Ttulo2"/>
        <w:numPr>
          <w:ilvl w:val="2"/>
          <w:numId w:val="22"/>
        </w:numPr>
        <w:spacing w:line="360" w:lineRule="auto"/>
        <w:contextualSpacing w:val="0"/>
        <w:rPr>
          <w:rFonts w:ascii="Times New Roman" w:eastAsia="Times New Roman" w:hAnsi="Times New Roman" w:cs="Times New Roman"/>
          <w:color w:val="auto"/>
          <w:sz w:val="24"/>
          <w:szCs w:val="24"/>
        </w:rPr>
      </w:pPr>
      <w:bookmarkStart w:id="50" w:name="_Toc504985006"/>
      <w:proofErr w:type="spellStart"/>
      <w:r w:rsidRPr="00962C1E">
        <w:rPr>
          <w:rFonts w:ascii="Times New Roman" w:eastAsia="Times New Roman" w:hAnsi="Times New Roman" w:cs="Times New Roman"/>
          <w:color w:val="auto"/>
          <w:sz w:val="24"/>
          <w:szCs w:val="24"/>
        </w:rPr>
        <w:lastRenderedPageBreak/>
        <w:t>Android</w:t>
      </w:r>
      <w:proofErr w:type="spellEnd"/>
      <w:r w:rsidRPr="00962C1E">
        <w:rPr>
          <w:rFonts w:ascii="Times New Roman" w:eastAsia="Times New Roman" w:hAnsi="Times New Roman" w:cs="Times New Roman"/>
          <w:color w:val="auto"/>
          <w:sz w:val="24"/>
          <w:szCs w:val="24"/>
        </w:rPr>
        <w:t xml:space="preserve"> Studio</w:t>
      </w:r>
      <w:bookmarkEnd w:id="50"/>
      <w:r w:rsidRPr="00962C1E">
        <w:rPr>
          <w:rFonts w:ascii="Times New Roman" w:eastAsia="Times New Roman" w:hAnsi="Times New Roman" w:cs="Times New Roman"/>
          <w:color w:val="auto"/>
          <w:sz w:val="24"/>
          <w:szCs w:val="24"/>
        </w:rPr>
        <w:t xml:space="preserve"> </w:t>
      </w:r>
    </w:p>
    <w:p w14:paraId="7DDA260B"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Studio es el entorno de desarrollo integrado (IDE) oficial para el desarrollo de aplicaciones para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y se basa en </w:t>
      </w:r>
      <w:hyperlink r:id="rId14">
        <w:proofErr w:type="spellStart"/>
        <w:r w:rsidRPr="00962C1E">
          <w:rPr>
            <w:rFonts w:ascii="Times New Roman" w:eastAsia="Times New Roman" w:hAnsi="Times New Roman" w:cs="Times New Roman"/>
            <w:color w:val="auto"/>
            <w:sz w:val="24"/>
            <w:szCs w:val="24"/>
          </w:rPr>
          <w:t>IntelliJ</w:t>
        </w:r>
        <w:proofErr w:type="spellEnd"/>
        <w:r w:rsidRPr="00962C1E">
          <w:rPr>
            <w:rFonts w:ascii="Times New Roman" w:eastAsia="Times New Roman" w:hAnsi="Times New Roman" w:cs="Times New Roman"/>
            <w:color w:val="auto"/>
            <w:sz w:val="24"/>
            <w:szCs w:val="24"/>
          </w:rPr>
          <w:t xml:space="preserve"> IDEA</w:t>
        </w:r>
      </w:hyperlink>
      <w:hyperlink r:id="rId15">
        <w:r w:rsidRPr="00962C1E">
          <w:rPr>
            <w:rFonts w:ascii="Times New Roman" w:eastAsia="Times New Roman" w:hAnsi="Times New Roman" w:cs="Times New Roman"/>
            <w:color w:val="auto"/>
            <w:sz w:val="24"/>
            <w:szCs w:val="24"/>
            <w:u w:val="single"/>
          </w:rPr>
          <w:t xml:space="preserve"> </w:t>
        </w:r>
      </w:hyperlink>
      <w:r w:rsidRPr="00962C1E">
        <w:rPr>
          <w:rFonts w:ascii="Times New Roman" w:eastAsia="Times New Roman" w:hAnsi="Times New Roman" w:cs="Times New Roman"/>
          <w:color w:val="auto"/>
          <w:sz w:val="24"/>
          <w:szCs w:val="24"/>
        </w:rPr>
        <w:t xml:space="preserve">. Además del potente editor de códigos y las herramientas para desarrolladores de </w:t>
      </w:r>
      <w:proofErr w:type="spellStart"/>
      <w:r w:rsidRPr="00962C1E">
        <w:rPr>
          <w:rFonts w:ascii="Times New Roman" w:eastAsia="Times New Roman" w:hAnsi="Times New Roman" w:cs="Times New Roman"/>
          <w:color w:val="auto"/>
          <w:sz w:val="24"/>
          <w:szCs w:val="24"/>
        </w:rPr>
        <w:t>IntelliJ</w:t>
      </w:r>
      <w:proofErr w:type="spellEnd"/>
      <w:r w:rsidRPr="00962C1E">
        <w:rPr>
          <w:rFonts w:ascii="Times New Roman" w:eastAsia="Times New Roman" w:hAnsi="Times New Roman" w:cs="Times New Roman"/>
          <w:color w:val="auto"/>
          <w:sz w:val="24"/>
          <w:szCs w:val="24"/>
        </w:rPr>
        <w:t>.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2017)</w:t>
      </w:r>
    </w:p>
    <w:p w14:paraId="34F2649D"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Studio ofrece aún más funciones que aumentan tu productividad durante la compilación de </w:t>
      </w:r>
      <w:proofErr w:type="spellStart"/>
      <w:r w:rsidRPr="00962C1E">
        <w:rPr>
          <w:rFonts w:ascii="Times New Roman" w:eastAsia="Times New Roman" w:hAnsi="Times New Roman" w:cs="Times New Roman"/>
          <w:color w:val="auto"/>
          <w:sz w:val="24"/>
          <w:szCs w:val="24"/>
        </w:rPr>
        <w:t>apps</w:t>
      </w:r>
      <w:proofErr w:type="spellEnd"/>
      <w:r w:rsidRPr="00962C1E">
        <w:rPr>
          <w:rFonts w:ascii="Times New Roman" w:eastAsia="Times New Roman" w:hAnsi="Times New Roman" w:cs="Times New Roman"/>
          <w:color w:val="auto"/>
          <w:sz w:val="24"/>
          <w:szCs w:val="24"/>
        </w:rPr>
        <w:t xml:space="preserve"> para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como las siguientes (Academia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2015):</w:t>
      </w:r>
    </w:p>
    <w:p w14:paraId="520AB52C" w14:textId="77777777" w:rsidR="00582B37" w:rsidRPr="00962C1E" w:rsidRDefault="00582B37" w:rsidP="00582B37">
      <w:pPr>
        <w:numPr>
          <w:ilvl w:val="0"/>
          <w:numId w:val="18"/>
        </w:numPr>
        <w:spacing w:line="360" w:lineRule="auto"/>
        <w:ind w:hanging="360"/>
        <w:contextualSpacing/>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Un sistema de compilación basado en </w:t>
      </w:r>
      <w:proofErr w:type="spellStart"/>
      <w:r w:rsidRPr="00962C1E">
        <w:rPr>
          <w:rFonts w:ascii="Times New Roman" w:eastAsia="Times New Roman" w:hAnsi="Times New Roman" w:cs="Times New Roman"/>
          <w:color w:val="auto"/>
          <w:sz w:val="24"/>
          <w:szCs w:val="24"/>
        </w:rPr>
        <w:t>Gradle</w:t>
      </w:r>
      <w:proofErr w:type="spellEnd"/>
      <w:r w:rsidRPr="00962C1E">
        <w:rPr>
          <w:rFonts w:ascii="Times New Roman" w:eastAsia="Times New Roman" w:hAnsi="Times New Roman" w:cs="Times New Roman"/>
          <w:color w:val="auto"/>
          <w:sz w:val="24"/>
          <w:szCs w:val="24"/>
        </w:rPr>
        <w:t xml:space="preserve"> flexible</w:t>
      </w:r>
    </w:p>
    <w:p w14:paraId="7FD54687" w14:textId="77777777" w:rsidR="00582B37" w:rsidRPr="00962C1E" w:rsidRDefault="00582B37" w:rsidP="00582B37">
      <w:pPr>
        <w:numPr>
          <w:ilvl w:val="0"/>
          <w:numId w:val="18"/>
        </w:numPr>
        <w:spacing w:line="360" w:lineRule="auto"/>
        <w:ind w:hanging="360"/>
        <w:contextualSpacing/>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Un emulador rápido con varias funciones</w:t>
      </w:r>
    </w:p>
    <w:p w14:paraId="33FF9850" w14:textId="77777777" w:rsidR="00582B37" w:rsidRPr="00962C1E" w:rsidRDefault="00582B37" w:rsidP="00582B37">
      <w:pPr>
        <w:numPr>
          <w:ilvl w:val="0"/>
          <w:numId w:val="18"/>
        </w:numPr>
        <w:spacing w:line="360" w:lineRule="auto"/>
        <w:ind w:hanging="360"/>
        <w:contextualSpacing/>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Un entorno unificado en el que puedes realizar desarrollos para todos los dispositivos </w:t>
      </w:r>
      <w:proofErr w:type="spellStart"/>
      <w:r w:rsidRPr="00962C1E">
        <w:rPr>
          <w:rFonts w:ascii="Times New Roman" w:eastAsia="Times New Roman" w:hAnsi="Times New Roman" w:cs="Times New Roman"/>
          <w:color w:val="auto"/>
          <w:sz w:val="24"/>
          <w:szCs w:val="24"/>
        </w:rPr>
        <w:t>Android</w:t>
      </w:r>
      <w:proofErr w:type="spellEnd"/>
    </w:p>
    <w:p w14:paraId="6F8304DC" w14:textId="77777777" w:rsidR="00582B37" w:rsidRPr="00962C1E" w:rsidRDefault="00582B37" w:rsidP="00582B37">
      <w:pPr>
        <w:numPr>
          <w:ilvl w:val="0"/>
          <w:numId w:val="18"/>
        </w:numPr>
        <w:spacing w:line="360" w:lineRule="auto"/>
        <w:ind w:hanging="360"/>
        <w:contextualSpacing/>
        <w:jc w:val="both"/>
        <w:rPr>
          <w:rFonts w:ascii="Times New Roman" w:eastAsia="Times New Roman" w:hAnsi="Times New Roman" w:cs="Times New Roman"/>
          <w:color w:val="auto"/>
          <w:sz w:val="24"/>
          <w:szCs w:val="24"/>
        </w:rPr>
      </w:pPr>
      <w:proofErr w:type="spellStart"/>
      <w:r w:rsidRPr="00962C1E">
        <w:rPr>
          <w:rFonts w:ascii="Times New Roman" w:eastAsia="Times New Roman" w:hAnsi="Times New Roman" w:cs="Times New Roman"/>
          <w:color w:val="auto"/>
          <w:sz w:val="24"/>
          <w:szCs w:val="24"/>
        </w:rPr>
        <w:t>Instant</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Run</w:t>
      </w:r>
      <w:proofErr w:type="spellEnd"/>
      <w:r w:rsidRPr="00962C1E">
        <w:rPr>
          <w:rFonts w:ascii="Times New Roman" w:eastAsia="Times New Roman" w:hAnsi="Times New Roman" w:cs="Times New Roman"/>
          <w:color w:val="auto"/>
          <w:sz w:val="24"/>
          <w:szCs w:val="24"/>
        </w:rPr>
        <w:t xml:space="preserve"> para aplicar cambios mientras tu </w:t>
      </w:r>
      <w:proofErr w:type="spellStart"/>
      <w:r w:rsidRPr="00962C1E">
        <w:rPr>
          <w:rFonts w:ascii="Times New Roman" w:eastAsia="Times New Roman" w:hAnsi="Times New Roman" w:cs="Times New Roman"/>
          <w:color w:val="auto"/>
          <w:sz w:val="24"/>
          <w:szCs w:val="24"/>
        </w:rPr>
        <w:t>app</w:t>
      </w:r>
      <w:proofErr w:type="spellEnd"/>
      <w:r w:rsidRPr="00962C1E">
        <w:rPr>
          <w:rFonts w:ascii="Times New Roman" w:eastAsia="Times New Roman" w:hAnsi="Times New Roman" w:cs="Times New Roman"/>
          <w:color w:val="auto"/>
          <w:sz w:val="24"/>
          <w:szCs w:val="24"/>
        </w:rPr>
        <w:t xml:space="preserve"> se ejecuta sin la necesidad de compilar un nuevo </w:t>
      </w:r>
      <w:proofErr w:type="spellStart"/>
      <w:r w:rsidRPr="00962C1E">
        <w:rPr>
          <w:rFonts w:ascii="Times New Roman" w:eastAsia="Times New Roman" w:hAnsi="Times New Roman" w:cs="Times New Roman"/>
          <w:color w:val="auto"/>
          <w:sz w:val="24"/>
          <w:szCs w:val="24"/>
        </w:rPr>
        <w:t>APK</w:t>
      </w:r>
      <w:proofErr w:type="spellEnd"/>
    </w:p>
    <w:p w14:paraId="105E56EC" w14:textId="77777777" w:rsidR="00582B37" w:rsidRPr="00962C1E" w:rsidRDefault="00582B37" w:rsidP="00582B37">
      <w:pPr>
        <w:numPr>
          <w:ilvl w:val="0"/>
          <w:numId w:val="18"/>
        </w:numPr>
        <w:spacing w:line="360" w:lineRule="auto"/>
        <w:ind w:hanging="360"/>
        <w:contextualSpacing/>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Integración de plantillas de código y </w:t>
      </w:r>
      <w:proofErr w:type="spellStart"/>
      <w:r w:rsidRPr="00962C1E">
        <w:rPr>
          <w:rFonts w:ascii="Times New Roman" w:eastAsia="Times New Roman" w:hAnsi="Times New Roman" w:cs="Times New Roman"/>
          <w:color w:val="auto"/>
          <w:sz w:val="24"/>
          <w:szCs w:val="24"/>
        </w:rPr>
        <w:t>GitHub</w:t>
      </w:r>
      <w:proofErr w:type="spellEnd"/>
      <w:r w:rsidRPr="00962C1E">
        <w:rPr>
          <w:rFonts w:ascii="Times New Roman" w:eastAsia="Times New Roman" w:hAnsi="Times New Roman" w:cs="Times New Roman"/>
          <w:color w:val="auto"/>
          <w:sz w:val="24"/>
          <w:szCs w:val="24"/>
        </w:rPr>
        <w:t xml:space="preserve"> para ayudarte a compilar funciones comunes de las </w:t>
      </w:r>
      <w:proofErr w:type="spellStart"/>
      <w:r w:rsidRPr="00962C1E">
        <w:rPr>
          <w:rFonts w:ascii="Times New Roman" w:eastAsia="Times New Roman" w:hAnsi="Times New Roman" w:cs="Times New Roman"/>
          <w:color w:val="auto"/>
          <w:sz w:val="24"/>
          <w:szCs w:val="24"/>
        </w:rPr>
        <w:t>apps</w:t>
      </w:r>
      <w:proofErr w:type="spellEnd"/>
      <w:r w:rsidRPr="00962C1E">
        <w:rPr>
          <w:rFonts w:ascii="Times New Roman" w:eastAsia="Times New Roman" w:hAnsi="Times New Roman" w:cs="Times New Roman"/>
          <w:color w:val="auto"/>
          <w:sz w:val="24"/>
          <w:szCs w:val="24"/>
        </w:rPr>
        <w:t xml:space="preserve"> e importar ejemplos de código</w:t>
      </w:r>
    </w:p>
    <w:p w14:paraId="0E395DE6" w14:textId="77777777" w:rsidR="00582B37" w:rsidRPr="00962C1E" w:rsidRDefault="00582B37" w:rsidP="00582B37">
      <w:pPr>
        <w:numPr>
          <w:ilvl w:val="0"/>
          <w:numId w:val="18"/>
        </w:numPr>
        <w:spacing w:line="360" w:lineRule="auto"/>
        <w:ind w:hanging="360"/>
        <w:contextualSpacing/>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Gran cantidad de herramientas y </w:t>
      </w:r>
      <w:proofErr w:type="spellStart"/>
      <w:r w:rsidRPr="00962C1E">
        <w:rPr>
          <w:rFonts w:ascii="Times New Roman" w:eastAsia="Times New Roman" w:hAnsi="Times New Roman" w:cs="Times New Roman"/>
          <w:color w:val="auto"/>
          <w:sz w:val="24"/>
          <w:szCs w:val="24"/>
        </w:rPr>
        <w:t>frameworks</w:t>
      </w:r>
      <w:proofErr w:type="spellEnd"/>
      <w:r w:rsidRPr="00962C1E">
        <w:rPr>
          <w:rFonts w:ascii="Times New Roman" w:eastAsia="Times New Roman" w:hAnsi="Times New Roman" w:cs="Times New Roman"/>
          <w:color w:val="auto"/>
          <w:sz w:val="24"/>
          <w:szCs w:val="24"/>
        </w:rPr>
        <w:t xml:space="preserve"> de prueba</w:t>
      </w:r>
    </w:p>
    <w:p w14:paraId="49D402F1" w14:textId="77777777" w:rsidR="00582B37" w:rsidRPr="00962C1E" w:rsidRDefault="00582B37" w:rsidP="00582B37">
      <w:pPr>
        <w:numPr>
          <w:ilvl w:val="0"/>
          <w:numId w:val="18"/>
        </w:numPr>
        <w:spacing w:line="360" w:lineRule="auto"/>
        <w:ind w:hanging="360"/>
        <w:contextualSpacing/>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Herramientas </w:t>
      </w:r>
      <w:proofErr w:type="spellStart"/>
      <w:r w:rsidRPr="00962C1E">
        <w:rPr>
          <w:rFonts w:ascii="Times New Roman" w:eastAsia="Times New Roman" w:hAnsi="Times New Roman" w:cs="Times New Roman"/>
          <w:color w:val="auto"/>
          <w:sz w:val="24"/>
          <w:szCs w:val="24"/>
        </w:rPr>
        <w:t>Lint</w:t>
      </w:r>
      <w:proofErr w:type="spellEnd"/>
      <w:r w:rsidRPr="00962C1E">
        <w:rPr>
          <w:rFonts w:ascii="Times New Roman" w:eastAsia="Times New Roman" w:hAnsi="Times New Roman" w:cs="Times New Roman"/>
          <w:color w:val="auto"/>
          <w:sz w:val="24"/>
          <w:szCs w:val="24"/>
        </w:rPr>
        <w:t xml:space="preserve"> para detectar problemas de rendimiento, usabilidad, compatibilidad de versión, etc.</w:t>
      </w:r>
    </w:p>
    <w:p w14:paraId="6581AED7" w14:textId="77777777" w:rsidR="00582B37" w:rsidRPr="00962C1E" w:rsidRDefault="00582B37" w:rsidP="00582B37">
      <w:pPr>
        <w:numPr>
          <w:ilvl w:val="0"/>
          <w:numId w:val="18"/>
        </w:numPr>
        <w:spacing w:line="360" w:lineRule="auto"/>
        <w:ind w:hanging="360"/>
        <w:contextualSpacing/>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Compatibilidad con C++ y </w:t>
      </w:r>
      <w:proofErr w:type="spellStart"/>
      <w:r w:rsidRPr="00962C1E">
        <w:rPr>
          <w:rFonts w:ascii="Times New Roman" w:eastAsia="Times New Roman" w:hAnsi="Times New Roman" w:cs="Times New Roman"/>
          <w:color w:val="auto"/>
          <w:sz w:val="24"/>
          <w:szCs w:val="24"/>
        </w:rPr>
        <w:t>NDK</w:t>
      </w:r>
      <w:proofErr w:type="spellEnd"/>
    </w:p>
    <w:p w14:paraId="3B1D5F66" w14:textId="77777777" w:rsidR="00582B37" w:rsidRPr="00962C1E" w:rsidRDefault="00582B37" w:rsidP="00582B37">
      <w:pPr>
        <w:numPr>
          <w:ilvl w:val="0"/>
          <w:numId w:val="18"/>
        </w:numPr>
        <w:spacing w:line="360" w:lineRule="auto"/>
        <w:ind w:hanging="360"/>
        <w:contextualSpacing/>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Soporte incorporado para </w:t>
      </w:r>
      <w:hyperlink r:id="rId16">
        <w:r w:rsidRPr="00962C1E">
          <w:rPr>
            <w:rFonts w:ascii="Times New Roman" w:eastAsia="Times New Roman" w:hAnsi="Times New Roman" w:cs="Times New Roman"/>
            <w:color w:val="auto"/>
            <w:sz w:val="24"/>
            <w:szCs w:val="24"/>
          </w:rPr>
          <w:t xml:space="preserve">Google Cloud </w:t>
        </w:r>
        <w:proofErr w:type="spellStart"/>
        <w:r w:rsidRPr="00962C1E">
          <w:rPr>
            <w:rFonts w:ascii="Times New Roman" w:eastAsia="Times New Roman" w:hAnsi="Times New Roman" w:cs="Times New Roman"/>
            <w:color w:val="auto"/>
            <w:sz w:val="24"/>
            <w:szCs w:val="24"/>
          </w:rPr>
          <w:t>Platform</w:t>
        </w:r>
        <w:proofErr w:type="spellEnd"/>
      </w:hyperlink>
      <w:r w:rsidRPr="00962C1E">
        <w:rPr>
          <w:rFonts w:ascii="Times New Roman" w:eastAsia="Times New Roman" w:hAnsi="Times New Roman" w:cs="Times New Roman"/>
          <w:color w:val="auto"/>
          <w:sz w:val="24"/>
          <w:szCs w:val="24"/>
        </w:rPr>
        <w:t xml:space="preserve">, lo que facilita la integración de Google Cloud </w:t>
      </w:r>
      <w:proofErr w:type="spellStart"/>
      <w:r w:rsidRPr="00962C1E">
        <w:rPr>
          <w:rFonts w:ascii="Times New Roman" w:eastAsia="Times New Roman" w:hAnsi="Times New Roman" w:cs="Times New Roman"/>
          <w:color w:val="auto"/>
          <w:sz w:val="24"/>
          <w:szCs w:val="24"/>
        </w:rPr>
        <w:t>Messaging</w:t>
      </w:r>
      <w:proofErr w:type="spellEnd"/>
      <w:r w:rsidRPr="00962C1E">
        <w:rPr>
          <w:rFonts w:ascii="Times New Roman" w:eastAsia="Times New Roman" w:hAnsi="Times New Roman" w:cs="Times New Roman"/>
          <w:color w:val="auto"/>
          <w:sz w:val="24"/>
          <w:szCs w:val="24"/>
        </w:rPr>
        <w:t xml:space="preserve"> y App </w:t>
      </w:r>
      <w:proofErr w:type="spellStart"/>
      <w:r w:rsidRPr="00962C1E">
        <w:rPr>
          <w:rFonts w:ascii="Times New Roman" w:eastAsia="Times New Roman" w:hAnsi="Times New Roman" w:cs="Times New Roman"/>
          <w:color w:val="auto"/>
          <w:sz w:val="24"/>
          <w:szCs w:val="24"/>
        </w:rPr>
        <w:t>Engine</w:t>
      </w:r>
      <w:proofErr w:type="spellEnd"/>
    </w:p>
    <w:p w14:paraId="70E1981B" w14:textId="77777777" w:rsidR="00582B37" w:rsidRPr="00962C1E" w:rsidRDefault="00582B37" w:rsidP="00582B37">
      <w:pPr>
        <w:spacing w:line="36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 xml:space="preserve">Ventajas uso </w:t>
      </w:r>
      <w:proofErr w:type="spellStart"/>
      <w:r w:rsidRPr="00962C1E">
        <w:rPr>
          <w:rFonts w:ascii="Times New Roman" w:eastAsia="Times New Roman" w:hAnsi="Times New Roman" w:cs="Times New Roman"/>
          <w:b/>
          <w:color w:val="auto"/>
          <w:sz w:val="24"/>
          <w:szCs w:val="24"/>
        </w:rPr>
        <w:t>Android</w:t>
      </w:r>
      <w:proofErr w:type="spellEnd"/>
      <w:r w:rsidRPr="00962C1E">
        <w:rPr>
          <w:rFonts w:ascii="Times New Roman" w:eastAsia="Times New Roman" w:hAnsi="Times New Roman" w:cs="Times New Roman"/>
          <w:b/>
          <w:color w:val="auto"/>
          <w:sz w:val="24"/>
          <w:szCs w:val="24"/>
        </w:rPr>
        <w:t xml:space="preserve"> Studio (</w:t>
      </w:r>
      <w:proofErr w:type="spellStart"/>
      <w:r w:rsidRPr="00962C1E">
        <w:rPr>
          <w:rFonts w:ascii="Times New Roman" w:eastAsia="Times New Roman" w:hAnsi="Times New Roman" w:cs="Times New Roman"/>
          <w:b/>
          <w:color w:val="auto"/>
          <w:sz w:val="24"/>
          <w:szCs w:val="24"/>
        </w:rPr>
        <w:t>Android</w:t>
      </w:r>
      <w:proofErr w:type="spellEnd"/>
      <w:r w:rsidRPr="00962C1E">
        <w:rPr>
          <w:rFonts w:ascii="Times New Roman" w:eastAsia="Times New Roman" w:hAnsi="Times New Roman" w:cs="Times New Roman"/>
          <w:b/>
          <w:color w:val="auto"/>
          <w:sz w:val="24"/>
          <w:szCs w:val="24"/>
        </w:rPr>
        <w:t>, 2017):</w:t>
      </w:r>
    </w:p>
    <w:p w14:paraId="19952BA9" w14:textId="77777777" w:rsidR="00582B37" w:rsidRPr="00962C1E" w:rsidRDefault="00582B37" w:rsidP="00582B37">
      <w:pPr>
        <w:numPr>
          <w:ilvl w:val="0"/>
          <w:numId w:val="19"/>
        </w:numPr>
        <w:spacing w:line="360" w:lineRule="auto"/>
        <w:ind w:hanging="360"/>
        <w:contextualSpacing/>
        <w:jc w:val="both"/>
        <w:rPr>
          <w:rFonts w:ascii="Times New Roman" w:eastAsia="Times New Roman" w:hAnsi="Times New Roman" w:cs="Times New Roman"/>
          <w:color w:val="auto"/>
          <w:sz w:val="24"/>
          <w:szCs w:val="24"/>
        </w:rPr>
      </w:pP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Studio permite la creación de nuevos módulos dentro de un mismo proyecto, sin necesidad de estar cambiando de espacio de trabajo para el manejo de proyectos, algo habitual en Eclipse.</w:t>
      </w:r>
    </w:p>
    <w:p w14:paraId="0AB8C2F2" w14:textId="77777777" w:rsidR="00582B37" w:rsidRPr="00962C1E" w:rsidRDefault="00582B37" w:rsidP="00582B37">
      <w:pPr>
        <w:numPr>
          <w:ilvl w:val="0"/>
          <w:numId w:val="19"/>
        </w:numPr>
        <w:spacing w:line="360" w:lineRule="auto"/>
        <w:ind w:hanging="360"/>
        <w:contextualSpacing/>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Con la simple descarga de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 xml:space="preserve"> Studio se disponen de todas las herramientas necesarias para el desarrollo de aplicaciones para la plataforma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w:t>
      </w:r>
    </w:p>
    <w:p w14:paraId="6D1B7B81" w14:textId="77777777" w:rsidR="00582B37" w:rsidRPr="00962C1E" w:rsidRDefault="00582B37" w:rsidP="00582B37">
      <w:pPr>
        <w:numPr>
          <w:ilvl w:val="0"/>
          <w:numId w:val="19"/>
        </w:numPr>
        <w:spacing w:line="360" w:lineRule="auto"/>
        <w:ind w:hanging="360"/>
        <w:contextualSpacing/>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Su nueva forma de construir los paquetes. </w:t>
      </w:r>
      <w:proofErr w:type="spellStart"/>
      <w:r w:rsidRPr="00962C1E">
        <w:rPr>
          <w:rFonts w:ascii="Times New Roman" w:eastAsia="Times New Roman" w:hAnsi="Times New Roman" w:cs="Times New Roman"/>
          <w:color w:val="auto"/>
          <w:sz w:val="24"/>
          <w:szCs w:val="24"/>
        </w:rPr>
        <w:t>apk</w:t>
      </w:r>
      <w:proofErr w:type="spellEnd"/>
      <w:r w:rsidRPr="00962C1E">
        <w:rPr>
          <w:rFonts w:ascii="Times New Roman" w:eastAsia="Times New Roman" w:hAnsi="Times New Roman" w:cs="Times New Roman"/>
          <w:color w:val="auto"/>
          <w:sz w:val="24"/>
          <w:szCs w:val="24"/>
        </w:rPr>
        <w:t xml:space="preserve">, mediante el uso de </w:t>
      </w:r>
      <w:proofErr w:type="spellStart"/>
      <w:r w:rsidRPr="00962C1E">
        <w:rPr>
          <w:rFonts w:ascii="Times New Roman" w:eastAsia="Times New Roman" w:hAnsi="Times New Roman" w:cs="Times New Roman"/>
          <w:color w:val="auto"/>
          <w:sz w:val="24"/>
          <w:szCs w:val="24"/>
        </w:rPr>
        <w:t>Gradle</w:t>
      </w:r>
      <w:proofErr w:type="spellEnd"/>
      <w:r w:rsidRPr="00962C1E">
        <w:rPr>
          <w:rFonts w:ascii="Times New Roman" w:eastAsia="Times New Roman" w:hAnsi="Times New Roman" w:cs="Times New Roman"/>
          <w:color w:val="auto"/>
          <w:sz w:val="24"/>
          <w:szCs w:val="24"/>
        </w:rPr>
        <w:t>, proporciona una serie de ventajas más acorde a un proyecto Java:</w:t>
      </w:r>
    </w:p>
    <w:p w14:paraId="525DE98A" w14:textId="77777777" w:rsidR="00582B37" w:rsidRPr="00962C1E" w:rsidRDefault="00582B37" w:rsidP="00582B37">
      <w:pPr>
        <w:numPr>
          <w:ilvl w:val="0"/>
          <w:numId w:val="19"/>
        </w:numPr>
        <w:spacing w:line="360" w:lineRule="auto"/>
        <w:ind w:hanging="360"/>
        <w:contextualSpacing/>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Facilita la distribución de código, y por lo tanto el trabajo en equipo.</w:t>
      </w:r>
    </w:p>
    <w:p w14:paraId="77D53FB3" w14:textId="77777777" w:rsidR="00582B37" w:rsidRPr="00962C1E" w:rsidRDefault="00582B37" w:rsidP="00582B37">
      <w:pPr>
        <w:numPr>
          <w:ilvl w:val="0"/>
          <w:numId w:val="19"/>
        </w:numPr>
        <w:spacing w:line="360" w:lineRule="auto"/>
        <w:ind w:hanging="360"/>
        <w:contextualSpacing/>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Reutilización de código y recursos.</w:t>
      </w:r>
    </w:p>
    <w:p w14:paraId="4AF9BDCC" w14:textId="77777777" w:rsidR="00582B37" w:rsidRPr="00962C1E" w:rsidRDefault="00582B37" w:rsidP="00582B37">
      <w:pPr>
        <w:numPr>
          <w:ilvl w:val="0"/>
          <w:numId w:val="19"/>
        </w:numPr>
        <w:spacing w:line="360" w:lineRule="auto"/>
        <w:ind w:hanging="360"/>
        <w:contextualSpacing/>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Permite compilar desde línea de comandos, para aquellas situaciones en las que no </w:t>
      </w:r>
      <w:r w:rsidRPr="00962C1E">
        <w:rPr>
          <w:rFonts w:ascii="Times New Roman" w:eastAsia="Times New Roman" w:hAnsi="Times New Roman" w:cs="Times New Roman"/>
          <w:color w:val="auto"/>
          <w:sz w:val="24"/>
          <w:szCs w:val="24"/>
        </w:rPr>
        <w:lastRenderedPageBreak/>
        <w:t>esté disponible un entorno de desarrollo.</w:t>
      </w:r>
    </w:p>
    <w:p w14:paraId="69F31A0B" w14:textId="77777777" w:rsidR="00582B37" w:rsidRPr="00962C1E" w:rsidRDefault="00582B37" w:rsidP="00582B37">
      <w:pPr>
        <w:numPr>
          <w:ilvl w:val="0"/>
          <w:numId w:val="19"/>
        </w:numPr>
        <w:spacing w:line="360" w:lineRule="auto"/>
        <w:ind w:hanging="360"/>
        <w:contextualSpacing/>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Mayor facilidad para la creación de diferentes versiones de la misma aplicación, que proporciona numerosas ventajas como puede ser la creación de una versión de pago y otra gratuita, o por ejemplo diferentes dispositivos o almacén de datos.</w:t>
      </w:r>
    </w:p>
    <w:p w14:paraId="2E3AF728" w14:textId="77777777" w:rsidR="00582B37" w:rsidRPr="00962C1E" w:rsidRDefault="00582B37" w:rsidP="00582B37">
      <w:pPr>
        <w:spacing w:line="36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 xml:space="preserve">Desventajas uso </w:t>
      </w:r>
      <w:proofErr w:type="spellStart"/>
      <w:r w:rsidRPr="00962C1E">
        <w:rPr>
          <w:rFonts w:ascii="Times New Roman" w:eastAsia="Times New Roman" w:hAnsi="Times New Roman" w:cs="Times New Roman"/>
          <w:b/>
          <w:color w:val="auto"/>
          <w:sz w:val="24"/>
          <w:szCs w:val="24"/>
        </w:rPr>
        <w:t>Android</w:t>
      </w:r>
      <w:proofErr w:type="spellEnd"/>
      <w:r w:rsidRPr="00962C1E">
        <w:rPr>
          <w:rFonts w:ascii="Times New Roman" w:eastAsia="Times New Roman" w:hAnsi="Times New Roman" w:cs="Times New Roman"/>
          <w:b/>
          <w:color w:val="auto"/>
          <w:sz w:val="24"/>
          <w:szCs w:val="24"/>
        </w:rPr>
        <w:t xml:space="preserve"> Studio (</w:t>
      </w:r>
      <w:proofErr w:type="spellStart"/>
      <w:r w:rsidRPr="00962C1E">
        <w:rPr>
          <w:rFonts w:ascii="Times New Roman" w:eastAsia="Times New Roman" w:hAnsi="Times New Roman" w:cs="Times New Roman"/>
          <w:b/>
          <w:color w:val="auto"/>
          <w:sz w:val="24"/>
          <w:szCs w:val="24"/>
        </w:rPr>
        <w:t>Android</w:t>
      </w:r>
      <w:proofErr w:type="spellEnd"/>
      <w:r w:rsidRPr="00962C1E">
        <w:rPr>
          <w:rFonts w:ascii="Times New Roman" w:eastAsia="Times New Roman" w:hAnsi="Times New Roman" w:cs="Times New Roman"/>
          <w:b/>
          <w:color w:val="auto"/>
          <w:sz w:val="24"/>
          <w:szCs w:val="24"/>
        </w:rPr>
        <w:t>, 2017):</w:t>
      </w:r>
    </w:p>
    <w:p w14:paraId="2728873C" w14:textId="77777777" w:rsidR="00582B37" w:rsidRPr="00962C1E" w:rsidRDefault="00582B37" w:rsidP="00582B37">
      <w:pPr>
        <w:numPr>
          <w:ilvl w:val="0"/>
          <w:numId w:val="11"/>
        </w:numPr>
        <w:spacing w:line="360" w:lineRule="auto"/>
        <w:ind w:hanging="360"/>
        <w:contextualSpacing/>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Curva de aprendizaje más lenta para nuevos desarrolladores de </w:t>
      </w:r>
      <w:proofErr w:type="spellStart"/>
      <w:r w:rsidRPr="00962C1E">
        <w:rPr>
          <w:rFonts w:ascii="Times New Roman" w:eastAsia="Times New Roman" w:hAnsi="Times New Roman" w:cs="Times New Roman"/>
          <w:color w:val="auto"/>
          <w:sz w:val="24"/>
          <w:szCs w:val="24"/>
        </w:rPr>
        <w:t>Android</w:t>
      </w:r>
      <w:proofErr w:type="spellEnd"/>
      <w:r w:rsidRPr="00962C1E">
        <w:rPr>
          <w:rFonts w:ascii="Times New Roman" w:eastAsia="Times New Roman" w:hAnsi="Times New Roman" w:cs="Times New Roman"/>
          <w:color w:val="auto"/>
          <w:sz w:val="24"/>
          <w:szCs w:val="24"/>
        </w:rPr>
        <w:t>.</w:t>
      </w:r>
    </w:p>
    <w:p w14:paraId="58D8CA22" w14:textId="77777777" w:rsidR="00582B37" w:rsidRPr="00962C1E" w:rsidRDefault="00582B37" w:rsidP="00582B37">
      <w:pPr>
        <w:numPr>
          <w:ilvl w:val="0"/>
          <w:numId w:val="11"/>
        </w:numPr>
        <w:spacing w:line="360" w:lineRule="auto"/>
        <w:ind w:hanging="360"/>
        <w:contextualSpacing/>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El sistema de construcción de proyectos </w:t>
      </w:r>
      <w:proofErr w:type="spellStart"/>
      <w:r w:rsidRPr="00962C1E">
        <w:rPr>
          <w:rFonts w:ascii="Times New Roman" w:eastAsia="Times New Roman" w:hAnsi="Times New Roman" w:cs="Times New Roman"/>
          <w:color w:val="auto"/>
          <w:sz w:val="24"/>
          <w:szCs w:val="24"/>
        </w:rPr>
        <w:t>Gradle</w:t>
      </w:r>
      <w:proofErr w:type="spellEnd"/>
      <w:r w:rsidRPr="00962C1E">
        <w:rPr>
          <w:rFonts w:ascii="Times New Roman" w:eastAsia="Times New Roman" w:hAnsi="Times New Roman" w:cs="Times New Roman"/>
          <w:color w:val="auto"/>
          <w:sz w:val="24"/>
          <w:szCs w:val="24"/>
        </w:rPr>
        <w:t xml:space="preserve"> puede resultar complicado inicialmente.</w:t>
      </w:r>
    </w:p>
    <w:p w14:paraId="0FCF632E" w14:textId="77777777" w:rsidR="00582B37" w:rsidRPr="00962C1E" w:rsidRDefault="00582B37" w:rsidP="00582B37">
      <w:pPr>
        <w:numPr>
          <w:ilvl w:val="0"/>
          <w:numId w:val="11"/>
        </w:numPr>
        <w:spacing w:line="360" w:lineRule="auto"/>
        <w:ind w:hanging="360"/>
        <w:contextualSpacing/>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En comparativa con Eclipse, menor número de </w:t>
      </w:r>
      <w:proofErr w:type="spellStart"/>
      <w:r w:rsidRPr="00962C1E">
        <w:rPr>
          <w:rFonts w:ascii="Times New Roman" w:eastAsia="Times New Roman" w:hAnsi="Times New Roman" w:cs="Times New Roman"/>
          <w:color w:val="auto"/>
          <w:sz w:val="24"/>
          <w:szCs w:val="24"/>
        </w:rPr>
        <w:t>plugins</w:t>
      </w:r>
      <w:proofErr w:type="spellEnd"/>
      <w:r w:rsidRPr="00962C1E">
        <w:rPr>
          <w:rFonts w:ascii="Times New Roman" w:eastAsia="Times New Roman" w:hAnsi="Times New Roman" w:cs="Times New Roman"/>
          <w:color w:val="auto"/>
          <w:sz w:val="24"/>
          <w:szCs w:val="24"/>
        </w:rPr>
        <w:t>.</w:t>
      </w:r>
    </w:p>
    <w:p w14:paraId="221C939C" w14:textId="77777777" w:rsidR="00582B37" w:rsidRPr="00962C1E" w:rsidRDefault="00582B37" w:rsidP="00582B37">
      <w:pPr>
        <w:pStyle w:val="Ttulo2"/>
        <w:numPr>
          <w:ilvl w:val="2"/>
          <w:numId w:val="22"/>
        </w:numPr>
        <w:spacing w:line="360" w:lineRule="auto"/>
        <w:contextualSpacing w:val="0"/>
        <w:rPr>
          <w:rFonts w:ascii="Times New Roman" w:hAnsi="Times New Roman" w:cs="Times New Roman"/>
          <w:color w:val="auto"/>
          <w:sz w:val="24"/>
          <w:szCs w:val="24"/>
        </w:rPr>
      </w:pPr>
      <w:bookmarkStart w:id="51" w:name="_Toc504985007"/>
      <w:r w:rsidRPr="00962C1E">
        <w:rPr>
          <w:rFonts w:ascii="Times New Roman" w:eastAsia="Times New Roman" w:hAnsi="Times New Roman" w:cs="Times New Roman"/>
          <w:color w:val="auto"/>
          <w:sz w:val="24"/>
          <w:szCs w:val="24"/>
        </w:rPr>
        <w:t>Aplicación web</w:t>
      </w:r>
      <w:bookmarkEnd w:id="51"/>
      <w:r w:rsidRPr="00962C1E">
        <w:rPr>
          <w:rFonts w:ascii="Times New Roman" w:hAnsi="Times New Roman" w:cs="Times New Roman"/>
          <w:color w:val="auto"/>
          <w:sz w:val="24"/>
          <w:szCs w:val="24"/>
        </w:rPr>
        <w:t xml:space="preserve"> </w:t>
      </w:r>
    </w:p>
    <w:p w14:paraId="3D578E7B"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Una aplicación web es cualquier aplicación que es accedida vía web por una red como internet o una intranet. Una de las ventajas de las aplicaciones web cargadas desde internet (u otra red) es la facilidad de mantener y actualizar dichas aplicaciones sin la necesidad de distribuir e instalar un software en, potencialmente, miles de clientes. También la posibilidad de ser ejecutadas en múltiples plataformas.  (Luján, 2002)</w:t>
      </w:r>
    </w:p>
    <w:p w14:paraId="6301D11C"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El éxito espectacular de la web se basa en dos puntales fundamentales el protocolo HTTP y el lenguaje HTML.</w:t>
      </w:r>
    </w:p>
    <w:p w14:paraId="57C00380"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Uno permite una implementación simple y sencilla de un sistema de comunicaciones que nos permite enviar cualquier tipo de ficheros de una forma fácil, simplificando el funcionamiento del servidor y permitiendo que servidores poco potentes atiendan miles de peticiones y reduzcan los costes de despliegue. (</w:t>
      </w:r>
      <w:proofErr w:type="spellStart"/>
      <w:r w:rsidRPr="00962C1E">
        <w:rPr>
          <w:rFonts w:ascii="Times New Roman" w:eastAsia="Times New Roman" w:hAnsi="Times New Roman" w:cs="Times New Roman"/>
          <w:color w:val="auto"/>
          <w:sz w:val="24"/>
          <w:szCs w:val="24"/>
        </w:rPr>
        <w:t>Mateu</w:t>
      </w:r>
      <w:proofErr w:type="spellEnd"/>
      <w:r w:rsidRPr="00962C1E">
        <w:rPr>
          <w:rFonts w:ascii="Times New Roman" w:eastAsia="Times New Roman" w:hAnsi="Times New Roman" w:cs="Times New Roman"/>
          <w:color w:val="auto"/>
          <w:sz w:val="24"/>
          <w:szCs w:val="24"/>
        </w:rPr>
        <w:t>, 2004)</w:t>
      </w:r>
    </w:p>
    <w:p w14:paraId="7C5327A7"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El otro nos proporciona un mecanismo de composición de páginas enlazadas simple y fácil, altamente eficiente y de uso muy simple. (</w:t>
      </w:r>
      <w:proofErr w:type="spellStart"/>
      <w:r w:rsidRPr="00962C1E">
        <w:rPr>
          <w:rFonts w:ascii="Times New Roman" w:eastAsia="Times New Roman" w:hAnsi="Times New Roman" w:cs="Times New Roman"/>
          <w:color w:val="auto"/>
          <w:sz w:val="24"/>
          <w:szCs w:val="24"/>
        </w:rPr>
        <w:t>Mateu</w:t>
      </w:r>
      <w:proofErr w:type="spellEnd"/>
      <w:r w:rsidRPr="00962C1E">
        <w:rPr>
          <w:rFonts w:ascii="Times New Roman" w:eastAsia="Times New Roman" w:hAnsi="Times New Roman" w:cs="Times New Roman"/>
          <w:color w:val="auto"/>
          <w:sz w:val="24"/>
          <w:szCs w:val="24"/>
        </w:rPr>
        <w:t>, 2004)</w:t>
      </w:r>
    </w:p>
    <w:p w14:paraId="1D252FED" w14:textId="77777777" w:rsidR="00582B37" w:rsidRPr="00962C1E" w:rsidRDefault="00582B37" w:rsidP="00582B37">
      <w:pPr>
        <w:pStyle w:val="Ttulo2"/>
        <w:numPr>
          <w:ilvl w:val="2"/>
          <w:numId w:val="22"/>
        </w:numPr>
        <w:spacing w:line="360" w:lineRule="auto"/>
        <w:contextualSpacing w:val="0"/>
        <w:rPr>
          <w:rFonts w:ascii="Times New Roman" w:eastAsia="Times New Roman" w:hAnsi="Times New Roman" w:cs="Times New Roman"/>
          <w:color w:val="auto"/>
          <w:sz w:val="24"/>
          <w:szCs w:val="24"/>
        </w:rPr>
      </w:pPr>
      <w:bookmarkStart w:id="52" w:name="_Toc504985008"/>
      <w:r w:rsidRPr="00962C1E">
        <w:rPr>
          <w:rFonts w:ascii="Times New Roman" w:eastAsia="Times New Roman" w:hAnsi="Times New Roman" w:cs="Times New Roman"/>
          <w:color w:val="auto"/>
          <w:sz w:val="24"/>
          <w:szCs w:val="24"/>
        </w:rPr>
        <w:t>Framework Play</w:t>
      </w:r>
      <w:bookmarkEnd w:id="52"/>
    </w:p>
    <w:p w14:paraId="36AC4D1F"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Play es un </w:t>
      </w:r>
      <w:proofErr w:type="spellStart"/>
      <w:r w:rsidRPr="00962C1E">
        <w:rPr>
          <w:rFonts w:ascii="Times New Roman" w:eastAsia="Times New Roman" w:hAnsi="Times New Roman" w:cs="Times New Roman"/>
          <w:color w:val="auto"/>
          <w:sz w:val="24"/>
          <w:szCs w:val="24"/>
        </w:rPr>
        <w:t>framework</w:t>
      </w:r>
      <w:proofErr w:type="spellEnd"/>
      <w:r w:rsidRPr="00962C1E">
        <w:rPr>
          <w:rFonts w:ascii="Times New Roman" w:eastAsia="Times New Roman" w:hAnsi="Times New Roman" w:cs="Times New Roman"/>
          <w:color w:val="auto"/>
          <w:sz w:val="24"/>
          <w:szCs w:val="24"/>
        </w:rPr>
        <w:t xml:space="preserve"> para el desarrollo rápido de aplicaciones web con Java y </w:t>
      </w:r>
      <w:proofErr w:type="spellStart"/>
      <w:r w:rsidRPr="00962C1E">
        <w:rPr>
          <w:rFonts w:ascii="Times New Roman" w:eastAsia="Times New Roman" w:hAnsi="Times New Roman" w:cs="Times New Roman"/>
          <w:color w:val="auto"/>
          <w:sz w:val="24"/>
          <w:szCs w:val="24"/>
        </w:rPr>
        <w:t>Scala</w:t>
      </w:r>
      <w:proofErr w:type="spellEnd"/>
      <w:r w:rsidRPr="00962C1E">
        <w:rPr>
          <w:rFonts w:ascii="Times New Roman" w:eastAsia="Times New Roman" w:hAnsi="Times New Roman" w:cs="Times New Roman"/>
          <w:color w:val="auto"/>
          <w:sz w:val="24"/>
          <w:szCs w:val="24"/>
        </w:rPr>
        <w:t xml:space="preserve">, está basado en el patrón </w:t>
      </w:r>
      <w:proofErr w:type="spellStart"/>
      <w:r w:rsidRPr="00962C1E">
        <w:rPr>
          <w:rFonts w:ascii="Times New Roman" w:eastAsia="Times New Roman" w:hAnsi="Times New Roman" w:cs="Times New Roman"/>
          <w:color w:val="auto"/>
          <w:sz w:val="24"/>
          <w:szCs w:val="24"/>
        </w:rPr>
        <w:t>MVC</w:t>
      </w:r>
      <w:proofErr w:type="spellEnd"/>
      <w:r w:rsidRPr="00962C1E">
        <w:rPr>
          <w:rFonts w:ascii="Times New Roman" w:eastAsia="Times New Roman" w:hAnsi="Times New Roman" w:cs="Times New Roman"/>
          <w:color w:val="auto"/>
          <w:sz w:val="24"/>
          <w:szCs w:val="24"/>
        </w:rPr>
        <w:t xml:space="preserve"> (Modelo, Vista, Controlador), agregando la filosofía de Convención sobre Configuración. Play! explota el modelo de desarrollo guiado por pruebas integrando </w:t>
      </w:r>
      <w:proofErr w:type="spellStart"/>
      <w:r w:rsidRPr="00962C1E">
        <w:rPr>
          <w:rFonts w:ascii="Times New Roman" w:eastAsia="Times New Roman" w:hAnsi="Times New Roman" w:cs="Times New Roman"/>
          <w:color w:val="auto"/>
          <w:sz w:val="24"/>
          <w:szCs w:val="24"/>
        </w:rPr>
        <w:t>tests</w:t>
      </w:r>
      <w:proofErr w:type="spellEnd"/>
      <w:r w:rsidRPr="00962C1E">
        <w:rPr>
          <w:rFonts w:ascii="Times New Roman" w:eastAsia="Times New Roman" w:hAnsi="Times New Roman" w:cs="Times New Roman"/>
          <w:color w:val="auto"/>
          <w:sz w:val="24"/>
          <w:szCs w:val="24"/>
        </w:rPr>
        <w:t xml:space="preserve"> unitarios con </w:t>
      </w:r>
      <w:proofErr w:type="spellStart"/>
      <w:r w:rsidRPr="00962C1E">
        <w:rPr>
          <w:rFonts w:ascii="Times New Roman" w:eastAsia="Times New Roman" w:hAnsi="Times New Roman" w:cs="Times New Roman"/>
          <w:color w:val="auto"/>
          <w:sz w:val="24"/>
          <w:szCs w:val="24"/>
        </w:rPr>
        <w:t>JUnit</w:t>
      </w:r>
      <w:proofErr w:type="spellEnd"/>
      <w:r w:rsidRPr="00962C1E">
        <w:rPr>
          <w:rFonts w:ascii="Times New Roman" w:eastAsia="Times New Roman" w:hAnsi="Times New Roman" w:cs="Times New Roman"/>
          <w:color w:val="auto"/>
          <w:sz w:val="24"/>
          <w:szCs w:val="24"/>
        </w:rPr>
        <w:t>. (</w:t>
      </w:r>
      <w:proofErr w:type="spellStart"/>
      <w:r w:rsidRPr="00962C1E">
        <w:rPr>
          <w:rFonts w:ascii="Times New Roman" w:eastAsia="Times New Roman" w:hAnsi="Times New Roman" w:cs="Times New Roman"/>
          <w:color w:val="auto"/>
          <w:sz w:val="24"/>
          <w:szCs w:val="24"/>
        </w:rPr>
        <w:t>codecriticon.com</w:t>
      </w:r>
      <w:proofErr w:type="spellEnd"/>
      <w:r w:rsidRPr="00962C1E">
        <w:rPr>
          <w:rFonts w:ascii="Times New Roman" w:eastAsia="Times New Roman" w:hAnsi="Times New Roman" w:cs="Times New Roman"/>
          <w:color w:val="auto"/>
          <w:sz w:val="24"/>
          <w:szCs w:val="24"/>
        </w:rPr>
        <w:t>, 2014)</w:t>
      </w:r>
    </w:p>
    <w:p w14:paraId="0B1776AE" w14:textId="77777777" w:rsidR="00582B37" w:rsidRPr="00962C1E" w:rsidRDefault="00582B37" w:rsidP="00582B37">
      <w:pPr>
        <w:pStyle w:val="Ttulo2"/>
        <w:numPr>
          <w:ilvl w:val="2"/>
          <w:numId w:val="22"/>
        </w:numPr>
        <w:spacing w:line="360" w:lineRule="auto"/>
        <w:contextualSpacing w:val="0"/>
        <w:rPr>
          <w:rFonts w:ascii="Times New Roman" w:eastAsia="Times New Roman" w:hAnsi="Times New Roman" w:cs="Times New Roman"/>
          <w:color w:val="auto"/>
          <w:sz w:val="24"/>
          <w:szCs w:val="24"/>
        </w:rPr>
      </w:pPr>
      <w:bookmarkStart w:id="53" w:name="_Toc504985009"/>
      <w:r w:rsidRPr="00962C1E">
        <w:rPr>
          <w:rFonts w:ascii="Times New Roman" w:eastAsia="Times New Roman" w:hAnsi="Times New Roman" w:cs="Times New Roman"/>
          <w:color w:val="auto"/>
          <w:sz w:val="24"/>
          <w:szCs w:val="24"/>
        </w:rPr>
        <w:lastRenderedPageBreak/>
        <w:t xml:space="preserve">Base de datos </w:t>
      </w:r>
      <w:proofErr w:type="spellStart"/>
      <w:r w:rsidRPr="00962C1E">
        <w:rPr>
          <w:rFonts w:ascii="Times New Roman" w:eastAsia="Times New Roman" w:hAnsi="Times New Roman" w:cs="Times New Roman"/>
          <w:color w:val="auto"/>
          <w:sz w:val="24"/>
          <w:szCs w:val="24"/>
        </w:rPr>
        <w:t>POSTGRESQL</w:t>
      </w:r>
      <w:bookmarkEnd w:id="53"/>
      <w:proofErr w:type="spellEnd"/>
    </w:p>
    <w:p w14:paraId="1E30B194" w14:textId="77777777" w:rsidR="00582B37" w:rsidRPr="00962C1E" w:rsidRDefault="00582B37" w:rsidP="00582B37">
      <w:pPr>
        <w:spacing w:line="360" w:lineRule="auto"/>
        <w:jc w:val="both"/>
        <w:rPr>
          <w:rFonts w:ascii="Times New Roman" w:eastAsia="Times New Roman" w:hAnsi="Times New Roman" w:cs="Times New Roman"/>
          <w:b/>
          <w:color w:val="auto"/>
          <w:sz w:val="24"/>
          <w:szCs w:val="24"/>
        </w:rPr>
      </w:pPr>
      <w:proofErr w:type="spellStart"/>
      <w:r w:rsidRPr="00962C1E">
        <w:rPr>
          <w:rFonts w:ascii="Times New Roman" w:eastAsia="Times New Roman" w:hAnsi="Times New Roman" w:cs="Times New Roman"/>
          <w:color w:val="auto"/>
          <w:sz w:val="24"/>
          <w:szCs w:val="24"/>
          <w:highlight w:val="white"/>
        </w:rPr>
        <w:t>PostgreSQL</w:t>
      </w:r>
      <w:proofErr w:type="spellEnd"/>
      <w:r w:rsidRPr="00962C1E">
        <w:rPr>
          <w:rFonts w:ascii="Times New Roman" w:eastAsia="Times New Roman" w:hAnsi="Times New Roman" w:cs="Times New Roman"/>
          <w:color w:val="auto"/>
          <w:sz w:val="24"/>
          <w:szCs w:val="24"/>
          <w:highlight w:val="white"/>
        </w:rPr>
        <w:t xml:space="preserve"> es un sistema de gestión de bases de datos objeto-relacional, distribuido bajo licencia BSD y con su código fuente disponible libremente</w:t>
      </w:r>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PostgreSQL</w:t>
      </w:r>
      <w:proofErr w:type="spellEnd"/>
      <w:r w:rsidRPr="00962C1E">
        <w:rPr>
          <w:rFonts w:ascii="Times New Roman" w:eastAsia="Times New Roman" w:hAnsi="Times New Roman" w:cs="Times New Roman"/>
          <w:color w:val="auto"/>
          <w:sz w:val="24"/>
          <w:szCs w:val="24"/>
        </w:rPr>
        <w:t xml:space="preserve"> utiliza un modelo cliente/servidor y usa </w:t>
      </w:r>
      <w:r w:rsidRPr="00962C1E">
        <w:rPr>
          <w:rFonts w:ascii="Times New Roman" w:eastAsia="Times New Roman" w:hAnsi="Times New Roman" w:cs="Times New Roman"/>
          <w:i/>
          <w:color w:val="auto"/>
          <w:sz w:val="24"/>
          <w:szCs w:val="24"/>
        </w:rPr>
        <w:t>multiprocesos</w:t>
      </w:r>
      <w:r w:rsidRPr="00962C1E">
        <w:rPr>
          <w:rFonts w:ascii="Times New Roman" w:eastAsia="Times New Roman" w:hAnsi="Times New Roman" w:cs="Times New Roman"/>
          <w:color w:val="auto"/>
          <w:sz w:val="24"/>
          <w:szCs w:val="24"/>
        </w:rPr>
        <w:t xml:space="preserve"> en vez de </w:t>
      </w:r>
      <w:proofErr w:type="spellStart"/>
      <w:r w:rsidRPr="00962C1E">
        <w:rPr>
          <w:rFonts w:ascii="Times New Roman" w:eastAsia="Times New Roman" w:hAnsi="Times New Roman" w:cs="Times New Roman"/>
          <w:i/>
          <w:color w:val="auto"/>
          <w:sz w:val="24"/>
          <w:szCs w:val="24"/>
        </w:rPr>
        <w:t>multihilos</w:t>
      </w:r>
      <w:proofErr w:type="spellEnd"/>
      <w:r w:rsidRPr="00962C1E">
        <w:rPr>
          <w:rFonts w:ascii="Times New Roman" w:eastAsia="Times New Roman" w:hAnsi="Times New Roman" w:cs="Times New Roman"/>
          <w:color w:val="auto"/>
          <w:sz w:val="24"/>
          <w:szCs w:val="24"/>
        </w:rPr>
        <w:t xml:space="preserve"> para garantizar la estabilidad del sistema. Un fallo en uno de los procesos no afectará el resto y el sistema continuará funcionando. (</w:t>
      </w:r>
      <w:proofErr w:type="spellStart"/>
      <w:r w:rsidRPr="00962C1E">
        <w:rPr>
          <w:rFonts w:ascii="Times New Roman" w:eastAsia="Times New Roman" w:hAnsi="Times New Roman" w:cs="Times New Roman"/>
          <w:color w:val="auto"/>
          <w:sz w:val="24"/>
          <w:szCs w:val="24"/>
        </w:rPr>
        <w:t>Martinez</w:t>
      </w:r>
      <w:proofErr w:type="spellEnd"/>
      <w:r w:rsidRPr="00962C1E">
        <w:rPr>
          <w:rFonts w:ascii="Times New Roman" w:eastAsia="Times New Roman" w:hAnsi="Times New Roman" w:cs="Times New Roman"/>
          <w:color w:val="auto"/>
          <w:sz w:val="24"/>
          <w:szCs w:val="24"/>
        </w:rPr>
        <w:t>, 2010)</w:t>
      </w:r>
    </w:p>
    <w:p w14:paraId="4D192F5D" w14:textId="77777777" w:rsidR="00582B37" w:rsidRPr="00962C1E" w:rsidRDefault="00582B37" w:rsidP="00582B37">
      <w:pPr>
        <w:pStyle w:val="Ttulo2"/>
        <w:numPr>
          <w:ilvl w:val="2"/>
          <w:numId w:val="22"/>
        </w:numPr>
        <w:spacing w:line="360" w:lineRule="auto"/>
        <w:contextualSpacing w:val="0"/>
        <w:rPr>
          <w:rFonts w:ascii="Times New Roman" w:eastAsia="Times New Roman" w:hAnsi="Times New Roman" w:cs="Times New Roman"/>
          <w:color w:val="auto"/>
          <w:sz w:val="24"/>
          <w:szCs w:val="24"/>
        </w:rPr>
      </w:pPr>
      <w:bookmarkStart w:id="54" w:name="_Toc504985010"/>
      <w:r w:rsidRPr="00962C1E">
        <w:rPr>
          <w:rFonts w:ascii="Times New Roman" w:eastAsia="Times New Roman" w:hAnsi="Times New Roman" w:cs="Times New Roman"/>
          <w:color w:val="auto"/>
          <w:sz w:val="24"/>
          <w:szCs w:val="24"/>
        </w:rPr>
        <w:t>Eclipse</w:t>
      </w:r>
      <w:bookmarkEnd w:id="54"/>
    </w:p>
    <w:p w14:paraId="5A3AF041"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Eclipse es una plataforma de desarrollo, diseñada para ser extendida de forma indefinida a través de </w:t>
      </w:r>
      <w:proofErr w:type="spellStart"/>
      <w:r w:rsidRPr="00962C1E">
        <w:rPr>
          <w:rFonts w:ascii="Times New Roman" w:eastAsia="Times New Roman" w:hAnsi="Times New Roman" w:cs="Times New Roman"/>
          <w:color w:val="auto"/>
          <w:sz w:val="24"/>
          <w:szCs w:val="24"/>
        </w:rPr>
        <w:t>plug-ins</w:t>
      </w:r>
      <w:proofErr w:type="spellEnd"/>
      <w:r w:rsidRPr="00962C1E">
        <w:rPr>
          <w:rFonts w:ascii="Times New Roman" w:eastAsia="Times New Roman" w:hAnsi="Times New Roman" w:cs="Times New Roman"/>
          <w:color w:val="auto"/>
          <w:sz w:val="24"/>
          <w:szCs w:val="24"/>
        </w:rPr>
        <w:t xml:space="preserve">. Fue concebida desde sus orígenes para convertirse en una plataforma de integración de herramientas de desarrollo. No tiene en mente un lenguaje específico, sino que es un IDE genérico, aunque goza de mucha popularidad entre la comunidad de desarrolladores del lenguaje Java usando el </w:t>
      </w:r>
      <w:proofErr w:type="spellStart"/>
      <w:r w:rsidRPr="00962C1E">
        <w:rPr>
          <w:rFonts w:ascii="Times New Roman" w:eastAsia="Times New Roman" w:hAnsi="Times New Roman" w:cs="Times New Roman"/>
          <w:color w:val="auto"/>
          <w:sz w:val="24"/>
          <w:szCs w:val="24"/>
        </w:rPr>
        <w:t>plug</w:t>
      </w:r>
      <w:proofErr w:type="spellEnd"/>
      <w:r w:rsidRPr="00962C1E">
        <w:rPr>
          <w:rFonts w:ascii="Times New Roman" w:eastAsia="Times New Roman" w:hAnsi="Times New Roman" w:cs="Times New Roman"/>
          <w:color w:val="auto"/>
          <w:sz w:val="24"/>
          <w:szCs w:val="24"/>
        </w:rPr>
        <w:t xml:space="preserve">-in </w:t>
      </w:r>
      <w:proofErr w:type="spellStart"/>
      <w:r w:rsidRPr="00962C1E">
        <w:rPr>
          <w:rFonts w:ascii="Times New Roman" w:eastAsia="Times New Roman" w:hAnsi="Times New Roman" w:cs="Times New Roman"/>
          <w:color w:val="auto"/>
          <w:sz w:val="24"/>
          <w:szCs w:val="24"/>
        </w:rPr>
        <w:t>JDT</w:t>
      </w:r>
      <w:proofErr w:type="spellEnd"/>
      <w:r w:rsidRPr="00962C1E">
        <w:rPr>
          <w:rFonts w:ascii="Times New Roman" w:eastAsia="Times New Roman" w:hAnsi="Times New Roman" w:cs="Times New Roman"/>
          <w:color w:val="auto"/>
          <w:sz w:val="24"/>
          <w:szCs w:val="24"/>
        </w:rPr>
        <w:t xml:space="preserve"> que viene incluido en la distribución estándar del IDE. (</w:t>
      </w:r>
      <w:proofErr w:type="spellStart"/>
      <w:r w:rsidRPr="00962C1E">
        <w:rPr>
          <w:rFonts w:ascii="Times New Roman" w:eastAsia="Times New Roman" w:hAnsi="Times New Roman" w:cs="Times New Roman"/>
          <w:color w:val="auto"/>
          <w:sz w:val="24"/>
          <w:szCs w:val="24"/>
        </w:rPr>
        <w:t>Damaia</w:t>
      </w:r>
      <w:proofErr w:type="spellEnd"/>
      <w:r w:rsidRPr="00962C1E">
        <w:rPr>
          <w:rFonts w:ascii="Times New Roman" w:eastAsia="Times New Roman" w:hAnsi="Times New Roman" w:cs="Times New Roman"/>
          <w:color w:val="auto"/>
          <w:sz w:val="24"/>
          <w:szCs w:val="24"/>
        </w:rPr>
        <w:t>, 2014)</w:t>
      </w:r>
    </w:p>
    <w:p w14:paraId="221FD5EA" w14:textId="77777777" w:rsidR="00582B37" w:rsidRPr="00962C1E" w:rsidRDefault="00582B37" w:rsidP="00582B37">
      <w:pPr>
        <w:pStyle w:val="Ttulo2"/>
        <w:numPr>
          <w:ilvl w:val="2"/>
          <w:numId w:val="22"/>
        </w:numPr>
        <w:spacing w:line="360" w:lineRule="auto"/>
        <w:contextualSpacing w:val="0"/>
        <w:jc w:val="both"/>
        <w:rPr>
          <w:rFonts w:ascii="Times New Roman" w:eastAsia="Times New Roman" w:hAnsi="Times New Roman" w:cs="Times New Roman"/>
          <w:color w:val="auto"/>
          <w:sz w:val="24"/>
          <w:szCs w:val="24"/>
        </w:rPr>
      </w:pPr>
      <w:bookmarkStart w:id="55" w:name="_Toc504985011"/>
      <w:r w:rsidRPr="00962C1E">
        <w:rPr>
          <w:rFonts w:ascii="Times New Roman" w:eastAsia="Times New Roman" w:hAnsi="Times New Roman" w:cs="Times New Roman"/>
          <w:color w:val="auto"/>
          <w:sz w:val="24"/>
          <w:szCs w:val="24"/>
        </w:rPr>
        <w:t>Lenguaje Java</w:t>
      </w:r>
      <w:bookmarkEnd w:id="55"/>
    </w:p>
    <w:p w14:paraId="3A5E45DA"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highlight w:val="white"/>
        </w:rPr>
      </w:pPr>
      <w:r w:rsidRPr="00962C1E">
        <w:rPr>
          <w:rFonts w:ascii="Times New Roman" w:eastAsia="Times New Roman" w:hAnsi="Times New Roman" w:cs="Times New Roman"/>
          <w:color w:val="auto"/>
          <w:sz w:val="24"/>
          <w:szCs w:val="24"/>
          <w:highlight w:val="white"/>
        </w:rPr>
        <w:t xml:space="preserve">El lenguaje para la programación en Java, es un lenguaje orientado a objeto, de una plataforma independiente. El lenguaje para la programación en Java, fue desarrollado por la compañía </w:t>
      </w:r>
      <w:proofErr w:type="spellStart"/>
      <w:r w:rsidRPr="00962C1E">
        <w:rPr>
          <w:rFonts w:ascii="Times New Roman" w:eastAsia="Times New Roman" w:hAnsi="Times New Roman" w:cs="Times New Roman"/>
          <w:color w:val="auto"/>
          <w:sz w:val="24"/>
          <w:szCs w:val="24"/>
          <w:highlight w:val="white"/>
        </w:rPr>
        <w:t>Sun</w:t>
      </w:r>
      <w:proofErr w:type="spellEnd"/>
      <w:r w:rsidRPr="00962C1E">
        <w:rPr>
          <w:rFonts w:ascii="Times New Roman" w:eastAsia="Times New Roman" w:hAnsi="Times New Roman" w:cs="Times New Roman"/>
          <w:color w:val="auto"/>
          <w:sz w:val="24"/>
          <w:szCs w:val="24"/>
          <w:highlight w:val="white"/>
        </w:rPr>
        <w:t xml:space="preserve"> Microsystems, con la idea original de usarlo para la creación de páginas WEB. (lenguajes-de-programación, 2016)</w:t>
      </w:r>
    </w:p>
    <w:p w14:paraId="4DAA9FD9"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highlight w:val="white"/>
        </w:rPr>
      </w:pPr>
      <w:r w:rsidRPr="00962C1E">
        <w:rPr>
          <w:rFonts w:ascii="Times New Roman" w:eastAsia="Times New Roman" w:hAnsi="Times New Roman" w:cs="Times New Roman"/>
          <w:color w:val="auto"/>
          <w:sz w:val="24"/>
          <w:szCs w:val="24"/>
          <w:highlight w:val="white"/>
        </w:rPr>
        <w:t>Esta programación Java tiene muchas similitudes con el lenguaje C y C++, así que, si se tiene conocimiento de este lenguaje, el aprendizaje de la programación Java será de fácil comprensión por un programador que haya realizado programas en estos lenguajes. (lenguajes-de-programación, 2016)</w:t>
      </w:r>
    </w:p>
    <w:p w14:paraId="25C33800" w14:textId="77777777" w:rsidR="00582B37" w:rsidRPr="00962C1E" w:rsidRDefault="00582B37" w:rsidP="00582B37">
      <w:pPr>
        <w:pStyle w:val="Prrafodelista"/>
        <w:numPr>
          <w:ilvl w:val="2"/>
          <w:numId w:val="22"/>
        </w:numPr>
        <w:spacing w:line="360" w:lineRule="auto"/>
        <w:ind w:left="1276"/>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Investigación de Campo</w:t>
      </w:r>
    </w:p>
    <w:p w14:paraId="4D482E9E"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La investigación de campo es aquella que consiste en la recolección de datos directamente de los sujetos investigados, o de la realidad donde ocurren los hechos.</w:t>
      </w:r>
      <w:sdt>
        <w:sdtPr>
          <w:rPr>
            <w:rFonts w:ascii="Times New Roman" w:eastAsia="Times New Roman" w:hAnsi="Times New Roman" w:cs="Times New Roman"/>
            <w:color w:val="auto"/>
            <w:sz w:val="24"/>
            <w:szCs w:val="24"/>
          </w:rPr>
          <w:id w:val="1444342939"/>
          <w:citation/>
        </w:sdtPr>
        <w:sdtEndPr/>
        <w:sdtContent>
          <w:r w:rsidRPr="00962C1E">
            <w:rPr>
              <w:rFonts w:ascii="Times New Roman" w:eastAsia="Times New Roman" w:hAnsi="Times New Roman" w:cs="Times New Roman"/>
              <w:color w:val="auto"/>
              <w:sz w:val="24"/>
              <w:szCs w:val="24"/>
            </w:rPr>
            <w:fldChar w:fldCharType="begin"/>
          </w:r>
          <w:r w:rsidRPr="00962C1E">
            <w:rPr>
              <w:rFonts w:ascii="Times New Roman" w:eastAsia="Times New Roman" w:hAnsi="Times New Roman" w:cs="Times New Roman"/>
              <w:color w:val="auto"/>
              <w:sz w:val="24"/>
              <w:szCs w:val="24"/>
            </w:rPr>
            <w:instrText xml:space="preserve"> CITATION Ari12 \l 22538 </w:instrText>
          </w:r>
          <w:r w:rsidRPr="00962C1E">
            <w:rPr>
              <w:rFonts w:ascii="Times New Roman" w:eastAsia="Times New Roman" w:hAnsi="Times New Roman" w:cs="Times New Roman"/>
              <w:color w:val="auto"/>
              <w:sz w:val="24"/>
              <w:szCs w:val="24"/>
            </w:rPr>
            <w:fldChar w:fldCharType="separate"/>
          </w:r>
          <w:r w:rsidR="00AE08BF">
            <w:rPr>
              <w:rFonts w:ascii="Times New Roman" w:eastAsia="Times New Roman" w:hAnsi="Times New Roman" w:cs="Times New Roman"/>
              <w:noProof/>
              <w:color w:val="auto"/>
              <w:sz w:val="24"/>
              <w:szCs w:val="24"/>
            </w:rPr>
            <w:t xml:space="preserve"> </w:t>
          </w:r>
          <w:r w:rsidR="00AE08BF" w:rsidRPr="00AE08BF">
            <w:rPr>
              <w:rFonts w:ascii="Times New Roman" w:eastAsia="Times New Roman" w:hAnsi="Times New Roman" w:cs="Times New Roman"/>
              <w:noProof/>
              <w:color w:val="auto"/>
              <w:sz w:val="24"/>
              <w:szCs w:val="24"/>
            </w:rPr>
            <w:t>(Arias, 2012)</w:t>
          </w:r>
          <w:r w:rsidRPr="00962C1E">
            <w:rPr>
              <w:rFonts w:ascii="Times New Roman" w:eastAsia="Times New Roman" w:hAnsi="Times New Roman" w:cs="Times New Roman"/>
              <w:color w:val="auto"/>
              <w:sz w:val="24"/>
              <w:szCs w:val="24"/>
            </w:rPr>
            <w:fldChar w:fldCharType="end"/>
          </w:r>
        </w:sdtContent>
      </w:sdt>
    </w:p>
    <w:p w14:paraId="65313C56" w14:textId="77777777" w:rsidR="00582B37" w:rsidRPr="00962C1E" w:rsidRDefault="00582B37" w:rsidP="00582B37">
      <w:pPr>
        <w:spacing w:line="360" w:lineRule="auto"/>
        <w:jc w:val="both"/>
        <w:rPr>
          <w:rFonts w:ascii="Times New Roman" w:eastAsia="Times New Roman" w:hAnsi="Times New Roman" w:cs="Times New Roman"/>
          <w:color w:val="auto"/>
          <w:sz w:val="24"/>
          <w:szCs w:val="24"/>
          <w:highlight w:val="white"/>
        </w:rPr>
      </w:pPr>
      <w:r w:rsidRPr="00962C1E">
        <w:rPr>
          <w:rFonts w:ascii="Times New Roman" w:eastAsia="Times New Roman" w:hAnsi="Times New Roman" w:cs="Times New Roman"/>
          <w:color w:val="auto"/>
          <w:sz w:val="24"/>
          <w:szCs w:val="24"/>
        </w:rPr>
        <w:t>Este tipo de investigación consiste en el estudio sistemático de problemas, en el lugar en que se producen los acontecimientos con el propósito de descubrir, explicar sus causas y efectos, entender su naturaleza.</w:t>
      </w:r>
      <w:sdt>
        <w:sdtPr>
          <w:rPr>
            <w:rFonts w:ascii="Times New Roman" w:eastAsia="Times New Roman" w:hAnsi="Times New Roman" w:cs="Times New Roman"/>
            <w:color w:val="auto"/>
            <w:sz w:val="24"/>
            <w:szCs w:val="24"/>
          </w:rPr>
          <w:id w:val="-1925262848"/>
          <w:citation/>
        </w:sdtPr>
        <w:sdtEndPr/>
        <w:sdtContent>
          <w:r w:rsidRPr="00962C1E">
            <w:rPr>
              <w:rFonts w:ascii="Times New Roman" w:eastAsia="Times New Roman" w:hAnsi="Times New Roman" w:cs="Times New Roman"/>
              <w:color w:val="auto"/>
              <w:sz w:val="24"/>
              <w:szCs w:val="24"/>
            </w:rPr>
            <w:fldChar w:fldCharType="begin"/>
          </w:r>
          <w:r w:rsidRPr="00962C1E">
            <w:rPr>
              <w:rFonts w:ascii="Times New Roman" w:eastAsia="Times New Roman" w:hAnsi="Times New Roman" w:cs="Times New Roman"/>
              <w:color w:val="auto"/>
              <w:sz w:val="24"/>
              <w:szCs w:val="24"/>
            </w:rPr>
            <w:instrText xml:space="preserve"> CITATION Bae14 \l 22538 </w:instrText>
          </w:r>
          <w:r w:rsidRPr="00962C1E">
            <w:rPr>
              <w:rFonts w:ascii="Times New Roman" w:eastAsia="Times New Roman" w:hAnsi="Times New Roman" w:cs="Times New Roman"/>
              <w:color w:val="auto"/>
              <w:sz w:val="24"/>
              <w:szCs w:val="24"/>
            </w:rPr>
            <w:fldChar w:fldCharType="separate"/>
          </w:r>
          <w:r w:rsidR="00AE08BF">
            <w:rPr>
              <w:rFonts w:ascii="Times New Roman" w:eastAsia="Times New Roman" w:hAnsi="Times New Roman" w:cs="Times New Roman"/>
              <w:noProof/>
              <w:color w:val="auto"/>
              <w:sz w:val="24"/>
              <w:szCs w:val="24"/>
            </w:rPr>
            <w:t xml:space="preserve"> </w:t>
          </w:r>
          <w:r w:rsidR="00AE08BF" w:rsidRPr="00AE08BF">
            <w:rPr>
              <w:rFonts w:ascii="Times New Roman" w:eastAsia="Times New Roman" w:hAnsi="Times New Roman" w:cs="Times New Roman"/>
              <w:noProof/>
              <w:color w:val="auto"/>
              <w:sz w:val="24"/>
              <w:szCs w:val="24"/>
            </w:rPr>
            <w:t>(Baena, 2014)</w:t>
          </w:r>
          <w:r w:rsidRPr="00962C1E">
            <w:rPr>
              <w:rFonts w:ascii="Times New Roman" w:eastAsia="Times New Roman" w:hAnsi="Times New Roman" w:cs="Times New Roman"/>
              <w:color w:val="auto"/>
              <w:sz w:val="24"/>
              <w:szCs w:val="24"/>
            </w:rPr>
            <w:fldChar w:fldCharType="end"/>
          </w:r>
        </w:sdtContent>
      </w:sdt>
    </w:p>
    <w:p w14:paraId="2CE4A063" w14:textId="77777777" w:rsidR="00582B37" w:rsidRPr="00962C1E" w:rsidRDefault="00582B37" w:rsidP="00582B37">
      <w:pPr>
        <w:pStyle w:val="Ttulo1"/>
        <w:numPr>
          <w:ilvl w:val="0"/>
          <w:numId w:val="22"/>
        </w:numPr>
        <w:ind w:right="20"/>
        <w:contextualSpacing w:val="0"/>
        <w:rPr>
          <w:color w:val="auto"/>
        </w:rPr>
      </w:pPr>
      <w:bookmarkStart w:id="56" w:name="_Toc504985012"/>
      <w:r w:rsidRPr="00962C1E">
        <w:rPr>
          <w:color w:val="auto"/>
        </w:rPr>
        <w:lastRenderedPageBreak/>
        <w:t>HIPÓTESIS</w:t>
      </w:r>
      <w:bookmarkEnd w:id="56"/>
    </w:p>
    <w:p w14:paraId="59E9B414" w14:textId="77777777" w:rsidR="00582B37" w:rsidRPr="00962C1E" w:rsidRDefault="00582B37" w:rsidP="00F7160C">
      <w:pPr>
        <w:spacing w:after="0" w:line="360" w:lineRule="auto"/>
        <w:ind w:left="708" w:right="20" w:firstLine="372"/>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La presente propuesta tecnológica se basa en la siguiente hipótesis:</w:t>
      </w:r>
    </w:p>
    <w:p w14:paraId="75AE535B" w14:textId="77777777" w:rsidR="00582B37" w:rsidRPr="00962C1E" w:rsidRDefault="00582B37" w:rsidP="00F7160C">
      <w:pPr>
        <w:spacing w:line="360" w:lineRule="auto"/>
        <w:ind w:left="1080"/>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Desarrollar de una aplicación móvil con administración de contenidos web comunicada a través de un </w:t>
      </w:r>
      <w:proofErr w:type="spellStart"/>
      <w:r w:rsidRPr="00962C1E">
        <w:rPr>
          <w:rFonts w:ascii="Times New Roman" w:eastAsia="Times New Roman" w:hAnsi="Times New Roman" w:cs="Times New Roman"/>
          <w:color w:val="auto"/>
          <w:sz w:val="24"/>
          <w:szCs w:val="24"/>
        </w:rPr>
        <w:t>webservice</w:t>
      </w:r>
      <w:proofErr w:type="spellEnd"/>
      <w:r w:rsidRPr="00962C1E">
        <w:rPr>
          <w:rFonts w:ascii="Times New Roman" w:eastAsia="Times New Roman" w:hAnsi="Times New Roman" w:cs="Times New Roman"/>
          <w:color w:val="auto"/>
          <w:sz w:val="24"/>
          <w:szCs w:val="24"/>
        </w:rPr>
        <w:t xml:space="preserve"> contribuirá con un mecanismo para la difusión de información concerniente a los principales atractivos turísticos de la Provincia de Cotopaxi.</w:t>
      </w:r>
    </w:p>
    <w:p w14:paraId="3BC0C012" w14:textId="77777777" w:rsidR="00582B37" w:rsidRPr="00962C1E" w:rsidRDefault="00582B37" w:rsidP="00EA7D69">
      <w:pPr>
        <w:pStyle w:val="Prrafodelista"/>
        <w:numPr>
          <w:ilvl w:val="1"/>
          <w:numId w:val="22"/>
        </w:num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Variable Independiente:</w:t>
      </w:r>
      <w:r w:rsidRPr="00962C1E">
        <w:rPr>
          <w:rFonts w:ascii="Times New Roman" w:eastAsia="Times New Roman" w:hAnsi="Times New Roman" w:cs="Times New Roman"/>
          <w:color w:val="auto"/>
          <w:sz w:val="24"/>
          <w:szCs w:val="24"/>
        </w:rPr>
        <w:t xml:space="preserve"> Desarrollar una aplicación móvil con administración de contenidos web comunicada a través de un </w:t>
      </w:r>
      <w:proofErr w:type="spellStart"/>
      <w:r w:rsidRPr="00962C1E">
        <w:rPr>
          <w:rFonts w:ascii="Times New Roman" w:eastAsia="Times New Roman" w:hAnsi="Times New Roman" w:cs="Times New Roman"/>
          <w:color w:val="auto"/>
          <w:sz w:val="24"/>
          <w:szCs w:val="24"/>
        </w:rPr>
        <w:t>webservice</w:t>
      </w:r>
      <w:proofErr w:type="spellEnd"/>
      <w:r w:rsidRPr="00962C1E">
        <w:rPr>
          <w:rFonts w:ascii="Times New Roman" w:eastAsia="Times New Roman" w:hAnsi="Times New Roman" w:cs="Times New Roman"/>
          <w:color w:val="auto"/>
          <w:sz w:val="24"/>
          <w:szCs w:val="24"/>
        </w:rPr>
        <w:t>.</w:t>
      </w:r>
    </w:p>
    <w:p w14:paraId="6C954FAC" w14:textId="77777777" w:rsidR="00582B37" w:rsidRPr="00962C1E" w:rsidRDefault="00582B37" w:rsidP="00582B37">
      <w:pPr>
        <w:pStyle w:val="Prrafodelista"/>
        <w:spacing w:line="360" w:lineRule="auto"/>
        <w:ind w:left="1080"/>
        <w:jc w:val="both"/>
        <w:rPr>
          <w:rFonts w:ascii="Times New Roman" w:eastAsia="Times New Roman" w:hAnsi="Times New Roman" w:cs="Times New Roman"/>
          <w:color w:val="auto"/>
          <w:sz w:val="24"/>
          <w:szCs w:val="24"/>
        </w:rPr>
      </w:pPr>
    </w:p>
    <w:p w14:paraId="371E7138" w14:textId="77777777" w:rsidR="00582B37" w:rsidRPr="00962C1E" w:rsidRDefault="00582B37" w:rsidP="00EA7D69">
      <w:pPr>
        <w:pStyle w:val="Prrafodelista"/>
        <w:numPr>
          <w:ilvl w:val="1"/>
          <w:numId w:val="22"/>
        </w:numPr>
        <w:spacing w:after="0" w:line="360" w:lineRule="auto"/>
        <w:ind w:right="20"/>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Variable Dependiente: </w:t>
      </w:r>
      <w:r w:rsidRPr="00962C1E">
        <w:rPr>
          <w:rFonts w:ascii="Times New Roman" w:eastAsia="Times New Roman" w:hAnsi="Times New Roman" w:cs="Times New Roman"/>
          <w:color w:val="auto"/>
          <w:sz w:val="24"/>
          <w:szCs w:val="24"/>
        </w:rPr>
        <w:t>Mecanismo para la difusión de información concerniente a los principales atractivos turísticos de la provincia de Cotopaxi.</w:t>
      </w:r>
    </w:p>
    <w:p w14:paraId="25EA5560" w14:textId="77777777" w:rsidR="00582B37" w:rsidRPr="00962C1E" w:rsidRDefault="00582B37" w:rsidP="00582B37">
      <w:pPr>
        <w:pStyle w:val="Ttulo1"/>
        <w:numPr>
          <w:ilvl w:val="0"/>
          <w:numId w:val="22"/>
        </w:numPr>
        <w:ind w:right="20"/>
        <w:contextualSpacing w:val="0"/>
        <w:rPr>
          <w:color w:val="auto"/>
        </w:rPr>
      </w:pPr>
      <w:bookmarkStart w:id="57" w:name="_Toc504985013"/>
      <w:r w:rsidRPr="00962C1E">
        <w:rPr>
          <w:color w:val="auto"/>
        </w:rPr>
        <w:t>METODOLOGÍA</w:t>
      </w:r>
      <w:bookmarkEnd w:id="57"/>
    </w:p>
    <w:p w14:paraId="29DA0A29" w14:textId="77777777" w:rsidR="00582B37" w:rsidRPr="00962C1E" w:rsidRDefault="00582B37" w:rsidP="00582B37">
      <w:pPr>
        <w:pStyle w:val="Prrafodelista"/>
        <w:numPr>
          <w:ilvl w:val="1"/>
          <w:numId w:val="22"/>
        </w:numPr>
        <w:ind w:left="1440"/>
        <w:outlineLvl w:val="1"/>
        <w:rPr>
          <w:rFonts w:ascii="Times New Roman" w:hAnsi="Times New Roman" w:cs="Times New Roman"/>
          <w:b/>
          <w:color w:val="auto"/>
          <w:sz w:val="24"/>
          <w:szCs w:val="24"/>
        </w:rPr>
      </w:pPr>
      <w:bookmarkStart w:id="58" w:name="_Toc504985014"/>
      <w:r w:rsidRPr="00962C1E">
        <w:rPr>
          <w:rFonts w:ascii="Times New Roman" w:hAnsi="Times New Roman" w:cs="Times New Roman"/>
          <w:b/>
          <w:color w:val="auto"/>
          <w:sz w:val="24"/>
          <w:szCs w:val="24"/>
        </w:rPr>
        <w:t>Tipos de Investigación</w:t>
      </w:r>
      <w:bookmarkEnd w:id="58"/>
    </w:p>
    <w:p w14:paraId="2CC488E8" w14:textId="77777777" w:rsidR="00582B37" w:rsidRPr="00962C1E" w:rsidRDefault="00582B37" w:rsidP="00582B37">
      <w:pPr>
        <w:pStyle w:val="Sinespaciado"/>
        <w:numPr>
          <w:ilvl w:val="2"/>
          <w:numId w:val="22"/>
        </w:numPr>
        <w:spacing w:line="360" w:lineRule="auto"/>
        <w:ind w:left="1418" w:hanging="284"/>
        <w:jc w:val="both"/>
        <w:rPr>
          <w:rFonts w:ascii="Times New Roman" w:hAnsi="Times New Roman"/>
          <w:color w:val="auto"/>
          <w:sz w:val="24"/>
          <w:szCs w:val="24"/>
          <w:lang w:val="es-ES"/>
        </w:rPr>
      </w:pPr>
      <w:r w:rsidRPr="00962C1E">
        <w:rPr>
          <w:rFonts w:ascii="Times New Roman" w:eastAsia="Times New Roman" w:hAnsi="Times New Roman"/>
          <w:b/>
          <w:color w:val="auto"/>
          <w:sz w:val="24"/>
          <w:szCs w:val="24"/>
          <w:lang w:val="es-ES"/>
        </w:rPr>
        <w:t xml:space="preserve">Investigación de Campo: </w:t>
      </w:r>
      <w:r w:rsidRPr="00962C1E">
        <w:rPr>
          <w:rFonts w:ascii="Times New Roman" w:hAnsi="Times New Roman"/>
          <w:color w:val="auto"/>
          <w:sz w:val="24"/>
          <w:szCs w:val="24"/>
          <w:lang w:val="es-ES"/>
        </w:rPr>
        <w:t xml:space="preserve">En el presente proyecto se utilizará la investigación de campo para recabar información del lugar de trabajo, para poder interactuar directamente con los turistas ocasionales y con la persona encargada por el </w:t>
      </w:r>
      <w:proofErr w:type="spellStart"/>
      <w:r w:rsidRPr="00962C1E">
        <w:rPr>
          <w:rFonts w:ascii="Times New Roman" w:hAnsi="Times New Roman"/>
          <w:color w:val="auto"/>
          <w:sz w:val="24"/>
          <w:szCs w:val="24"/>
          <w:lang w:val="es-ES"/>
        </w:rPr>
        <w:t>GAD</w:t>
      </w:r>
      <w:proofErr w:type="spellEnd"/>
      <w:r w:rsidRPr="00962C1E">
        <w:rPr>
          <w:rFonts w:ascii="Times New Roman" w:hAnsi="Times New Roman"/>
          <w:color w:val="auto"/>
          <w:sz w:val="24"/>
          <w:szCs w:val="24"/>
          <w:lang w:val="es-ES"/>
        </w:rPr>
        <w:t xml:space="preserve"> Provincial de Cotopaxi, pues la información brindada por las personas proporcionará datos relevantes para alcanzar los objetivos planteados. </w:t>
      </w:r>
    </w:p>
    <w:p w14:paraId="0AC50719" w14:textId="77777777" w:rsidR="00582B37" w:rsidRPr="00962C1E" w:rsidRDefault="00582B37" w:rsidP="00582B37">
      <w:pPr>
        <w:pStyle w:val="Sinespaciado"/>
        <w:spacing w:line="360" w:lineRule="auto"/>
        <w:ind w:left="1418"/>
        <w:jc w:val="both"/>
        <w:rPr>
          <w:rFonts w:ascii="Times New Roman" w:hAnsi="Times New Roman"/>
          <w:color w:val="auto"/>
          <w:sz w:val="24"/>
          <w:szCs w:val="24"/>
          <w:lang w:val="es-ES"/>
        </w:rPr>
      </w:pPr>
    </w:p>
    <w:p w14:paraId="43AE0341" w14:textId="77777777" w:rsidR="00582B37" w:rsidRPr="00962C1E" w:rsidRDefault="00582B37" w:rsidP="00582B37">
      <w:pPr>
        <w:pStyle w:val="Sinespaciado"/>
        <w:numPr>
          <w:ilvl w:val="2"/>
          <w:numId w:val="22"/>
        </w:numPr>
        <w:spacing w:line="360" w:lineRule="auto"/>
        <w:ind w:left="1418" w:hanging="284"/>
        <w:jc w:val="both"/>
        <w:rPr>
          <w:rFonts w:ascii="Times New Roman" w:hAnsi="Times New Roman"/>
          <w:color w:val="auto"/>
          <w:sz w:val="24"/>
          <w:szCs w:val="24"/>
          <w:lang w:val="es-ES"/>
        </w:rPr>
      </w:pPr>
      <w:r w:rsidRPr="00962C1E">
        <w:rPr>
          <w:rFonts w:ascii="Times New Roman" w:eastAsia="Times New Roman" w:hAnsi="Times New Roman"/>
          <w:b/>
          <w:color w:val="auto"/>
          <w:sz w:val="24"/>
          <w:szCs w:val="24"/>
          <w:lang w:val="es-ES"/>
        </w:rPr>
        <w:t>Investigación Cuantitativa:</w:t>
      </w:r>
      <w:r w:rsidRPr="00962C1E">
        <w:rPr>
          <w:rFonts w:ascii="Times New Roman" w:hAnsi="Times New Roman"/>
          <w:color w:val="auto"/>
          <w:sz w:val="24"/>
          <w:szCs w:val="24"/>
          <w:lang w:val="es-ES"/>
        </w:rPr>
        <w:t xml:space="preserve"> Este enfoque utiliza mediciones numéricas y análisis estadísticos para comprobación de hipótesis estableciendo patrones y comprobar teorías. </w:t>
      </w:r>
      <w:sdt>
        <w:sdtPr>
          <w:rPr>
            <w:rFonts w:ascii="Times New Roman" w:hAnsi="Times New Roman"/>
            <w:color w:val="auto"/>
            <w:sz w:val="24"/>
            <w:szCs w:val="24"/>
            <w:lang w:val="es-ES"/>
          </w:rPr>
          <w:id w:val="1077555635"/>
          <w:citation/>
        </w:sdtPr>
        <w:sdtEndPr/>
        <w:sdtContent>
          <w:r w:rsidRPr="00962C1E">
            <w:rPr>
              <w:rFonts w:ascii="Times New Roman" w:hAnsi="Times New Roman"/>
              <w:color w:val="auto"/>
              <w:sz w:val="24"/>
              <w:szCs w:val="24"/>
              <w:lang w:val="es-ES"/>
            </w:rPr>
            <w:fldChar w:fldCharType="begin"/>
          </w:r>
          <w:r w:rsidRPr="00E63CA9">
            <w:rPr>
              <w:rFonts w:ascii="Times New Roman" w:hAnsi="Times New Roman"/>
              <w:color w:val="auto"/>
              <w:sz w:val="24"/>
              <w:szCs w:val="24"/>
              <w:lang w:val="es-ES"/>
            </w:rPr>
            <w:instrText xml:space="preserve"> CITATION Her10 \l 22538 </w:instrText>
          </w:r>
          <w:r w:rsidRPr="00962C1E">
            <w:rPr>
              <w:rFonts w:ascii="Times New Roman" w:hAnsi="Times New Roman"/>
              <w:color w:val="auto"/>
              <w:sz w:val="24"/>
              <w:szCs w:val="24"/>
              <w:lang w:val="es-ES"/>
            </w:rPr>
            <w:fldChar w:fldCharType="separate"/>
          </w:r>
          <w:r w:rsidR="00AE08BF" w:rsidRPr="00E63CA9">
            <w:rPr>
              <w:rFonts w:ascii="Times New Roman" w:hAnsi="Times New Roman"/>
              <w:noProof/>
              <w:color w:val="auto"/>
              <w:sz w:val="24"/>
              <w:szCs w:val="24"/>
              <w:lang w:val="es-ES"/>
            </w:rPr>
            <w:t>(Hernández Sampieri, Fernández Collado, &amp; Baptista Lucio, 2010)</w:t>
          </w:r>
          <w:r w:rsidRPr="00962C1E">
            <w:rPr>
              <w:rFonts w:ascii="Times New Roman" w:hAnsi="Times New Roman"/>
              <w:color w:val="auto"/>
              <w:sz w:val="24"/>
              <w:szCs w:val="24"/>
              <w:lang w:val="es-ES"/>
            </w:rPr>
            <w:fldChar w:fldCharType="end"/>
          </w:r>
        </w:sdtContent>
      </w:sdt>
      <w:r w:rsidRPr="00962C1E">
        <w:rPr>
          <w:rFonts w:ascii="Times New Roman" w:hAnsi="Times New Roman"/>
          <w:color w:val="auto"/>
          <w:sz w:val="24"/>
          <w:szCs w:val="24"/>
          <w:lang w:val="es-ES"/>
        </w:rPr>
        <w:t>. En el presente proyecto se utilizará la investigación cuantitativa con la finalidad de obtener datos estadísticos que permitan conocer los resultados más relevantes del sistema.</w:t>
      </w:r>
    </w:p>
    <w:p w14:paraId="05BF9ECC" w14:textId="77777777" w:rsidR="00582B37" w:rsidRPr="00962C1E" w:rsidRDefault="00582B37" w:rsidP="00582B37">
      <w:pPr>
        <w:pStyle w:val="Prrafodelista"/>
        <w:rPr>
          <w:rFonts w:ascii="Times New Roman" w:hAnsi="Times New Roman" w:cs="Times New Roman"/>
          <w:color w:val="auto"/>
          <w:sz w:val="24"/>
          <w:szCs w:val="24"/>
        </w:rPr>
      </w:pPr>
    </w:p>
    <w:p w14:paraId="233BA4D8" w14:textId="77777777" w:rsidR="00582B37" w:rsidRPr="00962C1E" w:rsidRDefault="00582B37" w:rsidP="00582B37">
      <w:pPr>
        <w:pStyle w:val="Sinespaciado"/>
        <w:numPr>
          <w:ilvl w:val="2"/>
          <w:numId w:val="22"/>
        </w:numPr>
        <w:spacing w:line="360" w:lineRule="auto"/>
        <w:ind w:left="1418" w:hanging="284"/>
        <w:jc w:val="both"/>
        <w:rPr>
          <w:rFonts w:ascii="Times New Roman" w:hAnsi="Times New Roman"/>
          <w:color w:val="auto"/>
          <w:sz w:val="24"/>
          <w:szCs w:val="24"/>
          <w:lang w:val="es-ES"/>
        </w:rPr>
      </w:pPr>
      <w:r w:rsidRPr="00962C1E">
        <w:rPr>
          <w:rFonts w:ascii="Times New Roman" w:hAnsi="Times New Roman"/>
          <w:b/>
          <w:color w:val="auto"/>
          <w:sz w:val="24"/>
          <w:szCs w:val="24"/>
          <w:lang w:val="es-ES"/>
        </w:rPr>
        <w:t>Investigación Bibliográfica:</w:t>
      </w:r>
      <w:r w:rsidRPr="00962C1E">
        <w:rPr>
          <w:rFonts w:ascii="Times New Roman" w:hAnsi="Times New Roman"/>
          <w:color w:val="auto"/>
          <w:sz w:val="24"/>
          <w:szCs w:val="24"/>
          <w:lang w:val="es-ES"/>
        </w:rPr>
        <w:t xml:space="preserve"> Este tipo de investigación permite utilizar la información registrada en determinados documentos, así como libros, revistas, etc., necesarios y válidos para analizar entre varios conceptos y comprender de mejor manera la parte teórica de este proyecto.</w:t>
      </w:r>
      <w:r w:rsidRPr="00962C1E">
        <w:rPr>
          <w:rFonts w:ascii="Times New Roman" w:hAnsi="Times New Roman"/>
          <w:b/>
          <w:color w:val="auto"/>
          <w:sz w:val="24"/>
          <w:szCs w:val="24"/>
          <w:lang w:val="es-ES"/>
        </w:rPr>
        <w:t xml:space="preserve"> </w:t>
      </w:r>
    </w:p>
    <w:p w14:paraId="422FB6CE" w14:textId="77777777" w:rsidR="00582B37" w:rsidRPr="00962C1E" w:rsidRDefault="00582B37" w:rsidP="00582B37">
      <w:pPr>
        <w:pStyle w:val="Sinespaciado"/>
        <w:spacing w:line="360" w:lineRule="auto"/>
        <w:ind w:left="1418"/>
        <w:jc w:val="both"/>
        <w:rPr>
          <w:rFonts w:ascii="Times New Roman" w:hAnsi="Times New Roman"/>
          <w:color w:val="auto"/>
          <w:sz w:val="24"/>
          <w:szCs w:val="24"/>
          <w:lang w:val="es-ES"/>
        </w:rPr>
      </w:pPr>
    </w:p>
    <w:p w14:paraId="3B84C97D" w14:textId="77777777" w:rsidR="00582B37" w:rsidRPr="00962C1E" w:rsidRDefault="00582B37" w:rsidP="00582B37">
      <w:pPr>
        <w:pStyle w:val="Prrafodelista"/>
        <w:numPr>
          <w:ilvl w:val="1"/>
          <w:numId w:val="22"/>
        </w:numPr>
        <w:spacing w:after="0" w:line="360" w:lineRule="auto"/>
        <w:jc w:val="both"/>
        <w:outlineLvl w:val="1"/>
        <w:rPr>
          <w:rFonts w:ascii="Times New Roman" w:eastAsia="Times New Roman" w:hAnsi="Times New Roman" w:cs="Times New Roman"/>
          <w:b/>
          <w:color w:val="auto"/>
          <w:sz w:val="24"/>
          <w:szCs w:val="24"/>
        </w:rPr>
      </w:pPr>
      <w:bookmarkStart w:id="59" w:name="_Toc504985015"/>
      <w:r w:rsidRPr="00962C1E">
        <w:rPr>
          <w:rFonts w:ascii="Times New Roman" w:eastAsia="Times New Roman" w:hAnsi="Times New Roman" w:cs="Times New Roman"/>
          <w:b/>
          <w:color w:val="auto"/>
          <w:sz w:val="24"/>
          <w:szCs w:val="24"/>
        </w:rPr>
        <w:t>Métodos Generales de la Ciencia</w:t>
      </w:r>
      <w:bookmarkEnd w:id="59"/>
    </w:p>
    <w:p w14:paraId="70329347" w14:textId="77777777" w:rsidR="00582B37" w:rsidRPr="00962C1E" w:rsidRDefault="00582B37" w:rsidP="00582B37">
      <w:pPr>
        <w:pStyle w:val="Prrafodelista"/>
        <w:numPr>
          <w:ilvl w:val="2"/>
          <w:numId w:val="22"/>
        </w:numPr>
        <w:spacing w:after="0" w:line="360" w:lineRule="auto"/>
        <w:jc w:val="both"/>
        <w:outlineLvl w:val="2"/>
        <w:rPr>
          <w:rFonts w:ascii="Times New Roman" w:eastAsia="Times New Roman" w:hAnsi="Times New Roman" w:cs="Times New Roman"/>
          <w:b/>
          <w:color w:val="auto"/>
          <w:sz w:val="24"/>
          <w:szCs w:val="24"/>
        </w:rPr>
      </w:pPr>
      <w:bookmarkStart w:id="60" w:name="_Toc504985016"/>
      <w:r w:rsidRPr="00962C1E">
        <w:rPr>
          <w:rFonts w:ascii="Times New Roman" w:eastAsia="Times New Roman" w:hAnsi="Times New Roman" w:cs="Times New Roman"/>
          <w:b/>
          <w:color w:val="auto"/>
          <w:sz w:val="24"/>
          <w:szCs w:val="24"/>
        </w:rPr>
        <w:t>Métodos teóricos:</w:t>
      </w:r>
      <w:bookmarkEnd w:id="60"/>
    </w:p>
    <w:p w14:paraId="5F4906F3" w14:textId="77777777" w:rsidR="00582B37" w:rsidRPr="00962C1E" w:rsidRDefault="00582B37" w:rsidP="00582B37">
      <w:pPr>
        <w:pStyle w:val="Prrafodelista"/>
        <w:spacing w:after="0" w:line="360" w:lineRule="auto"/>
        <w:ind w:left="1440"/>
        <w:jc w:val="both"/>
        <w:rPr>
          <w:rFonts w:ascii="Times New Roman" w:eastAsia="Times New Roman" w:hAnsi="Times New Roman" w:cs="Times New Roman"/>
          <w:b/>
          <w:color w:val="auto"/>
          <w:sz w:val="24"/>
          <w:szCs w:val="24"/>
        </w:rPr>
      </w:pPr>
    </w:p>
    <w:p w14:paraId="0F9C715F" w14:textId="77777777" w:rsidR="00582B37" w:rsidRPr="00962C1E" w:rsidRDefault="00582B37" w:rsidP="00582B37">
      <w:pPr>
        <w:spacing w:after="0" w:line="360" w:lineRule="auto"/>
        <w:jc w:val="both"/>
        <w:rPr>
          <w:rFonts w:ascii="Times New Roman" w:eastAsia="Times New Roman" w:hAnsi="Times New Roman" w:cs="Times New Roman"/>
          <w:color w:val="auto"/>
          <w:sz w:val="24"/>
          <w:szCs w:val="24"/>
          <w:u w:val="single"/>
        </w:rPr>
      </w:pPr>
      <w:r w:rsidRPr="00962C1E">
        <w:rPr>
          <w:rFonts w:ascii="Times New Roman" w:eastAsia="Times New Roman" w:hAnsi="Times New Roman" w:cs="Times New Roman"/>
          <w:color w:val="auto"/>
          <w:sz w:val="24"/>
          <w:szCs w:val="24"/>
        </w:rPr>
        <w:t>El estudio e investigación del proyecto se basa con el uso del método general científico del cual se deriva el método teórico que consta de la revisión bibliográfica de aplicaciones para fomentar el turismo, el método histórico-lógico donde se conoce la evolución y nuevos procesos de desarrollo que ha alcanzado del objeto de estudio, el método de análisis y síntesis se aplicó en los principales referentes sobre el desarrollo de tesis y proyectos realizadas anteriormente.</w:t>
      </w:r>
    </w:p>
    <w:p w14:paraId="7FB5FBDC" w14:textId="5CE73D20" w:rsidR="00582B37" w:rsidRDefault="00582B37" w:rsidP="00582B37">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Cada uno de estos métodos se aplicó en el Marco teórico con el fin de analizar las diversas fuentes de la abstracción de consultas acerca del tema de investigación en relación con la problemática planteada.</w:t>
      </w:r>
    </w:p>
    <w:p w14:paraId="038C2987" w14:textId="77777777" w:rsidR="00582B37" w:rsidRPr="00962C1E" w:rsidRDefault="00582B37" w:rsidP="00582B37">
      <w:pPr>
        <w:spacing w:after="0" w:line="360" w:lineRule="auto"/>
        <w:jc w:val="both"/>
        <w:rPr>
          <w:rFonts w:ascii="Times New Roman" w:eastAsia="Times New Roman" w:hAnsi="Times New Roman" w:cs="Times New Roman"/>
          <w:color w:val="auto"/>
          <w:sz w:val="24"/>
          <w:szCs w:val="24"/>
        </w:rPr>
      </w:pPr>
    </w:p>
    <w:p w14:paraId="3321C43C" w14:textId="77777777" w:rsidR="00582B37" w:rsidRPr="00962C1E" w:rsidRDefault="00582B37" w:rsidP="00582B37">
      <w:pPr>
        <w:pStyle w:val="Prrafodelista"/>
        <w:numPr>
          <w:ilvl w:val="2"/>
          <w:numId w:val="22"/>
        </w:numPr>
        <w:spacing w:after="0" w:line="360" w:lineRule="auto"/>
        <w:jc w:val="both"/>
        <w:outlineLvl w:val="2"/>
        <w:rPr>
          <w:rFonts w:ascii="Times New Roman" w:eastAsia="Times New Roman" w:hAnsi="Times New Roman" w:cs="Times New Roman"/>
          <w:b/>
          <w:color w:val="auto"/>
          <w:sz w:val="24"/>
          <w:szCs w:val="24"/>
        </w:rPr>
      </w:pPr>
      <w:bookmarkStart w:id="61" w:name="_Toc504985017"/>
      <w:r w:rsidRPr="00962C1E">
        <w:rPr>
          <w:rFonts w:ascii="Times New Roman" w:eastAsia="Times New Roman" w:hAnsi="Times New Roman" w:cs="Times New Roman"/>
          <w:b/>
          <w:color w:val="auto"/>
          <w:sz w:val="24"/>
          <w:szCs w:val="24"/>
        </w:rPr>
        <w:t>Métodos Empíricos:</w:t>
      </w:r>
      <w:bookmarkEnd w:id="61"/>
      <w:r w:rsidRPr="00962C1E">
        <w:rPr>
          <w:rFonts w:ascii="Times New Roman" w:eastAsia="Times New Roman" w:hAnsi="Times New Roman" w:cs="Times New Roman"/>
          <w:b/>
          <w:color w:val="auto"/>
          <w:sz w:val="24"/>
          <w:szCs w:val="24"/>
        </w:rPr>
        <w:tab/>
      </w:r>
      <w:r w:rsidRPr="00962C1E">
        <w:rPr>
          <w:rFonts w:ascii="Times New Roman" w:eastAsia="Times New Roman" w:hAnsi="Times New Roman" w:cs="Times New Roman"/>
          <w:b/>
          <w:color w:val="auto"/>
          <w:sz w:val="24"/>
          <w:szCs w:val="24"/>
        </w:rPr>
        <w:tab/>
      </w:r>
      <w:r w:rsidRPr="00962C1E">
        <w:rPr>
          <w:rFonts w:ascii="Times New Roman" w:eastAsia="Times New Roman" w:hAnsi="Times New Roman" w:cs="Times New Roman"/>
          <w:b/>
          <w:color w:val="auto"/>
          <w:sz w:val="24"/>
          <w:szCs w:val="24"/>
        </w:rPr>
        <w:tab/>
      </w:r>
    </w:p>
    <w:p w14:paraId="3172015F" w14:textId="77777777" w:rsidR="00582B37" w:rsidRPr="00962C1E" w:rsidRDefault="00582B37" w:rsidP="00582B37">
      <w:pPr>
        <w:spacing w:after="0" w:line="360" w:lineRule="auto"/>
        <w:jc w:val="both"/>
        <w:rPr>
          <w:rFonts w:ascii="Times New Roman" w:eastAsia="Times New Roman" w:hAnsi="Times New Roman" w:cs="Times New Roman"/>
          <w:color w:val="auto"/>
          <w:sz w:val="24"/>
          <w:szCs w:val="24"/>
        </w:rPr>
      </w:pPr>
    </w:p>
    <w:p w14:paraId="7DAB6F9A" w14:textId="77777777" w:rsidR="00582B37" w:rsidRPr="00962C1E" w:rsidRDefault="00582B37" w:rsidP="00582B37">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Se aplicará el método empírico que se basa en las acciones para explicar las características de la técnica de la entrevista el cual se llevará a cabo en el </w:t>
      </w:r>
      <w:proofErr w:type="spellStart"/>
      <w:r w:rsidRPr="00962C1E">
        <w:rPr>
          <w:rFonts w:ascii="Times New Roman" w:eastAsia="Times New Roman" w:hAnsi="Times New Roman" w:cs="Times New Roman"/>
          <w:color w:val="auto"/>
          <w:sz w:val="24"/>
          <w:szCs w:val="24"/>
        </w:rPr>
        <w:t>GAD</w:t>
      </w:r>
      <w:proofErr w:type="spellEnd"/>
      <w:r w:rsidRPr="00962C1E">
        <w:rPr>
          <w:rFonts w:ascii="Times New Roman" w:eastAsia="Times New Roman" w:hAnsi="Times New Roman" w:cs="Times New Roman"/>
          <w:color w:val="auto"/>
          <w:sz w:val="24"/>
          <w:szCs w:val="24"/>
        </w:rPr>
        <w:t xml:space="preserve"> Provincial de Cotopaxi para obtener los principales requerimientos del sistema.</w:t>
      </w:r>
    </w:p>
    <w:p w14:paraId="34E55BD6" w14:textId="77777777" w:rsidR="00582B37" w:rsidRPr="00962C1E" w:rsidRDefault="00582B37" w:rsidP="00582B37">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El diseño investigativo utilizado para el desarrollo del proyecto es la investigación Descriptiva, mismas que han contribuido a la consecución de los objetivos planteados.</w:t>
      </w:r>
    </w:p>
    <w:p w14:paraId="5E00E201" w14:textId="77777777" w:rsidR="00582B37" w:rsidRPr="00962C1E" w:rsidRDefault="00582B37" w:rsidP="00582B37">
      <w:pPr>
        <w:spacing w:after="0" w:line="360" w:lineRule="auto"/>
        <w:jc w:val="both"/>
        <w:rPr>
          <w:rFonts w:ascii="Times New Roman" w:eastAsia="Times New Roman" w:hAnsi="Times New Roman" w:cs="Times New Roman"/>
          <w:color w:val="auto"/>
          <w:sz w:val="24"/>
          <w:szCs w:val="24"/>
        </w:rPr>
      </w:pPr>
    </w:p>
    <w:p w14:paraId="62EB2238" w14:textId="77777777" w:rsidR="00582B37" w:rsidRPr="00962C1E" w:rsidRDefault="00582B37" w:rsidP="00582B37">
      <w:pPr>
        <w:pStyle w:val="Prrafodelista"/>
        <w:numPr>
          <w:ilvl w:val="1"/>
          <w:numId w:val="22"/>
        </w:numPr>
        <w:spacing w:after="0" w:line="360" w:lineRule="auto"/>
        <w:jc w:val="both"/>
        <w:outlineLvl w:val="1"/>
        <w:rPr>
          <w:rFonts w:ascii="Times New Roman" w:eastAsia="Times New Roman" w:hAnsi="Times New Roman" w:cs="Times New Roman"/>
          <w:color w:val="auto"/>
          <w:sz w:val="24"/>
          <w:szCs w:val="24"/>
        </w:rPr>
      </w:pPr>
      <w:bookmarkStart w:id="62" w:name="_Toc504985018"/>
      <w:r w:rsidRPr="00962C1E">
        <w:rPr>
          <w:rFonts w:ascii="Times New Roman" w:eastAsia="Times New Roman" w:hAnsi="Times New Roman" w:cs="Times New Roman"/>
          <w:b/>
          <w:color w:val="auto"/>
          <w:sz w:val="24"/>
          <w:szCs w:val="24"/>
        </w:rPr>
        <w:t>Técnicas e Instrumentos</w:t>
      </w:r>
      <w:bookmarkEnd w:id="62"/>
    </w:p>
    <w:p w14:paraId="718CA0B9" w14:textId="77777777" w:rsidR="00582B37" w:rsidRPr="00962C1E" w:rsidRDefault="00582B37" w:rsidP="00582B37">
      <w:pPr>
        <w:spacing w:after="0" w:line="360" w:lineRule="auto"/>
        <w:jc w:val="both"/>
        <w:rPr>
          <w:rFonts w:ascii="Times New Roman" w:eastAsia="Times New Roman" w:hAnsi="Times New Roman" w:cs="Times New Roman"/>
          <w:color w:val="auto"/>
          <w:sz w:val="24"/>
          <w:szCs w:val="24"/>
        </w:rPr>
      </w:pPr>
    </w:p>
    <w:p w14:paraId="3AFEC601" w14:textId="77777777" w:rsidR="00582B37" w:rsidRPr="00962C1E" w:rsidRDefault="00582B37" w:rsidP="00582B37">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Para la obtención de datos acerca del objeto de estudio se han aplicado la técnica de la encuesta y la entrevista con su respectivo instrumento como es el cuestionario.</w:t>
      </w:r>
    </w:p>
    <w:p w14:paraId="5AFEE44F" w14:textId="77777777" w:rsidR="00582B37" w:rsidRPr="00962C1E" w:rsidRDefault="00582B37" w:rsidP="00582B37">
      <w:pPr>
        <w:spacing w:after="0" w:line="360" w:lineRule="auto"/>
        <w:jc w:val="both"/>
        <w:rPr>
          <w:rFonts w:ascii="Times New Roman" w:eastAsia="Times New Roman" w:hAnsi="Times New Roman" w:cs="Times New Roman"/>
          <w:color w:val="auto"/>
          <w:sz w:val="24"/>
          <w:szCs w:val="24"/>
        </w:rPr>
      </w:pPr>
    </w:p>
    <w:p w14:paraId="7F89A3A1" w14:textId="77777777" w:rsidR="00582B37" w:rsidRPr="00962C1E" w:rsidRDefault="00582B37" w:rsidP="00582B37">
      <w:pPr>
        <w:pStyle w:val="Prrafodelista"/>
        <w:numPr>
          <w:ilvl w:val="2"/>
          <w:numId w:val="22"/>
        </w:numPr>
        <w:spacing w:after="0" w:line="36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Entrevista</w:t>
      </w:r>
    </w:p>
    <w:p w14:paraId="5E575E22" w14:textId="77777777" w:rsidR="00582B37" w:rsidRPr="00962C1E" w:rsidRDefault="00582B37" w:rsidP="00582B37">
      <w:pPr>
        <w:pStyle w:val="Prrafodelista"/>
        <w:spacing w:after="0" w:line="360" w:lineRule="auto"/>
        <w:ind w:left="1440"/>
        <w:jc w:val="both"/>
        <w:rPr>
          <w:rFonts w:ascii="Times New Roman" w:eastAsia="Times New Roman" w:hAnsi="Times New Roman" w:cs="Times New Roman"/>
          <w:b/>
          <w:color w:val="auto"/>
          <w:sz w:val="24"/>
          <w:szCs w:val="24"/>
        </w:rPr>
      </w:pPr>
    </w:p>
    <w:p w14:paraId="58C327ED" w14:textId="77777777" w:rsidR="00582B37" w:rsidRPr="00962C1E" w:rsidRDefault="00582B37" w:rsidP="00582B37">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Al aplicar la entrevista permitirá recolectar la información relevante la cual será de gran utilidad para establecer los principales requerimientos que tendrá la aplicación.</w:t>
      </w:r>
    </w:p>
    <w:p w14:paraId="51DF8650" w14:textId="77777777" w:rsidR="00582B37" w:rsidRPr="00962C1E" w:rsidRDefault="00582B37" w:rsidP="00582B37">
      <w:pPr>
        <w:spacing w:after="0" w:line="360" w:lineRule="auto"/>
        <w:jc w:val="both"/>
        <w:rPr>
          <w:rFonts w:ascii="Times New Roman" w:eastAsia="Times New Roman" w:hAnsi="Times New Roman" w:cs="Times New Roman"/>
          <w:color w:val="auto"/>
          <w:sz w:val="24"/>
          <w:szCs w:val="24"/>
        </w:rPr>
      </w:pPr>
    </w:p>
    <w:p w14:paraId="07309564" w14:textId="77777777" w:rsidR="00582B37" w:rsidRPr="00962C1E" w:rsidRDefault="00582B37" w:rsidP="00582B37">
      <w:pPr>
        <w:spacing w:after="0" w:line="36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lastRenderedPageBreak/>
        <w:t xml:space="preserve">Diseño </w:t>
      </w:r>
    </w:p>
    <w:p w14:paraId="6DDFC723" w14:textId="77777777" w:rsidR="00582B37" w:rsidRPr="00962C1E" w:rsidRDefault="00582B37" w:rsidP="00582B37">
      <w:pPr>
        <w:spacing w:after="0" w:line="36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Definir los objetivos para realizar la correcta entrevista</w:t>
      </w:r>
    </w:p>
    <w:p w14:paraId="3CE77131" w14:textId="77777777" w:rsidR="00582B37" w:rsidRPr="00962C1E" w:rsidRDefault="00582B37" w:rsidP="00582B37">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¿Qué información requerimos?</w:t>
      </w:r>
    </w:p>
    <w:p w14:paraId="15EE38CC" w14:textId="77777777" w:rsidR="00582B37" w:rsidRPr="00962C1E" w:rsidRDefault="00582B37" w:rsidP="00582B37">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¿Para qué nos servirá la información?</w:t>
      </w:r>
    </w:p>
    <w:p w14:paraId="6F05B556" w14:textId="77777777" w:rsidR="00582B37" w:rsidRPr="00962C1E" w:rsidRDefault="00582B37" w:rsidP="00582B37">
      <w:pPr>
        <w:spacing w:after="0" w:line="36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Variables que se pretende medir</w:t>
      </w:r>
    </w:p>
    <w:p w14:paraId="490A8C2B" w14:textId="77777777" w:rsidR="00582B37" w:rsidRPr="00962C1E" w:rsidRDefault="00582B37" w:rsidP="00582B37">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La variable que se consideró y que se pretende medir son las siguientes:</w:t>
      </w:r>
    </w:p>
    <w:p w14:paraId="34B02510" w14:textId="77777777" w:rsidR="00582B37" w:rsidRPr="00962C1E" w:rsidRDefault="00DA2B68" w:rsidP="00582B37">
      <w:pPr>
        <w:pStyle w:val="Prrafodelista"/>
        <w:numPr>
          <w:ilvl w:val="0"/>
          <w:numId w:val="28"/>
        </w:numPr>
        <w:spacing w:after="0"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Requerimientos a tomar en Cuenta</w:t>
      </w:r>
    </w:p>
    <w:p w14:paraId="648AAFAD" w14:textId="77777777" w:rsidR="00582B37" w:rsidRPr="00962C1E" w:rsidRDefault="00582B37" w:rsidP="00582B37">
      <w:pPr>
        <w:pStyle w:val="Prrafodelista"/>
        <w:numPr>
          <w:ilvl w:val="0"/>
          <w:numId w:val="28"/>
        </w:num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Identificar los problemas al no contar con un mecanismo adecuado para difundir los principales atractivos turísticos de la Provincia de Cotopaxi.</w:t>
      </w:r>
    </w:p>
    <w:p w14:paraId="37826A06" w14:textId="77777777" w:rsidR="00582B37" w:rsidRPr="00962C1E" w:rsidRDefault="00582B37" w:rsidP="00582B37">
      <w:pPr>
        <w:spacing w:after="0" w:line="360" w:lineRule="auto"/>
        <w:jc w:val="both"/>
        <w:rPr>
          <w:rFonts w:ascii="Times New Roman" w:eastAsia="Times New Roman" w:hAnsi="Times New Roman" w:cs="Times New Roman"/>
          <w:color w:val="auto"/>
          <w:sz w:val="24"/>
          <w:szCs w:val="24"/>
        </w:rPr>
      </w:pPr>
    </w:p>
    <w:p w14:paraId="212A2A6B" w14:textId="77777777" w:rsidR="00582B37" w:rsidRPr="00962C1E" w:rsidRDefault="00582B37" w:rsidP="00582B37">
      <w:pPr>
        <w:pStyle w:val="Prrafodelista"/>
        <w:numPr>
          <w:ilvl w:val="2"/>
          <w:numId w:val="22"/>
        </w:numPr>
        <w:spacing w:after="0" w:line="360" w:lineRule="auto"/>
        <w:jc w:val="both"/>
        <w:outlineLvl w:val="2"/>
        <w:rPr>
          <w:rFonts w:ascii="Times New Roman" w:eastAsia="Times New Roman" w:hAnsi="Times New Roman" w:cs="Times New Roman"/>
          <w:b/>
          <w:color w:val="auto"/>
          <w:sz w:val="24"/>
          <w:szCs w:val="24"/>
        </w:rPr>
      </w:pPr>
      <w:bookmarkStart w:id="63" w:name="_Toc504985019"/>
      <w:r w:rsidRPr="00962C1E">
        <w:rPr>
          <w:rFonts w:ascii="Times New Roman" w:eastAsia="Times New Roman" w:hAnsi="Times New Roman" w:cs="Times New Roman"/>
          <w:b/>
          <w:color w:val="auto"/>
          <w:sz w:val="24"/>
          <w:szCs w:val="24"/>
        </w:rPr>
        <w:t>Encuesta</w:t>
      </w:r>
      <w:bookmarkEnd w:id="63"/>
    </w:p>
    <w:p w14:paraId="69AA1439" w14:textId="452D7DD4" w:rsidR="00582B37" w:rsidRDefault="00582B37" w:rsidP="00582B37">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La encuesta permitirá recoger la información para diagnosticar las posibles dificultades y limitaciones existentes al momento de buscar información de los principales atractivos turísticos de la provincia de Cotopaxi.</w:t>
      </w:r>
    </w:p>
    <w:p w14:paraId="7D41115E" w14:textId="77777777" w:rsidR="00ED113D" w:rsidRDefault="00ED113D" w:rsidP="00582B37">
      <w:pPr>
        <w:spacing w:after="0" w:line="360" w:lineRule="auto"/>
        <w:jc w:val="both"/>
        <w:rPr>
          <w:rFonts w:ascii="Times New Roman" w:eastAsia="Times New Roman" w:hAnsi="Times New Roman" w:cs="Times New Roman"/>
          <w:color w:val="auto"/>
          <w:sz w:val="24"/>
          <w:szCs w:val="24"/>
        </w:rPr>
      </w:pPr>
    </w:p>
    <w:p w14:paraId="6D5C7D11" w14:textId="209C9B3F" w:rsidR="00ED113D" w:rsidRDefault="00ED113D" w:rsidP="00ED113D">
      <w:pPr>
        <w:pStyle w:val="Prrafodelista"/>
        <w:numPr>
          <w:ilvl w:val="2"/>
          <w:numId w:val="22"/>
        </w:numPr>
        <w:spacing w:after="0" w:line="360" w:lineRule="auto"/>
        <w:jc w:val="both"/>
        <w:rPr>
          <w:rFonts w:ascii="Times New Roman" w:eastAsia="Times New Roman" w:hAnsi="Times New Roman" w:cs="Times New Roman"/>
          <w:b/>
          <w:color w:val="auto"/>
          <w:sz w:val="24"/>
          <w:szCs w:val="24"/>
        </w:rPr>
      </w:pPr>
      <w:r>
        <w:rPr>
          <w:rFonts w:ascii="Times New Roman" w:eastAsia="Times New Roman" w:hAnsi="Times New Roman" w:cs="Times New Roman"/>
          <w:b/>
          <w:color w:val="auto"/>
          <w:sz w:val="24"/>
          <w:szCs w:val="24"/>
        </w:rPr>
        <w:t>Entrevista no estructurada</w:t>
      </w:r>
    </w:p>
    <w:p w14:paraId="32FC8E56" w14:textId="7A849A96" w:rsidR="00ED113D" w:rsidRPr="00ED113D" w:rsidRDefault="00ED113D" w:rsidP="00ED113D">
      <w:pPr>
        <w:spacing w:after="0"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Esta técnica de investigación permitirá recolectar toda la información necesaria que el usuario solicita para así poder desarrollar resultados acordes a lo solicitado. Para ello la entrevista no estructurada será aplicada en el </w:t>
      </w:r>
      <w:proofErr w:type="spellStart"/>
      <w:r>
        <w:rPr>
          <w:rFonts w:ascii="Times New Roman" w:eastAsia="Times New Roman" w:hAnsi="Times New Roman" w:cs="Times New Roman"/>
          <w:color w:val="auto"/>
          <w:sz w:val="24"/>
          <w:szCs w:val="24"/>
        </w:rPr>
        <w:t>GAD</w:t>
      </w:r>
      <w:proofErr w:type="spellEnd"/>
      <w:r>
        <w:rPr>
          <w:rFonts w:ascii="Times New Roman" w:eastAsia="Times New Roman" w:hAnsi="Times New Roman" w:cs="Times New Roman"/>
          <w:color w:val="auto"/>
          <w:sz w:val="24"/>
          <w:szCs w:val="24"/>
        </w:rPr>
        <w:t xml:space="preserve"> Provincial de Cotopaxi con preguntas abiertas en la cual consiste en realizar preguntas de acuerdo a las respuestas que </w:t>
      </w:r>
      <w:proofErr w:type="gramStart"/>
      <w:r>
        <w:rPr>
          <w:rFonts w:ascii="Times New Roman" w:eastAsia="Times New Roman" w:hAnsi="Times New Roman" w:cs="Times New Roman"/>
          <w:color w:val="auto"/>
          <w:sz w:val="24"/>
          <w:szCs w:val="24"/>
        </w:rPr>
        <w:t>vaya</w:t>
      </w:r>
      <w:proofErr w:type="gramEnd"/>
      <w:r>
        <w:rPr>
          <w:rFonts w:ascii="Times New Roman" w:eastAsia="Times New Roman" w:hAnsi="Times New Roman" w:cs="Times New Roman"/>
          <w:color w:val="auto"/>
          <w:sz w:val="24"/>
          <w:szCs w:val="24"/>
        </w:rPr>
        <w:t xml:space="preserve"> surgiendo durante la entrevista.</w:t>
      </w:r>
    </w:p>
    <w:p w14:paraId="3CD6C83E" w14:textId="77777777" w:rsidR="00582B37" w:rsidRPr="00962C1E" w:rsidRDefault="00582B37" w:rsidP="00582B37">
      <w:pPr>
        <w:spacing w:after="0" w:line="360" w:lineRule="auto"/>
        <w:jc w:val="both"/>
        <w:rPr>
          <w:rFonts w:ascii="Times New Roman" w:eastAsia="Times New Roman" w:hAnsi="Times New Roman" w:cs="Times New Roman"/>
          <w:color w:val="auto"/>
          <w:sz w:val="24"/>
          <w:szCs w:val="24"/>
        </w:rPr>
      </w:pPr>
    </w:p>
    <w:p w14:paraId="16CCBDD4" w14:textId="77777777" w:rsidR="00582B37" w:rsidRPr="00962C1E" w:rsidRDefault="00582B37" w:rsidP="00582B37">
      <w:pPr>
        <w:spacing w:after="0" w:line="360" w:lineRule="auto"/>
        <w:jc w:val="both"/>
        <w:rPr>
          <w:rFonts w:ascii="Times New Roman" w:eastAsia="Times New Roman" w:hAnsi="Times New Roman" w:cs="Times New Roman"/>
          <w:color w:val="auto"/>
          <w:sz w:val="24"/>
          <w:szCs w:val="24"/>
        </w:rPr>
      </w:pPr>
    </w:p>
    <w:p w14:paraId="479B368C" w14:textId="77777777" w:rsidR="00582B37" w:rsidRPr="00962C1E" w:rsidRDefault="00582B37" w:rsidP="00582B37">
      <w:pPr>
        <w:pStyle w:val="Prrafodelista"/>
        <w:numPr>
          <w:ilvl w:val="2"/>
          <w:numId w:val="22"/>
        </w:numPr>
        <w:spacing w:after="0" w:line="360" w:lineRule="auto"/>
        <w:jc w:val="both"/>
        <w:outlineLvl w:val="2"/>
        <w:rPr>
          <w:rFonts w:ascii="Times New Roman" w:eastAsia="Times New Roman" w:hAnsi="Times New Roman" w:cs="Times New Roman"/>
          <w:b/>
          <w:color w:val="auto"/>
          <w:sz w:val="24"/>
          <w:szCs w:val="24"/>
        </w:rPr>
      </w:pPr>
      <w:bookmarkStart w:id="64" w:name="_Toc504985020"/>
      <w:r w:rsidRPr="00962C1E">
        <w:rPr>
          <w:rFonts w:ascii="Times New Roman" w:eastAsia="Times New Roman" w:hAnsi="Times New Roman" w:cs="Times New Roman"/>
          <w:b/>
          <w:color w:val="auto"/>
          <w:sz w:val="24"/>
          <w:szCs w:val="24"/>
        </w:rPr>
        <w:t>Cuestionario</w:t>
      </w:r>
      <w:bookmarkEnd w:id="64"/>
    </w:p>
    <w:p w14:paraId="28886C1B" w14:textId="77777777" w:rsidR="00582B37" w:rsidRPr="00962C1E" w:rsidRDefault="00582B37" w:rsidP="00582B37">
      <w:pPr>
        <w:spacing w:after="0" w:line="360" w:lineRule="auto"/>
        <w:jc w:val="both"/>
        <w:rPr>
          <w:rFonts w:ascii="Times New Roman" w:eastAsia="Times New Roman" w:hAnsi="Times New Roman" w:cs="Times New Roman"/>
          <w:b/>
          <w:color w:val="auto"/>
          <w:sz w:val="24"/>
          <w:szCs w:val="24"/>
        </w:rPr>
      </w:pPr>
    </w:p>
    <w:p w14:paraId="4E75EF5D" w14:textId="77777777" w:rsidR="00582B37" w:rsidRPr="00962C1E" w:rsidRDefault="00582B37" w:rsidP="00582B37">
      <w:pPr>
        <w:spacing w:after="0" w:line="36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Cuestionario para la Encuesta</w:t>
      </w:r>
    </w:p>
    <w:p w14:paraId="48979BE8" w14:textId="238241BC" w:rsidR="00ED113D" w:rsidRDefault="00582B37" w:rsidP="00582B37">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Las preguntas estarán orientadas a conocer cuáles son las principales dificultades de buscar los principales atractivos turísticos de la provincia de Cotopaxi por lo tanto constara de preguntas cerradas para una mayor facilidad de tabulación.</w:t>
      </w:r>
    </w:p>
    <w:p w14:paraId="572090C7" w14:textId="77777777" w:rsidR="00ED113D" w:rsidRDefault="00ED113D" w:rsidP="00582B37">
      <w:pPr>
        <w:spacing w:after="0" w:line="360" w:lineRule="auto"/>
        <w:jc w:val="both"/>
        <w:rPr>
          <w:rFonts w:ascii="Times New Roman" w:eastAsia="Times New Roman" w:hAnsi="Times New Roman" w:cs="Times New Roman"/>
          <w:color w:val="auto"/>
          <w:sz w:val="24"/>
          <w:szCs w:val="24"/>
        </w:rPr>
      </w:pPr>
    </w:p>
    <w:p w14:paraId="5ACD8AFC" w14:textId="77777777" w:rsidR="00ED113D" w:rsidRPr="00962C1E" w:rsidRDefault="00ED113D" w:rsidP="00582B37">
      <w:pPr>
        <w:spacing w:after="0" w:line="360" w:lineRule="auto"/>
        <w:jc w:val="both"/>
        <w:rPr>
          <w:rFonts w:ascii="Times New Roman" w:eastAsia="Times New Roman" w:hAnsi="Times New Roman" w:cs="Times New Roman"/>
          <w:color w:val="auto"/>
          <w:sz w:val="24"/>
          <w:szCs w:val="24"/>
        </w:rPr>
      </w:pPr>
    </w:p>
    <w:p w14:paraId="6A349E22" w14:textId="77777777" w:rsidR="00582B37" w:rsidRPr="00962C1E" w:rsidRDefault="00582B37" w:rsidP="00582B37">
      <w:pPr>
        <w:spacing w:after="0" w:line="360" w:lineRule="auto"/>
        <w:jc w:val="both"/>
        <w:rPr>
          <w:rFonts w:ascii="Times New Roman" w:eastAsia="Times New Roman" w:hAnsi="Times New Roman" w:cs="Times New Roman"/>
          <w:color w:val="auto"/>
          <w:sz w:val="24"/>
          <w:szCs w:val="24"/>
        </w:rPr>
      </w:pPr>
    </w:p>
    <w:p w14:paraId="7FA361DA" w14:textId="77777777" w:rsidR="00582B37" w:rsidRPr="00962C1E" w:rsidRDefault="00582B37" w:rsidP="00582B37">
      <w:pPr>
        <w:pStyle w:val="Prrafodelista"/>
        <w:numPr>
          <w:ilvl w:val="1"/>
          <w:numId w:val="22"/>
        </w:numPr>
        <w:spacing w:after="0" w:line="360" w:lineRule="auto"/>
        <w:jc w:val="both"/>
        <w:outlineLvl w:val="1"/>
        <w:rPr>
          <w:rFonts w:ascii="Times New Roman" w:eastAsia="Times New Roman" w:hAnsi="Times New Roman" w:cs="Times New Roman"/>
          <w:b/>
          <w:color w:val="auto"/>
          <w:sz w:val="24"/>
          <w:szCs w:val="24"/>
        </w:rPr>
      </w:pPr>
      <w:bookmarkStart w:id="65" w:name="_Toc504985021"/>
      <w:r w:rsidRPr="00962C1E">
        <w:rPr>
          <w:rFonts w:ascii="Times New Roman" w:eastAsia="Times New Roman" w:hAnsi="Times New Roman" w:cs="Times New Roman"/>
          <w:b/>
          <w:color w:val="auto"/>
          <w:sz w:val="24"/>
          <w:szCs w:val="24"/>
        </w:rPr>
        <w:lastRenderedPageBreak/>
        <w:t>Población y Muestra</w:t>
      </w:r>
      <w:bookmarkEnd w:id="65"/>
    </w:p>
    <w:p w14:paraId="39EDF0CA" w14:textId="77777777" w:rsidR="00582B37" w:rsidRPr="00962C1E" w:rsidRDefault="00582B37" w:rsidP="00582B37">
      <w:pPr>
        <w:autoSpaceDE w:val="0"/>
        <w:autoSpaceDN w:val="0"/>
        <w:adjustRightInd w:val="0"/>
        <w:spacing w:after="0" w:line="360" w:lineRule="auto"/>
        <w:jc w:val="both"/>
        <w:rPr>
          <w:rFonts w:ascii="Times New Roman" w:hAnsi="Times New Roman" w:cs="Times New Roman"/>
          <w:b/>
          <w:color w:val="auto"/>
          <w:sz w:val="24"/>
          <w:szCs w:val="24"/>
          <w:lang w:val="es"/>
        </w:rPr>
      </w:pPr>
    </w:p>
    <w:p w14:paraId="783B5450" w14:textId="77777777" w:rsidR="00582B37" w:rsidRPr="00962C1E" w:rsidRDefault="00582B37" w:rsidP="00582B37">
      <w:pPr>
        <w:pStyle w:val="Prrafodelista"/>
        <w:numPr>
          <w:ilvl w:val="2"/>
          <w:numId w:val="22"/>
        </w:numPr>
        <w:autoSpaceDE w:val="0"/>
        <w:autoSpaceDN w:val="0"/>
        <w:adjustRightInd w:val="0"/>
        <w:spacing w:after="0" w:line="360" w:lineRule="auto"/>
        <w:jc w:val="both"/>
        <w:outlineLvl w:val="2"/>
        <w:rPr>
          <w:rFonts w:ascii="Times New Roman" w:hAnsi="Times New Roman" w:cs="Times New Roman"/>
          <w:b/>
          <w:color w:val="auto"/>
          <w:sz w:val="24"/>
          <w:szCs w:val="24"/>
          <w:lang w:val="es"/>
        </w:rPr>
      </w:pPr>
      <w:bookmarkStart w:id="66" w:name="_Toc504985022"/>
      <w:r w:rsidRPr="00962C1E">
        <w:rPr>
          <w:rFonts w:ascii="Times New Roman" w:hAnsi="Times New Roman" w:cs="Times New Roman"/>
          <w:b/>
          <w:color w:val="auto"/>
          <w:sz w:val="24"/>
          <w:szCs w:val="24"/>
          <w:lang w:val="es"/>
        </w:rPr>
        <w:t>Población</w:t>
      </w:r>
      <w:bookmarkEnd w:id="66"/>
    </w:p>
    <w:p w14:paraId="171E8696" w14:textId="77777777" w:rsidR="00582B37" w:rsidRPr="00962C1E" w:rsidRDefault="00582B37" w:rsidP="00582B37">
      <w:pPr>
        <w:autoSpaceDE w:val="0"/>
        <w:autoSpaceDN w:val="0"/>
        <w:adjustRightInd w:val="0"/>
        <w:spacing w:after="0" w:line="360" w:lineRule="auto"/>
        <w:jc w:val="both"/>
        <w:rPr>
          <w:rFonts w:ascii="Times New Roman" w:hAnsi="Times New Roman" w:cs="Times New Roman"/>
          <w:color w:val="auto"/>
          <w:sz w:val="24"/>
          <w:szCs w:val="24"/>
          <w:lang w:val="es"/>
        </w:rPr>
      </w:pPr>
      <w:r w:rsidRPr="00962C1E">
        <w:rPr>
          <w:rFonts w:ascii="Times New Roman" w:hAnsi="Times New Roman" w:cs="Times New Roman"/>
          <w:color w:val="auto"/>
          <w:sz w:val="24"/>
          <w:szCs w:val="24"/>
          <w:lang w:val="es"/>
        </w:rPr>
        <w:t>La población para este proyecto consta de dos aspectos:</w:t>
      </w:r>
    </w:p>
    <w:p w14:paraId="091DF659" w14:textId="77777777" w:rsidR="00582B37" w:rsidRPr="00962C1E" w:rsidRDefault="00582B37" w:rsidP="00582B37">
      <w:pPr>
        <w:autoSpaceDE w:val="0"/>
        <w:autoSpaceDN w:val="0"/>
        <w:adjustRightInd w:val="0"/>
        <w:spacing w:after="0" w:line="360" w:lineRule="auto"/>
        <w:jc w:val="both"/>
        <w:rPr>
          <w:rFonts w:ascii="Times New Roman" w:hAnsi="Times New Roman" w:cs="Times New Roman"/>
          <w:color w:val="auto"/>
          <w:sz w:val="24"/>
          <w:szCs w:val="24"/>
          <w:lang w:val="es"/>
        </w:rPr>
      </w:pPr>
      <w:proofErr w:type="spellStart"/>
      <w:r w:rsidRPr="00962C1E">
        <w:rPr>
          <w:rFonts w:ascii="Times New Roman" w:hAnsi="Times New Roman" w:cs="Times New Roman"/>
          <w:b/>
          <w:color w:val="auto"/>
          <w:sz w:val="24"/>
          <w:szCs w:val="24"/>
          <w:lang w:val="es"/>
        </w:rPr>
        <w:t>GAD</w:t>
      </w:r>
      <w:proofErr w:type="spellEnd"/>
      <w:r w:rsidRPr="00962C1E">
        <w:rPr>
          <w:rFonts w:ascii="Times New Roman" w:hAnsi="Times New Roman" w:cs="Times New Roman"/>
          <w:b/>
          <w:color w:val="auto"/>
          <w:sz w:val="24"/>
          <w:szCs w:val="24"/>
          <w:lang w:val="es"/>
        </w:rPr>
        <w:t xml:space="preserve"> Provincial de Cotopaxi:</w:t>
      </w:r>
      <w:r w:rsidRPr="00962C1E">
        <w:rPr>
          <w:rFonts w:ascii="Times New Roman" w:hAnsi="Times New Roman" w:cs="Times New Roman"/>
          <w:color w:val="auto"/>
          <w:sz w:val="24"/>
          <w:szCs w:val="24"/>
          <w:lang w:val="es"/>
        </w:rPr>
        <w:t xml:space="preserve"> Se tomó en cuenta a una persona para la recolección de datos. </w:t>
      </w:r>
    </w:p>
    <w:p w14:paraId="5D805D3E" w14:textId="77777777" w:rsidR="00582B37" w:rsidRPr="00962C1E" w:rsidRDefault="00582B37" w:rsidP="00582B37">
      <w:pPr>
        <w:autoSpaceDE w:val="0"/>
        <w:autoSpaceDN w:val="0"/>
        <w:adjustRightInd w:val="0"/>
        <w:spacing w:after="0" w:line="360" w:lineRule="auto"/>
        <w:jc w:val="both"/>
        <w:rPr>
          <w:rFonts w:ascii="Times New Roman" w:hAnsi="Times New Roman" w:cs="Times New Roman"/>
          <w:color w:val="auto"/>
          <w:sz w:val="24"/>
          <w:szCs w:val="24"/>
          <w:lang w:val="es"/>
        </w:rPr>
      </w:pPr>
      <w:r w:rsidRPr="00962C1E">
        <w:rPr>
          <w:rFonts w:ascii="Times New Roman" w:hAnsi="Times New Roman" w:cs="Times New Roman"/>
          <w:b/>
          <w:color w:val="auto"/>
          <w:sz w:val="24"/>
          <w:szCs w:val="24"/>
          <w:lang w:val="es"/>
        </w:rPr>
        <w:t>Turistas Ocasionales:</w:t>
      </w:r>
      <w:r w:rsidRPr="00962C1E">
        <w:rPr>
          <w:rFonts w:ascii="Times New Roman" w:hAnsi="Times New Roman" w:cs="Times New Roman"/>
          <w:color w:val="auto"/>
          <w:sz w:val="24"/>
          <w:szCs w:val="24"/>
          <w:lang w:val="es"/>
        </w:rPr>
        <w:t xml:space="preserve"> Al no contar con una población exacta se planteó tomar como referencia a los turistas ocasionales nacionales e internacionales que visitan los principales atractivos turísticos de la provincia de Cotopaxi en el periodo de Abril 2017-Febrero 2018.</w:t>
      </w:r>
    </w:p>
    <w:p w14:paraId="2085F41C" w14:textId="77777777" w:rsidR="00582B37" w:rsidRPr="00962C1E" w:rsidRDefault="00582B37" w:rsidP="00582B37">
      <w:pPr>
        <w:autoSpaceDE w:val="0"/>
        <w:autoSpaceDN w:val="0"/>
        <w:adjustRightInd w:val="0"/>
        <w:spacing w:after="0" w:line="360" w:lineRule="auto"/>
        <w:jc w:val="both"/>
        <w:rPr>
          <w:rFonts w:ascii="Times New Roman" w:hAnsi="Times New Roman" w:cs="Times New Roman"/>
          <w:b/>
          <w:color w:val="auto"/>
          <w:sz w:val="24"/>
          <w:szCs w:val="24"/>
          <w:lang w:val="es"/>
        </w:rPr>
      </w:pPr>
    </w:p>
    <w:p w14:paraId="4DF28ED1" w14:textId="77777777" w:rsidR="00582B37" w:rsidRPr="00962C1E" w:rsidRDefault="00582B37" w:rsidP="00582B37">
      <w:pPr>
        <w:pStyle w:val="Prrafodelista"/>
        <w:numPr>
          <w:ilvl w:val="2"/>
          <w:numId w:val="22"/>
        </w:numPr>
        <w:autoSpaceDE w:val="0"/>
        <w:autoSpaceDN w:val="0"/>
        <w:adjustRightInd w:val="0"/>
        <w:spacing w:after="0" w:line="360" w:lineRule="auto"/>
        <w:jc w:val="both"/>
        <w:outlineLvl w:val="2"/>
        <w:rPr>
          <w:rFonts w:ascii="Times New Roman" w:hAnsi="Times New Roman" w:cs="Times New Roman"/>
          <w:b/>
          <w:color w:val="auto"/>
          <w:sz w:val="24"/>
          <w:szCs w:val="24"/>
          <w:lang w:val="es"/>
        </w:rPr>
      </w:pPr>
      <w:bookmarkStart w:id="67" w:name="_Toc504985023"/>
      <w:r w:rsidRPr="00962C1E">
        <w:rPr>
          <w:rFonts w:ascii="Times New Roman" w:hAnsi="Times New Roman" w:cs="Times New Roman"/>
          <w:b/>
          <w:color w:val="auto"/>
          <w:sz w:val="24"/>
          <w:szCs w:val="24"/>
          <w:lang w:val="es"/>
        </w:rPr>
        <w:t>Muestra</w:t>
      </w:r>
      <w:bookmarkEnd w:id="67"/>
    </w:p>
    <w:p w14:paraId="6D5DCE0D" w14:textId="77777777" w:rsidR="00582B37" w:rsidRPr="00962C1E" w:rsidRDefault="00582B37" w:rsidP="00582B37">
      <w:pPr>
        <w:autoSpaceDE w:val="0"/>
        <w:autoSpaceDN w:val="0"/>
        <w:adjustRightInd w:val="0"/>
        <w:spacing w:after="0" w:line="360" w:lineRule="auto"/>
        <w:jc w:val="both"/>
        <w:rPr>
          <w:rFonts w:ascii="Times New Roman" w:hAnsi="Times New Roman" w:cs="Times New Roman"/>
          <w:color w:val="auto"/>
          <w:sz w:val="24"/>
          <w:szCs w:val="24"/>
          <w:lang w:val="es"/>
        </w:rPr>
      </w:pPr>
      <w:r w:rsidRPr="00962C1E">
        <w:rPr>
          <w:rFonts w:ascii="Times New Roman" w:hAnsi="Times New Roman" w:cs="Times New Roman"/>
          <w:color w:val="auto"/>
          <w:sz w:val="24"/>
          <w:szCs w:val="24"/>
          <w:lang w:val="es"/>
        </w:rPr>
        <w:t xml:space="preserve">Se tomó como referencia al encargado por el </w:t>
      </w:r>
      <w:proofErr w:type="spellStart"/>
      <w:r w:rsidRPr="00962C1E">
        <w:rPr>
          <w:rFonts w:ascii="Times New Roman" w:hAnsi="Times New Roman" w:cs="Times New Roman"/>
          <w:color w:val="auto"/>
          <w:sz w:val="24"/>
          <w:szCs w:val="24"/>
          <w:lang w:val="es"/>
        </w:rPr>
        <w:t>GAD</w:t>
      </w:r>
      <w:proofErr w:type="spellEnd"/>
      <w:r w:rsidRPr="00962C1E">
        <w:rPr>
          <w:rFonts w:ascii="Times New Roman" w:hAnsi="Times New Roman" w:cs="Times New Roman"/>
          <w:color w:val="auto"/>
          <w:sz w:val="24"/>
          <w:szCs w:val="24"/>
          <w:lang w:val="es"/>
        </w:rPr>
        <w:t xml:space="preserve"> Provincial de Cotopaxi para la participación en una entrevista para poder determinar los requerimientos de la aplicación.</w:t>
      </w:r>
    </w:p>
    <w:p w14:paraId="42B6B8AA" w14:textId="77777777" w:rsidR="00582B37" w:rsidRPr="00962C1E" w:rsidRDefault="00582B37" w:rsidP="00582B37">
      <w:pPr>
        <w:autoSpaceDE w:val="0"/>
        <w:autoSpaceDN w:val="0"/>
        <w:adjustRightInd w:val="0"/>
        <w:spacing w:after="0" w:line="360" w:lineRule="auto"/>
        <w:jc w:val="both"/>
        <w:rPr>
          <w:rFonts w:ascii="Times New Roman" w:hAnsi="Times New Roman" w:cs="Times New Roman"/>
          <w:color w:val="auto"/>
          <w:sz w:val="24"/>
          <w:szCs w:val="24"/>
          <w:lang w:val="es"/>
        </w:rPr>
      </w:pPr>
      <w:r w:rsidRPr="00962C1E">
        <w:rPr>
          <w:rFonts w:ascii="Times New Roman" w:hAnsi="Times New Roman" w:cs="Times New Roman"/>
          <w:color w:val="auto"/>
          <w:sz w:val="24"/>
          <w:szCs w:val="24"/>
          <w:lang w:val="es"/>
        </w:rPr>
        <w:t>Considerando que no se conoce la cantidad exacta de turistas que ingresan a la provincia de Cotopaxi se utilizará un muestreo por conveniencia el cual consistirá en seleccionar a los turistas ocasionales para la muestra.</w:t>
      </w:r>
    </w:p>
    <w:p w14:paraId="76D739FB" w14:textId="3D35CB40" w:rsidR="00582B37" w:rsidRDefault="00582B37" w:rsidP="00582B37">
      <w:pPr>
        <w:pStyle w:val="Prrafodelista"/>
        <w:spacing w:after="0" w:line="360" w:lineRule="auto"/>
        <w:ind w:left="1440"/>
        <w:jc w:val="both"/>
        <w:rPr>
          <w:rFonts w:ascii="Times New Roman" w:eastAsia="Times New Roman" w:hAnsi="Times New Roman" w:cs="Times New Roman"/>
          <w:b/>
          <w:color w:val="auto"/>
          <w:sz w:val="24"/>
          <w:szCs w:val="24"/>
          <w:lang w:val="es"/>
        </w:rPr>
      </w:pPr>
    </w:p>
    <w:p w14:paraId="53C3387B" w14:textId="77777777" w:rsidR="00EA7D69" w:rsidRPr="00962C1E" w:rsidRDefault="00EA7D69" w:rsidP="00582B37">
      <w:pPr>
        <w:pStyle w:val="Prrafodelista"/>
        <w:spacing w:after="0" w:line="360" w:lineRule="auto"/>
        <w:ind w:left="1440"/>
        <w:jc w:val="both"/>
        <w:rPr>
          <w:rFonts w:ascii="Times New Roman" w:eastAsia="Times New Roman" w:hAnsi="Times New Roman" w:cs="Times New Roman"/>
          <w:b/>
          <w:color w:val="auto"/>
          <w:sz w:val="24"/>
          <w:szCs w:val="24"/>
          <w:lang w:val="es"/>
        </w:rPr>
      </w:pPr>
    </w:p>
    <w:p w14:paraId="39D8456D" w14:textId="77777777" w:rsidR="00582B37" w:rsidRPr="00962C1E" w:rsidRDefault="00582B37" w:rsidP="00582B37">
      <w:pPr>
        <w:pStyle w:val="Prrafodelista"/>
        <w:numPr>
          <w:ilvl w:val="1"/>
          <w:numId w:val="22"/>
        </w:numPr>
        <w:spacing w:after="0" w:line="360" w:lineRule="auto"/>
        <w:jc w:val="both"/>
        <w:outlineLvl w:val="1"/>
        <w:rPr>
          <w:rFonts w:ascii="Times New Roman" w:eastAsia="Times New Roman" w:hAnsi="Times New Roman" w:cs="Times New Roman"/>
          <w:color w:val="auto"/>
          <w:sz w:val="24"/>
          <w:szCs w:val="24"/>
        </w:rPr>
      </w:pPr>
      <w:bookmarkStart w:id="68" w:name="_Toc504985024"/>
      <w:r w:rsidRPr="00962C1E">
        <w:rPr>
          <w:rFonts w:ascii="Times New Roman" w:eastAsia="Times New Roman" w:hAnsi="Times New Roman" w:cs="Times New Roman"/>
          <w:b/>
          <w:color w:val="auto"/>
          <w:sz w:val="24"/>
          <w:szCs w:val="24"/>
        </w:rPr>
        <w:t>Métodos Específicos</w:t>
      </w:r>
      <w:bookmarkEnd w:id="68"/>
    </w:p>
    <w:p w14:paraId="38EC2829" w14:textId="77777777" w:rsidR="00582B37" w:rsidRPr="00962C1E" w:rsidRDefault="00582B37" w:rsidP="00582B37">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La metodología a emplear en este proyecto es </w:t>
      </w:r>
      <w:proofErr w:type="spellStart"/>
      <w:r w:rsidRPr="00962C1E">
        <w:rPr>
          <w:rFonts w:ascii="Times New Roman" w:eastAsia="Times New Roman" w:hAnsi="Times New Roman" w:cs="Times New Roman"/>
          <w:color w:val="auto"/>
          <w:sz w:val="24"/>
          <w:szCs w:val="24"/>
        </w:rPr>
        <w:t>SCRUM</w:t>
      </w:r>
      <w:proofErr w:type="spellEnd"/>
      <w:r w:rsidRPr="00962C1E">
        <w:rPr>
          <w:rFonts w:ascii="Times New Roman" w:eastAsia="Times New Roman" w:hAnsi="Times New Roman" w:cs="Times New Roman"/>
          <w:color w:val="auto"/>
          <w:sz w:val="24"/>
          <w:szCs w:val="24"/>
        </w:rPr>
        <w:t xml:space="preserve"> para el desarrollo del software con la finalidad de que el cliente sea capaz de estar más relacionado con la elaboración del producto constantemente.</w:t>
      </w:r>
    </w:p>
    <w:p w14:paraId="56CD8443" w14:textId="77777777" w:rsidR="00582B37" w:rsidRPr="00962C1E" w:rsidRDefault="00582B37" w:rsidP="00582B37">
      <w:pPr>
        <w:spacing w:after="0" w:line="360" w:lineRule="auto"/>
        <w:jc w:val="both"/>
        <w:rPr>
          <w:rFonts w:ascii="Times New Roman" w:eastAsia="Times New Roman" w:hAnsi="Times New Roman" w:cs="Times New Roman"/>
          <w:color w:val="auto"/>
          <w:sz w:val="24"/>
          <w:szCs w:val="24"/>
        </w:rPr>
      </w:pPr>
      <w:proofErr w:type="spellStart"/>
      <w:r w:rsidRPr="00962C1E">
        <w:rPr>
          <w:rFonts w:ascii="Times New Roman" w:eastAsia="Times New Roman" w:hAnsi="Times New Roman" w:cs="Times New Roman"/>
          <w:color w:val="auto"/>
          <w:sz w:val="24"/>
          <w:szCs w:val="24"/>
        </w:rPr>
        <w:t>Scrum</w:t>
      </w:r>
      <w:proofErr w:type="spellEnd"/>
      <w:r w:rsidRPr="00962C1E">
        <w:rPr>
          <w:rFonts w:ascii="Times New Roman" w:eastAsia="Times New Roman" w:hAnsi="Times New Roman" w:cs="Times New Roman"/>
          <w:color w:val="auto"/>
          <w:sz w:val="24"/>
          <w:szCs w:val="24"/>
        </w:rPr>
        <w:t xml:space="preserve"> fomenta a todas las áreas involucradas trabajar en conjunto constantemente permitiendo a los equipos desarrollar más y mejor software en menos tiempo, además de brindar mayor satisfacción a los colaboradores, en términos de tiempo libre, toma de decisiones, y organización dada su naturaleza no jerárquica y la libertad que brinda al equipo en cuanto a la planeación y alcance, a continuación, se detalla el proceso:</w:t>
      </w:r>
    </w:p>
    <w:p w14:paraId="2557D03D" w14:textId="77777777" w:rsidR="00582B37" w:rsidRPr="00962C1E" w:rsidRDefault="00582B37" w:rsidP="00582B37">
      <w:pPr>
        <w:spacing w:after="0" w:line="360" w:lineRule="auto"/>
        <w:jc w:val="both"/>
        <w:rPr>
          <w:rFonts w:ascii="Times New Roman" w:eastAsia="Times New Roman" w:hAnsi="Times New Roman" w:cs="Times New Roman"/>
          <w:color w:val="auto"/>
          <w:sz w:val="24"/>
          <w:szCs w:val="24"/>
        </w:rPr>
      </w:pPr>
    </w:p>
    <w:p w14:paraId="34DC7C18" w14:textId="77777777" w:rsidR="00582B37" w:rsidRPr="00962C1E" w:rsidRDefault="00582B37" w:rsidP="00582B37">
      <w:pPr>
        <w:spacing w:after="0" w:line="36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 xml:space="preserve">Perfiles para la metodología </w:t>
      </w:r>
      <w:proofErr w:type="spellStart"/>
      <w:r w:rsidRPr="00962C1E">
        <w:rPr>
          <w:rFonts w:ascii="Times New Roman" w:eastAsia="Times New Roman" w:hAnsi="Times New Roman" w:cs="Times New Roman"/>
          <w:b/>
          <w:color w:val="auto"/>
          <w:sz w:val="24"/>
          <w:szCs w:val="24"/>
        </w:rPr>
        <w:t>SCRUM</w:t>
      </w:r>
      <w:proofErr w:type="spellEnd"/>
    </w:p>
    <w:p w14:paraId="09916696" w14:textId="77777777" w:rsidR="00582B37" w:rsidRPr="00962C1E" w:rsidRDefault="00582B37" w:rsidP="00582B37">
      <w:pPr>
        <w:spacing w:after="0" w:line="360" w:lineRule="auto"/>
        <w:jc w:val="both"/>
        <w:rPr>
          <w:rFonts w:ascii="Times New Roman" w:eastAsia="Times New Roman" w:hAnsi="Times New Roman" w:cs="Times New Roman"/>
          <w:color w:val="auto"/>
          <w:sz w:val="24"/>
          <w:szCs w:val="24"/>
        </w:rPr>
      </w:pPr>
    </w:p>
    <w:p w14:paraId="2A192F02" w14:textId="77777777" w:rsidR="00582B37" w:rsidRPr="00962C1E" w:rsidRDefault="00582B37" w:rsidP="00582B37">
      <w:pPr>
        <w:pStyle w:val="Prrafodelista"/>
        <w:numPr>
          <w:ilvl w:val="0"/>
          <w:numId w:val="29"/>
        </w:numPr>
        <w:spacing w:after="0" w:line="360" w:lineRule="auto"/>
        <w:jc w:val="both"/>
        <w:rPr>
          <w:rFonts w:ascii="Times New Roman" w:eastAsia="Times New Roman" w:hAnsi="Times New Roman" w:cs="Times New Roman"/>
          <w:color w:val="auto"/>
          <w:sz w:val="24"/>
          <w:szCs w:val="24"/>
        </w:rPr>
      </w:pPr>
      <w:proofErr w:type="spellStart"/>
      <w:r w:rsidRPr="00962C1E">
        <w:rPr>
          <w:rFonts w:ascii="Times New Roman" w:eastAsia="Times New Roman" w:hAnsi="Times New Roman" w:cs="Times New Roman"/>
          <w:b/>
          <w:color w:val="auto"/>
          <w:sz w:val="24"/>
          <w:szCs w:val="24"/>
        </w:rPr>
        <w:t>Product</w:t>
      </w:r>
      <w:proofErr w:type="spellEnd"/>
      <w:r w:rsidRPr="00962C1E">
        <w:rPr>
          <w:rFonts w:ascii="Times New Roman" w:eastAsia="Times New Roman" w:hAnsi="Times New Roman" w:cs="Times New Roman"/>
          <w:b/>
          <w:color w:val="auto"/>
          <w:sz w:val="24"/>
          <w:szCs w:val="24"/>
        </w:rPr>
        <w:t xml:space="preserve"> </w:t>
      </w:r>
      <w:proofErr w:type="spellStart"/>
      <w:r w:rsidRPr="00962C1E">
        <w:rPr>
          <w:rFonts w:ascii="Times New Roman" w:eastAsia="Times New Roman" w:hAnsi="Times New Roman" w:cs="Times New Roman"/>
          <w:b/>
          <w:color w:val="auto"/>
          <w:sz w:val="24"/>
          <w:szCs w:val="24"/>
        </w:rPr>
        <w:t>Owner</w:t>
      </w:r>
      <w:proofErr w:type="spellEnd"/>
      <w:r w:rsidRPr="00962C1E">
        <w:rPr>
          <w:rFonts w:ascii="Times New Roman" w:eastAsia="Times New Roman" w:hAnsi="Times New Roman" w:cs="Times New Roman"/>
          <w:b/>
          <w:color w:val="auto"/>
          <w:sz w:val="24"/>
          <w:szCs w:val="24"/>
        </w:rPr>
        <w:t>:</w:t>
      </w:r>
      <w:r w:rsidRPr="00962C1E">
        <w:rPr>
          <w:rFonts w:ascii="Times New Roman" w:eastAsia="Times New Roman" w:hAnsi="Times New Roman" w:cs="Times New Roman"/>
          <w:color w:val="auto"/>
          <w:sz w:val="24"/>
          <w:szCs w:val="24"/>
        </w:rPr>
        <w:t xml:space="preserve"> Es el que tiene comunicación directa con el cliente y se encarga de definir y garantizar que los objetivos se cumplan por parte del </w:t>
      </w:r>
      <w:proofErr w:type="spellStart"/>
      <w:r w:rsidRPr="00962C1E">
        <w:rPr>
          <w:rFonts w:ascii="Times New Roman" w:eastAsia="Times New Roman" w:hAnsi="Times New Roman" w:cs="Times New Roman"/>
          <w:color w:val="auto"/>
          <w:sz w:val="24"/>
          <w:szCs w:val="24"/>
        </w:rPr>
        <w:t>ScrumTeam</w:t>
      </w:r>
      <w:proofErr w:type="spellEnd"/>
      <w:r w:rsidRPr="00962C1E">
        <w:rPr>
          <w:rFonts w:ascii="Times New Roman" w:eastAsia="Times New Roman" w:hAnsi="Times New Roman" w:cs="Times New Roman"/>
          <w:color w:val="auto"/>
          <w:sz w:val="24"/>
          <w:szCs w:val="24"/>
        </w:rPr>
        <w:t>.</w:t>
      </w:r>
    </w:p>
    <w:p w14:paraId="232D2124" w14:textId="77777777" w:rsidR="00582B37" w:rsidRPr="00962C1E" w:rsidRDefault="00582B37" w:rsidP="00582B37">
      <w:pPr>
        <w:pStyle w:val="Prrafodelista"/>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Características al tomar en cuenta:</w:t>
      </w:r>
    </w:p>
    <w:p w14:paraId="155D2B83" w14:textId="77777777" w:rsidR="00582B37" w:rsidRPr="00962C1E" w:rsidRDefault="00582B37" w:rsidP="00582B37">
      <w:pPr>
        <w:pStyle w:val="Prrafodelista"/>
        <w:numPr>
          <w:ilvl w:val="1"/>
          <w:numId w:val="29"/>
        </w:num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lastRenderedPageBreak/>
        <w:t>Debe ser conocedor el negocio.</w:t>
      </w:r>
    </w:p>
    <w:p w14:paraId="325AF45E" w14:textId="77777777" w:rsidR="00582B37" w:rsidRPr="00962C1E" w:rsidRDefault="00582B37" w:rsidP="00582B37">
      <w:pPr>
        <w:pStyle w:val="Prrafodelista"/>
        <w:numPr>
          <w:ilvl w:val="1"/>
          <w:numId w:val="29"/>
        </w:num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Comunicador efectivo.</w:t>
      </w:r>
    </w:p>
    <w:p w14:paraId="665D8154" w14:textId="77777777" w:rsidR="00582B37" w:rsidRPr="00962C1E" w:rsidRDefault="00582B37" w:rsidP="00582B37">
      <w:pPr>
        <w:pStyle w:val="Prrafodelista"/>
        <w:numPr>
          <w:ilvl w:val="1"/>
          <w:numId w:val="29"/>
        </w:num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Capaz de analizar e integrar las opiniones de los diferentes interesados.</w:t>
      </w:r>
    </w:p>
    <w:p w14:paraId="2C3762C9" w14:textId="77777777" w:rsidR="00582B37" w:rsidRPr="00962C1E" w:rsidRDefault="00582B37" w:rsidP="00582B37">
      <w:pPr>
        <w:pStyle w:val="Prrafodelista"/>
        <w:numPr>
          <w:ilvl w:val="1"/>
          <w:numId w:val="29"/>
        </w:num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Facultado para tomar decisiones.</w:t>
      </w:r>
    </w:p>
    <w:p w14:paraId="63D588BE" w14:textId="77777777" w:rsidR="00582B37" w:rsidRPr="00962C1E" w:rsidRDefault="00582B37" w:rsidP="00582B37">
      <w:pPr>
        <w:pStyle w:val="Prrafodelista"/>
        <w:numPr>
          <w:ilvl w:val="1"/>
          <w:numId w:val="29"/>
        </w:num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Claro en la visión del producto.</w:t>
      </w:r>
    </w:p>
    <w:p w14:paraId="11EBC50E" w14:textId="77777777" w:rsidR="00582B37" w:rsidRPr="00962C1E" w:rsidRDefault="00582B37" w:rsidP="00582B37">
      <w:pPr>
        <w:pStyle w:val="Prrafodelista"/>
        <w:numPr>
          <w:ilvl w:val="1"/>
          <w:numId w:val="29"/>
        </w:num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Capaz de definir requisitos e historias de usuarios.</w:t>
      </w:r>
    </w:p>
    <w:p w14:paraId="1CF3705F" w14:textId="77777777" w:rsidR="00582B37" w:rsidRPr="00962C1E" w:rsidRDefault="00582B37" w:rsidP="00582B37">
      <w:pPr>
        <w:pStyle w:val="Prrafodelista"/>
        <w:numPr>
          <w:ilvl w:val="1"/>
          <w:numId w:val="29"/>
        </w:num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Disponible para el equipo de desarrollo.</w:t>
      </w:r>
    </w:p>
    <w:p w14:paraId="422AAE86" w14:textId="77777777" w:rsidR="00582B37" w:rsidRPr="00962C1E" w:rsidRDefault="00582B37" w:rsidP="00582B37">
      <w:pPr>
        <w:pStyle w:val="Prrafodelista"/>
        <w:spacing w:after="0" w:line="360" w:lineRule="auto"/>
        <w:jc w:val="both"/>
        <w:rPr>
          <w:rFonts w:ascii="Times New Roman" w:eastAsia="Times New Roman" w:hAnsi="Times New Roman" w:cs="Times New Roman"/>
          <w:color w:val="auto"/>
          <w:sz w:val="24"/>
          <w:szCs w:val="24"/>
        </w:rPr>
      </w:pPr>
    </w:p>
    <w:p w14:paraId="7A76257D" w14:textId="77777777" w:rsidR="00582B37" w:rsidRPr="00962C1E" w:rsidRDefault="00582B37" w:rsidP="00582B37">
      <w:pPr>
        <w:pStyle w:val="Prrafodelista"/>
        <w:numPr>
          <w:ilvl w:val="0"/>
          <w:numId w:val="29"/>
        </w:numPr>
        <w:spacing w:after="0" w:line="360" w:lineRule="auto"/>
        <w:jc w:val="both"/>
        <w:rPr>
          <w:rFonts w:ascii="Times New Roman" w:eastAsia="Times New Roman" w:hAnsi="Times New Roman" w:cs="Times New Roman"/>
          <w:color w:val="auto"/>
          <w:sz w:val="24"/>
          <w:szCs w:val="24"/>
        </w:rPr>
      </w:pPr>
      <w:proofErr w:type="spellStart"/>
      <w:r w:rsidRPr="00962C1E">
        <w:rPr>
          <w:rFonts w:ascii="Times New Roman" w:eastAsia="Times New Roman" w:hAnsi="Times New Roman" w:cs="Times New Roman"/>
          <w:b/>
          <w:color w:val="auto"/>
          <w:sz w:val="24"/>
          <w:szCs w:val="24"/>
        </w:rPr>
        <w:t>Scrum</w:t>
      </w:r>
      <w:proofErr w:type="spellEnd"/>
      <w:r w:rsidRPr="00962C1E">
        <w:rPr>
          <w:rFonts w:ascii="Times New Roman" w:eastAsia="Times New Roman" w:hAnsi="Times New Roman" w:cs="Times New Roman"/>
          <w:b/>
          <w:color w:val="auto"/>
          <w:sz w:val="24"/>
          <w:szCs w:val="24"/>
        </w:rPr>
        <w:t xml:space="preserve"> Master:</w:t>
      </w:r>
      <w:r w:rsidRPr="00962C1E">
        <w:rPr>
          <w:rFonts w:ascii="Times New Roman" w:eastAsia="Times New Roman" w:hAnsi="Times New Roman" w:cs="Times New Roman"/>
          <w:color w:val="auto"/>
          <w:sz w:val="24"/>
          <w:szCs w:val="24"/>
        </w:rPr>
        <w:t xml:space="preserve"> Es aquel que guía al </w:t>
      </w:r>
      <w:proofErr w:type="spellStart"/>
      <w:r w:rsidRPr="00962C1E">
        <w:rPr>
          <w:rFonts w:ascii="Times New Roman" w:eastAsia="Times New Roman" w:hAnsi="Times New Roman" w:cs="Times New Roman"/>
          <w:color w:val="auto"/>
          <w:sz w:val="24"/>
          <w:szCs w:val="24"/>
        </w:rPr>
        <w:t>Scrum</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Team</w:t>
      </w:r>
      <w:proofErr w:type="spellEnd"/>
      <w:r w:rsidRPr="00962C1E">
        <w:rPr>
          <w:rFonts w:ascii="Times New Roman" w:eastAsia="Times New Roman" w:hAnsi="Times New Roman" w:cs="Times New Roman"/>
          <w:color w:val="auto"/>
          <w:sz w:val="24"/>
          <w:szCs w:val="24"/>
        </w:rPr>
        <w:t xml:space="preserve"> a cumplir los objetivos.</w:t>
      </w:r>
    </w:p>
    <w:p w14:paraId="2189324F" w14:textId="77777777" w:rsidR="00582B37" w:rsidRPr="00962C1E" w:rsidRDefault="00582B37" w:rsidP="00582B37">
      <w:pPr>
        <w:pStyle w:val="Prrafodelista"/>
        <w:spacing w:after="0" w:line="36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Características al tomar en cuenta:</w:t>
      </w:r>
    </w:p>
    <w:p w14:paraId="275BCAF4" w14:textId="77777777" w:rsidR="00582B37" w:rsidRPr="00962C1E" w:rsidRDefault="00582B37" w:rsidP="00582B37">
      <w:pPr>
        <w:pStyle w:val="Prrafodelista"/>
        <w:numPr>
          <w:ilvl w:val="1"/>
          <w:numId w:val="29"/>
        </w:num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Debe ser motivador.</w:t>
      </w:r>
    </w:p>
    <w:p w14:paraId="0785CCB5" w14:textId="77777777" w:rsidR="00582B37" w:rsidRPr="00962C1E" w:rsidRDefault="00582B37" w:rsidP="00582B37">
      <w:pPr>
        <w:pStyle w:val="Prrafodelista"/>
        <w:numPr>
          <w:ilvl w:val="1"/>
          <w:numId w:val="29"/>
        </w:num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Ser buen líder para poder llegar a un objetivo en común.</w:t>
      </w:r>
    </w:p>
    <w:p w14:paraId="330AFBF8" w14:textId="77777777" w:rsidR="00582B37" w:rsidRPr="00962C1E" w:rsidRDefault="00582B37" w:rsidP="00582B37">
      <w:pPr>
        <w:pStyle w:val="Prrafodelista"/>
        <w:numPr>
          <w:ilvl w:val="1"/>
          <w:numId w:val="29"/>
        </w:num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Debe ser un buen comunicador.</w:t>
      </w:r>
    </w:p>
    <w:p w14:paraId="4771261F" w14:textId="77777777" w:rsidR="00582B37" w:rsidRPr="00962C1E" w:rsidRDefault="00582B37" w:rsidP="00582B37">
      <w:pPr>
        <w:pStyle w:val="Prrafodelista"/>
        <w:numPr>
          <w:ilvl w:val="1"/>
          <w:numId w:val="29"/>
        </w:num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Tener amplios conocimientos sobre la materia</w:t>
      </w:r>
    </w:p>
    <w:p w14:paraId="5AD0429C" w14:textId="77777777" w:rsidR="00582B37" w:rsidRPr="00962C1E" w:rsidRDefault="00582B37" w:rsidP="00582B37">
      <w:pPr>
        <w:pStyle w:val="Prrafodelista"/>
        <w:numPr>
          <w:ilvl w:val="1"/>
          <w:numId w:val="29"/>
        </w:num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Aprendizaje </w:t>
      </w:r>
      <w:proofErr w:type="gramStart"/>
      <w:r w:rsidRPr="00962C1E">
        <w:rPr>
          <w:rFonts w:ascii="Times New Roman" w:eastAsia="Times New Roman" w:hAnsi="Times New Roman" w:cs="Times New Roman"/>
          <w:color w:val="auto"/>
          <w:sz w:val="24"/>
          <w:szCs w:val="24"/>
        </w:rPr>
        <w:t>continuo</w:t>
      </w:r>
      <w:proofErr w:type="gramEnd"/>
      <w:r w:rsidRPr="00962C1E">
        <w:rPr>
          <w:rFonts w:ascii="Times New Roman" w:eastAsia="Times New Roman" w:hAnsi="Times New Roman" w:cs="Times New Roman"/>
          <w:color w:val="auto"/>
          <w:sz w:val="24"/>
          <w:szCs w:val="24"/>
        </w:rPr>
        <w:t>.</w:t>
      </w:r>
    </w:p>
    <w:p w14:paraId="0298423A" w14:textId="77777777" w:rsidR="00582B37" w:rsidRPr="00962C1E" w:rsidRDefault="00582B37" w:rsidP="00582B37">
      <w:pPr>
        <w:pStyle w:val="Prrafodelista"/>
        <w:numPr>
          <w:ilvl w:val="1"/>
          <w:numId w:val="29"/>
        </w:num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Saber decir no.</w:t>
      </w:r>
    </w:p>
    <w:p w14:paraId="26315F99" w14:textId="77777777" w:rsidR="00582B37" w:rsidRPr="00962C1E" w:rsidRDefault="00582B37" w:rsidP="00582B37">
      <w:pPr>
        <w:pStyle w:val="Prrafodelista"/>
        <w:numPr>
          <w:ilvl w:val="0"/>
          <w:numId w:val="29"/>
        </w:numPr>
        <w:spacing w:after="0" w:line="360" w:lineRule="auto"/>
        <w:jc w:val="both"/>
        <w:rPr>
          <w:rFonts w:ascii="Times New Roman" w:eastAsia="Times New Roman" w:hAnsi="Times New Roman" w:cs="Times New Roman"/>
          <w:b/>
          <w:color w:val="auto"/>
          <w:sz w:val="24"/>
          <w:szCs w:val="24"/>
        </w:rPr>
      </w:pPr>
      <w:proofErr w:type="spellStart"/>
      <w:r w:rsidRPr="00962C1E">
        <w:rPr>
          <w:rFonts w:ascii="Times New Roman" w:eastAsia="Times New Roman" w:hAnsi="Times New Roman" w:cs="Times New Roman"/>
          <w:b/>
          <w:color w:val="auto"/>
          <w:sz w:val="24"/>
          <w:szCs w:val="24"/>
        </w:rPr>
        <w:t>Scrum</w:t>
      </w:r>
      <w:proofErr w:type="spellEnd"/>
      <w:r w:rsidRPr="00962C1E">
        <w:rPr>
          <w:rFonts w:ascii="Times New Roman" w:eastAsia="Times New Roman" w:hAnsi="Times New Roman" w:cs="Times New Roman"/>
          <w:b/>
          <w:color w:val="auto"/>
          <w:sz w:val="24"/>
          <w:szCs w:val="24"/>
        </w:rPr>
        <w:t xml:space="preserve"> </w:t>
      </w:r>
      <w:proofErr w:type="spellStart"/>
      <w:r w:rsidRPr="00962C1E">
        <w:rPr>
          <w:rFonts w:ascii="Times New Roman" w:eastAsia="Times New Roman" w:hAnsi="Times New Roman" w:cs="Times New Roman"/>
          <w:b/>
          <w:color w:val="auto"/>
          <w:sz w:val="24"/>
          <w:szCs w:val="24"/>
        </w:rPr>
        <w:t>Team</w:t>
      </w:r>
      <w:proofErr w:type="spellEnd"/>
      <w:r w:rsidRPr="00962C1E">
        <w:rPr>
          <w:rFonts w:ascii="Times New Roman" w:eastAsia="Times New Roman" w:hAnsi="Times New Roman" w:cs="Times New Roman"/>
          <w:b/>
          <w:color w:val="auto"/>
          <w:sz w:val="24"/>
          <w:szCs w:val="24"/>
        </w:rPr>
        <w:t xml:space="preserve">: </w:t>
      </w:r>
      <w:r w:rsidRPr="00962C1E">
        <w:rPr>
          <w:rFonts w:ascii="Times New Roman" w:eastAsia="Times New Roman" w:hAnsi="Times New Roman" w:cs="Times New Roman"/>
          <w:color w:val="auto"/>
          <w:sz w:val="24"/>
          <w:szCs w:val="24"/>
        </w:rPr>
        <w:t>Son encargados de desarrollar y entregar el producto.</w:t>
      </w:r>
    </w:p>
    <w:p w14:paraId="4F2D30B9" w14:textId="77777777" w:rsidR="00582B37" w:rsidRPr="00962C1E" w:rsidRDefault="00582B37" w:rsidP="00582B37">
      <w:pPr>
        <w:pStyle w:val="Prrafodelista"/>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Características al tomar en cuenta:</w:t>
      </w:r>
    </w:p>
    <w:p w14:paraId="13B30645" w14:textId="77777777" w:rsidR="00582B37" w:rsidRPr="00962C1E" w:rsidRDefault="00582B37" w:rsidP="00582B37">
      <w:pPr>
        <w:pStyle w:val="Prrafodelista"/>
        <w:numPr>
          <w:ilvl w:val="1"/>
          <w:numId w:val="29"/>
        </w:num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Conocimientos en Programación, metodologías.</w:t>
      </w:r>
    </w:p>
    <w:p w14:paraId="56044F78" w14:textId="77777777" w:rsidR="00582B37" w:rsidRPr="00962C1E" w:rsidRDefault="00582B37" w:rsidP="00582B37">
      <w:pPr>
        <w:pStyle w:val="Prrafodelista"/>
        <w:numPr>
          <w:ilvl w:val="1"/>
          <w:numId w:val="29"/>
        </w:num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Conocimiento en base datos.</w:t>
      </w:r>
    </w:p>
    <w:p w14:paraId="7E699697" w14:textId="77777777" w:rsidR="00582B37" w:rsidRPr="00962C1E" w:rsidRDefault="00582B37" w:rsidP="00582B37">
      <w:pPr>
        <w:pStyle w:val="Prrafodelista"/>
        <w:numPr>
          <w:ilvl w:val="1"/>
          <w:numId w:val="29"/>
        </w:num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Poder estar apto a cambios.</w:t>
      </w:r>
    </w:p>
    <w:p w14:paraId="33C3238E" w14:textId="77777777" w:rsidR="00582B37" w:rsidRPr="00962C1E" w:rsidRDefault="00582B37" w:rsidP="00582B37">
      <w:pPr>
        <w:pStyle w:val="Prrafodelista"/>
        <w:numPr>
          <w:ilvl w:val="1"/>
          <w:numId w:val="29"/>
        </w:num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Cumplir con las tareas asignadas.</w:t>
      </w:r>
    </w:p>
    <w:p w14:paraId="6037CC6F" w14:textId="77777777" w:rsidR="00582B37" w:rsidRPr="00962C1E" w:rsidRDefault="00582B37" w:rsidP="00582B37">
      <w:pPr>
        <w:pStyle w:val="Prrafodelista"/>
        <w:numPr>
          <w:ilvl w:val="1"/>
          <w:numId w:val="29"/>
        </w:num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Compartir un objetivo en común.</w:t>
      </w:r>
    </w:p>
    <w:p w14:paraId="57AAB3F6" w14:textId="77777777" w:rsidR="00582B37" w:rsidRPr="00962C1E" w:rsidRDefault="00582B37" w:rsidP="00582B37">
      <w:pPr>
        <w:pStyle w:val="Prrafodelista"/>
        <w:numPr>
          <w:ilvl w:val="1"/>
          <w:numId w:val="29"/>
        </w:num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Confiar en las habilidades de cada uno del equipo.</w:t>
      </w:r>
    </w:p>
    <w:p w14:paraId="4AC6C4F3" w14:textId="77777777" w:rsidR="00582B37" w:rsidRPr="00962C1E" w:rsidRDefault="00582B37" w:rsidP="00582B37">
      <w:pPr>
        <w:pStyle w:val="Prrafodelista"/>
        <w:spacing w:after="0" w:line="360" w:lineRule="auto"/>
        <w:jc w:val="both"/>
        <w:rPr>
          <w:rFonts w:ascii="Times New Roman" w:eastAsia="Times New Roman" w:hAnsi="Times New Roman" w:cs="Times New Roman"/>
          <w:b/>
          <w:color w:val="auto"/>
          <w:sz w:val="24"/>
          <w:szCs w:val="24"/>
        </w:rPr>
      </w:pPr>
    </w:p>
    <w:p w14:paraId="467E7D49" w14:textId="77777777" w:rsidR="00582B37" w:rsidRPr="00962C1E" w:rsidRDefault="00582B37" w:rsidP="00582B37">
      <w:pPr>
        <w:spacing w:after="0" w:line="36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Procedimiento</w:t>
      </w:r>
    </w:p>
    <w:p w14:paraId="7D993FA5" w14:textId="77777777" w:rsidR="00582B37" w:rsidRPr="00962C1E" w:rsidRDefault="00582B37" w:rsidP="00582B37">
      <w:pPr>
        <w:spacing w:after="0" w:line="36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 xml:space="preserve">Elaborar y priorizar una lista de objetivos o </w:t>
      </w:r>
      <w:proofErr w:type="spellStart"/>
      <w:r w:rsidRPr="00962C1E">
        <w:rPr>
          <w:rFonts w:ascii="Times New Roman" w:eastAsia="Times New Roman" w:hAnsi="Times New Roman" w:cs="Times New Roman"/>
          <w:b/>
          <w:color w:val="auto"/>
          <w:sz w:val="24"/>
          <w:szCs w:val="24"/>
        </w:rPr>
        <w:t>product</w:t>
      </w:r>
      <w:proofErr w:type="spellEnd"/>
      <w:r w:rsidRPr="00962C1E">
        <w:rPr>
          <w:rFonts w:ascii="Times New Roman" w:eastAsia="Times New Roman" w:hAnsi="Times New Roman" w:cs="Times New Roman"/>
          <w:b/>
          <w:color w:val="auto"/>
          <w:sz w:val="24"/>
          <w:szCs w:val="24"/>
        </w:rPr>
        <w:t xml:space="preserve"> </w:t>
      </w:r>
      <w:proofErr w:type="spellStart"/>
      <w:r w:rsidRPr="00962C1E">
        <w:rPr>
          <w:rFonts w:ascii="Times New Roman" w:eastAsia="Times New Roman" w:hAnsi="Times New Roman" w:cs="Times New Roman"/>
          <w:b/>
          <w:color w:val="auto"/>
          <w:sz w:val="24"/>
          <w:szCs w:val="24"/>
        </w:rPr>
        <w:t>backlog</w:t>
      </w:r>
      <w:proofErr w:type="spellEnd"/>
    </w:p>
    <w:p w14:paraId="7B2B8CE2" w14:textId="77777777" w:rsidR="00582B37" w:rsidRPr="00962C1E" w:rsidRDefault="00582B37" w:rsidP="00582B37">
      <w:pPr>
        <w:spacing w:after="0" w:line="360" w:lineRule="auto"/>
        <w:jc w:val="both"/>
        <w:rPr>
          <w:rFonts w:ascii="Times New Roman" w:eastAsia="Times New Roman" w:hAnsi="Times New Roman" w:cs="Times New Roman"/>
          <w:b/>
          <w:color w:val="auto"/>
          <w:sz w:val="24"/>
          <w:szCs w:val="24"/>
        </w:rPr>
      </w:pPr>
    </w:p>
    <w:p w14:paraId="50C8A253" w14:textId="77777777" w:rsidR="00582B37" w:rsidRPr="00962C1E" w:rsidRDefault="00582B37" w:rsidP="00582B37">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Se realiza un listado de los requerimientos dados por los clientes y se los prioriza de acuerdo al nivel de dificultad la cual permitirá visualizar lo que se tiene que realizar según el orden de prioridades.</w:t>
      </w:r>
    </w:p>
    <w:p w14:paraId="3C083D78" w14:textId="77777777" w:rsidR="00582B37" w:rsidRPr="00962C1E" w:rsidRDefault="00582B37" w:rsidP="00582B37">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En esta fase se analizará los principales requerimientos obtenidos de la entrevista al encargado </w:t>
      </w:r>
      <w:r w:rsidRPr="00962C1E">
        <w:rPr>
          <w:rFonts w:ascii="Times New Roman" w:eastAsia="Times New Roman" w:hAnsi="Times New Roman" w:cs="Times New Roman"/>
          <w:color w:val="auto"/>
          <w:sz w:val="24"/>
          <w:szCs w:val="24"/>
        </w:rPr>
        <w:lastRenderedPageBreak/>
        <w:t xml:space="preserve">del departamento de turismo del </w:t>
      </w:r>
      <w:proofErr w:type="spellStart"/>
      <w:r w:rsidRPr="00962C1E">
        <w:rPr>
          <w:rFonts w:ascii="Times New Roman" w:eastAsia="Times New Roman" w:hAnsi="Times New Roman" w:cs="Times New Roman"/>
          <w:color w:val="auto"/>
          <w:sz w:val="24"/>
          <w:szCs w:val="24"/>
        </w:rPr>
        <w:t>GAD</w:t>
      </w:r>
      <w:proofErr w:type="spellEnd"/>
      <w:r w:rsidRPr="00962C1E">
        <w:rPr>
          <w:rFonts w:ascii="Times New Roman" w:eastAsia="Times New Roman" w:hAnsi="Times New Roman" w:cs="Times New Roman"/>
          <w:color w:val="auto"/>
          <w:sz w:val="24"/>
          <w:szCs w:val="24"/>
        </w:rPr>
        <w:t xml:space="preserve"> Provincial de Cotopaxi con la finalidad de priorizar de mayor a menor a cada uno de los requerimientos a realizarse.</w:t>
      </w:r>
    </w:p>
    <w:p w14:paraId="232AECFA" w14:textId="77777777" w:rsidR="00582B37" w:rsidRPr="00962C1E" w:rsidRDefault="00582B37" w:rsidP="00582B37">
      <w:pPr>
        <w:spacing w:after="0" w:line="360" w:lineRule="auto"/>
        <w:jc w:val="both"/>
        <w:rPr>
          <w:rFonts w:ascii="Times New Roman" w:eastAsia="Times New Roman" w:hAnsi="Times New Roman" w:cs="Times New Roman"/>
          <w:color w:val="auto"/>
          <w:sz w:val="24"/>
          <w:szCs w:val="24"/>
        </w:rPr>
      </w:pPr>
    </w:p>
    <w:p w14:paraId="40D1F821" w14:textId="77777777" w:rsidR="00582B37" w:rsidRPr="00962C1E" w:rsidRDefault="00582B37" w:rsidP="00582B37">
      <w:pPr>
        <w:spacing w:after="0" w:line="36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 xml:space="preserve">Planificación de </w:t>
      </w:r>
      <w:proofErr w:type="spellStart"/>
      <w:r w:rsidRPr="00962C1E">
        <w:rPr>
          <w:rFonts w:ascii="Times New Roman" w:eastAsia="Times New Roman" w:hAnsi="Times New Roman" w:cs="Times New Roman"/>
          <w:b/>
          <w:color w:val="auto"/>
          <w:sz w:val="24"/>
          <w:szCs w:val="24"/>
        </w:rPr>
        <w:t>sprints</w:t>
      </w:r>
      <w:proofErr w:type="spellEnd"/>
    </w:p>
    <w:p w14:paraId="5228E480" w14:textId="77777777" w:rsidR="00582B37" w:rsidRPr="00962C1E" w:rsidRDefault="00582B37" w:rsidP="00582B37">
      <w:pPr>
        <w:spacing w:after="0" w:line="360" w:lineRule="auto"/>
        <w:jc w:val="both"/>
        <w:rPr>
          <w:rFonts w:ascii="Times New Roman" w:eastAsia="Times New Roman" w:hAnsi="Times New Roman" w:cs="Times New Roman"/>
          <w:color w:val="auto"/>
          <w:sz w:val="24"/>
          <w:szCs w:val="24"/>
        </w:rPr>
      </w:pPr>
    </w:p>
    <w:p w14:paraId="05D2EC87" w14:textId="77777777" w:rsidR="00582B37" w:rsidRPr="00962C1E" w:rsidRDefault="00582B37" w:rsidP="00582B37">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A cada </w:t>
      </w:r>
      <w:proofErr w:type="spellStart"/>
      <w:r w:rsidRPr="00962C1E">
        <w:rPr>
          <w:rFonts w:ascii="Times New Roman" w:eastAsia="Times New Roman" w:hAnsi="Times New Roman" w:cs="Times New Roman"/>
          <w:color w:val="auto"/>
          <w:sz w:val="24"/>
          <w:szCs w:val="24"/>
        </w:rPr>
        <w:t>sprints</w:t>
      </w:r>
      <w:proofErr w:type="spellEnd"/>
      <w:r w:rsidRPr="00962C1E">
        <w:rPr>
          <w:rFonts w:ascii="Times New Roman" w:eastAsia="Times New Roman" w:hAnsi="Times New Roman" w:cs="Times New Roman"/>
          <w:color w:val="auto"/>
          <w:sz w:val="24"/>
          <w:szCs w:val="24"/>
        </w:rPr>
        <w:t xml:space="preserve"> contiene el conjunto de tareas las cuales se deben asignar las horas de trabajo que va a suponer realizar cada una de ellas y asignarles un coste.</w:t>
      </w:r>
    </w:p>
    <w:p w14:paraId="07C8AB59" w14:textId="77777777" w:rsidR="00582B37" w:rsidRPr="00962C1E" w:rsidRDefault="00582B37" w:rsidP="00582B37">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Una vez priorizado cada uno de los requerimientos especificados en el </w:t>
      </w:r>
      <w:proofErr w:type="spellStart"/>
      <w:r w:rsidRPr="00962C1E">
        <w:rPr>
          <w:rFonts w:ascii="Times New Roman" w:eastAsia="Times New Roman" w:hAnsi="Times New Roman" w:cs="Times New Roman"/>
          <w:color w:val="auto"/>
          <w:sz w:val="24"/>
          <w:szCs w:val="24"/>
        </w:rPr>
        <w:t>product</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Backlog</w:t>
      </w:r>
      <w:proofErr w:type="spellEnd"/>
      <w:r w:rsidRPr="00962C1E">
        <w:rPr>
          <w:rFonts w:ascii="Times New Roman" w:eastAsia="Times New Roman" w:hAnsi="Times New Roman" w:cs="Times New Roman"/>
          <w:color w:val="auto"/>
          <w:sz w:val="24"/>
          <w:szCs w:val="24"/>
        </w:rPr>
        <w:t xml:space="preserve"> se procede a señalar el tiempo y el costo que tendrá cada uno de los requerimientos.</w:t>
      </w:r>
    </w:p>
    <w:p w14:paraId="38622091" w14:textId="77777777" w:rsidR="00582B37" w:rsidRPr="00962C1E" w:rsidRDefault="00582B37" w:rsidP="00582B37">
      <w:pPr>
        <w:spacing w:after="0" w:line="360" w:lineRule="auto"/>
        <w:jc w:val="both"/>
        <w:rPr>
          <w:rFonts w:ascii="Times New Roman" w:eastAsia="Times New Roman" w:hAnsi="Times New Roman" w:cs="Times New Roman"/>
          <w:b/>
          <w:color w:val="auto"/>
          <w:sz w:val="24"/>
          <w:szCs w:val="24"/>
        </w:rPr>
      </w:pPr>
    </w:p>
    <w:p w14:paraId="27882D19" w14:textId="77777777" w:rsidR="00582B37" w:rsidRPr="00962C1E" w:rsidRDefault="00582B37" w:rsidP="00582B37">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Ejecución de los </w:t>
      </w:r>
      <w:proofErr w:type="spellStart"/>
      <w:r w:rsidRPr="00962C1E">
        <w:rPr>
          <w:rFonts w:ascii="Times New Roman" w:eastAsia="Times New Roman" w:hAnsi="Times New Roman" w:cs="Times New Roman"/>
          <w:b/>
          <w:color w:val="auto"/>
          <w:sz w:val="24"/>
          <w:szCs w:val="24"/>
        </w:rPr>
        <w:t>sprints</w:t>
      </w:r>
      <w:proofErr w:type="spellEnd"/>
    </w:p>
    <w:p w14:paraId="2E36EA6E" w14:textId="77777777" w:rsidR="00582B37" w:rsidRPr="00962C1E" w:rsidRDefault="00582B37" w:rsidP="00582B37">
      <w:pPr>
        <w:spacing w:after="0" w:line="360" w:lineRule="auto"/>
        <w:jc w:val="both"/>
        <w:rPr>
          <w:rFonts w:ascii="Times New Roman" w:eastAsia="Times New Roman" w:hAnsi="Times New Roman" w:cs="Times New Roman"/>
          <w:color w:val="auto"/>
          <w:sz w:val="24"/>
          <w:szCs w:val="24"/>
        </w:rPr>
      </w:pPr>
    </w:p>
    <w:p w14:paraId="0BCC4958" w14:textId="77777777" w:rsidR="00582B37" w:rsidRPr="00962C1E" w:rsidRDefault="00582B37" w:rsidP="00582B37">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Se ejecuta cada una de las tareas asignadas en el periodo establecido con la finalidad de ir presentando avances del producto final.</w:t>
      </w:r>
    </w:p>
    <w:p w14:paraId="37265E1B" w14:textId="77777777" w:rsidR="00582B37" w:rsidRPr="00962C1E" w:rsidRDefault="00582B37" w:rsidP="00582B37">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Este ciclo debe repetirse hasta que todos los elementos del </w:t>
      </w:r>
      <w:proofErr w:type="spellStart"/>
      <w:r w:rsidRPr="00962C1E">
        <w:rPr>
          <w:rFonts w:ascii="Times New Roman" w:eastAsia="Times New Roman" w:hAnsi="Times New Roman" w:cs="Times New Roman"/>
          <w:color w:val="auto"/>
          <w:sz w:val="24"/>
          <w:szCs w:val="24"/>
        </w:rPr>
        <w:t>backlog</w:t>
      </w:r>
      <w:proofErr w:type="spellEnd"/>
      <w:r w:rsidRPr="00962C1E">
        <w:rPr>
          <w:rFonts w:ascii="Times New Roman" w:eastAsia="Times New Roman" w:hAnsi="Times New Roman" w:cs="Times New Roman"/>
          <w:color w:val="auto"/>
          <w:sz w:val="24"/>
          <w:szCs w:val="24"/>
        </w:rPr>
        <w:t xml:space="preserve"> hayan sido entregados</w:t>
      </w:r>
    </w:p>
    <w:p w14:paraId="3331A379" w14:textId="0C16BDA9" w:rsidR="00582B37" w:rsidRPr="00962C1E" w:rsidRDefault="00582B37" w:rsidP="00582B37">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Por lo tanto, se debe llevar un control conocido como </w:t>
      </w:r>
      <w:proofErr w:type="spellStart"/>
      <w:r w:rsidRPr="00962C1E">
        <w:rPr>
          <w:rFonts w:ascii="Times New Roman" w:eastAsia="Times New Roman" w:hAnsi="Times New Roman" w:cs="Times New Roman"/>
          <w:b/>
          <w:color w:val="auto"/>
          <w:sz w:val="24"/>
          <w:szCs w:val="24"/>
        </w:rPr>
        <w:t>BurnDown</w:t>
      </w:r>
      <w:proofErr w:type="spellEnd"/>
      <w:r w:rsidRPr="00962C1E">
        <w:rPr>
          <w:rFonts w:ascii="Times New Roman" w:eastAsia="Times New Roman" w:hAnsi="Times New Roman" w:cs="Times New Roman"/>
          <w:b/>
          <w:color w:val="auto"/>
          <w:sz w:val="24"/>
          <w:szCs w:val="24"/>
        </w:rPr>
        <w:t xml:space="preserve">, </w:t>
      </w:r>
      <w:r w:rsidRPr="00962C1E">
        <w:rPr>
          <w:rFonts w:ascii="Times New Roman" w:eastAsia="Times New Roman" w:hAnsi="Times New Roman" w:cs="Times New Roman"/>
          <w:color w:val="auto"/>
          <w:sz w:val="24"/>
          <w:szCs w:val="24"/>
        </w:rPr>
        <w:t xml:space="preserve">en el cual se irá marcando el estado y la evolución de cada uno de las </w:t>
      </w:r>
      <w:proofErr w:type="spellStart"/>
      <w:r w:rsidRPr="00962C1E">
        <w:rPr>
          <w:rFonts w:ascii="Times New Roman" w:eastAsia="Times New Roman" w:hAnsi="Times New Roman" w:cs="Times New Roman"/>
          <w:color w:val="auto"/>
          <w:sz w:val="24"/>
          <w:szCs w:val="24"/>
        </w:rPr>
        <w:t>funcionalidades.Una</w:t>
      </w:r>
      <w:proofErr w:type="spellEnd"/>
      <w:r w:rsidRPr="00962C1E">
        <w:rPr>
          <w:rFonts w:ascii="Times New Roman" w:eastAsia="Times New Roman" w:hAnsi="Times New Roman" w:cs="Times New Roman"/>
          <w:color w:val="auto"/>
          <w:sz w:val="24"/>
          <w:szCs w:val="24"/>
        </w:rPr>
        <w:t xml:space="preserve"> vez planificado cada uno de los </w:t>
      </w:r>
      <w:proofErr w:type="spellStart"/>
      <w:r w:rsidRPr="00962C1E">
        <w:rPr>
          <w:rFonts w:ascii="Times New Roman" w:eastAsia="Times New Roman" w:hAnsi="Times New Roman" w:cs="Times New Roman"/>
          <w:color w:val="auto"/>
          <w:sz w:val="24"/>
          <w:szCs w:val="24"/>
        </w:rPr>
        <w:t>sprints</w:t>
      </w:r>
      <w:proofErr w:type="spellEnd"/>
      <w:r w:rsidRPr="00962C1E">
        <w:rPr>
          <w:rFonts w:ascii="Times New Roman" w:eastAsia="Times New Roman" w:hAnsi="Times New Roman" w:cs="Times New Roman"/>
          <w:color w:val="auto"/>
          <w:sz w:val="24"/>
          <w:szCs w:val="24"/>
        </w:rPr>
        <w:t xml:space="preserve">, el </w:t>
      </w:r>
      <w:proofErr w:type="spellStart"/>
      <w:r w:rsidRPr="00962C1E">
        <w:rPr>
          <w:rFonts w:ascii="Times New Roman" w:eastAsia="Times New Roman" w:hAnsi="Times New Roman" w:cs="Times New Roman"/>
          <w:color w:val="auto"/>
          <w:sz w:val="24"/>
          <w:szCs w:val="24"/>
        </w:rPr>
        <w:t>scrum</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team</w:t>
      </w:r>
      <w:proofErr w:type="spellEnd"/>
      <w:r w:rsidRPr="00962C1E">
        <w:rPr>
          <w:rFonts w:ascii="Times New Roman" w:eastAsia="Times New Roman" w:hAnsi="Times New Roman" w:cs="Times New Roman"/>
          <w:color w:val="auto"/>
          <w:sz w:val="24"/>
          <w:szCs w:val="24"/>
        </w:rPr>
        <w:t xml:space="preserve"> procede a realizar los respectivos artefactos de desarrollo de software, codificación, pruebas y documento del manual de usuario con la finalidad de cumplir con cada uno de los </w:t>
      </w:r>
      <w:proofErr w:type="spellStart"/>
      <w:r w:rsidRPr="00962C1E">
        <w:rPr>
          <w:rFonts w:ascii="Times New Roman" w:eastAsia="Times New Roman" w:hAnsi="Times New Roman" w:cs="Times New Roman"/>
          <w:color w:val="auto"/>
          <w:sz w:val="24"/>
          <w:szCs w:val="24"/>
        </w:rPr>
        <w:t>sprints</w:t>
      </w:r>
      <w:proofErr w:type="spellEnd"/>
      <w:r w:rsidR="00EA7D69">
        <w:rPr>
          <w:rFonts w:ascii="Times New Roman" w:eastAsia="Times New Roman" w:hAnsi="Times New Roman" w:cs="Times New Roman"/>
          <w:color w:val="auto"/>
          <w:sz w:val="24"/>
          <w:szCs w:val="24"/>
        </w:rPr>
        <w:t>.</w:t>
      </w:r>
    </w:p>
    <w:p w14:paraId="125919D9" w14:textId="77777777" w:rsidR="00582B37" w:rsidRPr="00962C1E" w:rsidRDefault="00582B37" w:rsidP="00582B37">
      <w:pPr>
        <w:spacing w:after="0" w:line="360" w:lineRule="auto"/>
        <w:jc w:val="both"/>
        <w:rPr>
          <w:rFonts w:ascii="Times New Roman" w:eastAsia="Times New Roman" w:hAnsi="Times New Roman" w:cs="Times New Roman"/>
          <w:b/>
          <w:color w:val="auto"/>
          <w:sz w:val="24"/>
          <w:szCs w:val="24"/>
        </w:rPr>
      </w:pPr>
    </w:p>
    <w:p w14:paraId="1E9F93AE" w14:textId="19CE9E81" w:rsidR="00EA7D69" w:rsidRPr="00962C1E" w:rsidRDefault="00582B37" w:rsidP="00582B37">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Inspección y adaptación</w:t>
      </w:r>
    </w:p>
    <w:p w14:paraId="00E0C406" w14:textId="3DE626C8" w:rsidR="00582B37" w:rsidRDefault="00582B37" w:rsidP="00582B37">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El último día de la iteración se realiza la reunión de revisión de la iteración. El equipo presenta al cliente los requisitos completados en la iteración y analiza cómo ha sido su manera de trabajar y cuáles son los problemas que podrían impedirle progresar adecuadamente, mejorando de manera continua su productividad.</w:t>
      </w:r>
      <w:r w:rsidR="00EA7D69">
        <w:rPr>
          <w:rFonts w:ascii="Times New Roman" w:eastAsia="Times New Roman" w:hAnsi="Times New Roman" w:cs="Times New Roman"/>
          <w:color w:val="auto"/>
          <w:sz w:val="24"/>
          <w:szCs w:val="24"/>
        </w:rPr>
        <w:t xml:space="preserve"> </w:t>
      </w:r>
      <w:r w:rsidRPr="00962C1E">
        <w:rPr>
          <w:rFonts w:ascii="Times New Roman" w:eastAsia="Times New Roman" w:hAnsi="Times New Roman" w:cs="Times New Roman"/>
          <w:color w:val="auto"/>
          <w:sz w:val="24"/>
          <w:szCs w:val="24"/>
        </w:rPr>
        <w:t xml:space="preserve">Una vez finalizado el </w:t>
      </w:r>
      <w:proofErr w:type="spellStart"/>
      <w:r w:rsidRPr="00962C1E">
        <w:rPr>
          <w:rFonts w:ascii="Times New Roman" w:eastAsia="Times New Roman" w:hAnsi="Times New Roman" w:cs="Times New Roman"/>
          <w:color w:val="auto"/>
          <w:sz w:val="24"/>
          <w:szCs w:val="24"/>
        </w:rPr>
        <w:t>sprints</w:t>
      </w:r>
      <w:proofErr w:type="spellEnd"/>
      <w:r w:rsidRPr="00962C1E">
        <w:rPr>
          <w:rFonts w:ascii="Times New Roman" w:eastAsia="Times New Roman" w:hAnsi="Times New Roman" w:cs="Times New Roman"/>
          <w:color w:val="auto"/>
          <w:sz w:val="24"/>
          <w:szCs w:val="24"/>
        </w:rPr>
        <w:t xml:space="preserve"> se procede a realizar una reunión con el Cliente, </w:t>
      </w:r>
      <w:proofErr w:type="spellStart"/>
      <w:r w:rsidRPr="00962C1E">
        <w:rPr>
          <w:rFonts w:ascii="Times New Roman" w:eastAsia="Times New Roman" w:hAnsi="Times New Roman" w:cs="Times New Roman"/>
          <w:color w:val="auto"/>
          <w:sz w:val="24"/>
          <w:szCs w:val="24"/>
        </w:rPr>
        <w:t>Product</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Owner</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Scrum</w:t>
      </w:r>
      <w:proofErr w:type="spellEnd"/>
      <w:r w:rsidRPr="00962C1E">
        <w:rPr>
          <w:rFonts w:ascii="Times New Roman" w:eastAsia="Times New Roman" w:hAnsi="Times New Roman" w:cs="Times New Roman"/>
          <w:color w:val="auto"/>
          <w:sz w:val="24"/>
          <w:szCs w:val="24"/>
        </w:rPr>
        <w:t xml:space="preserve"> Master en la cual se presentará el </w:t>
      </w:r>
      <w:proofErr w:type="spellStart"/>
      <w:r w:rsidRPr="00962C1E">
        <w:rPr>
          <w:rFonts w:ascii="Times New Roman" w:eastAsia="Times New Roman" w:hAnsi="Times New Roman" w:cs="Times New Roman"/>
          <w:color w:val="auto"/>
          <w:sz w:val="24"/>
          <w:szCs w:val="24"/>
        </w:rPr>
        <w:t>sprints</w:t>
      </w:r>
      <w:proofErr w:type="spellEnd"/>
      <w:r w:rsidRPr="00962C1E">
        <w:rPr>
          <w:rFonts w:ascii="Times New Roman" w:eastAsia="Times New Roman" w:hAnsi="Times New Roman" w:cs="Times New Roman"/>
          <w:color w:val="auto"/>
          <w:sz w:val="24"/>
          <w:szCs w:val="24"/>
        </w:rPr>
        <w:t xml:space="preserve"> completo al cliente para finalmente establecer si hay nuevos cambios para añadir en el siguiente sprint.</w:t>
      </w:r>
    </w:p>
    <w:p w14:paraId="416A9675" w14:textId="6B80D620" w:rsidR="00ED113D" w:rsidRDefault="00ED113D" w:rsidP="00582B37">
      <w:pPr>
        <w:spacing w:after="0" w:line="360" w:lineRule="auto"/>
        <w:jc w:val="both"/>
        <w:rPr>
          <w:rFonts w:ascii="Times New Roman" w:eastAsia="Times New Roman" w:hAnsi="Times New Roman" w:cs="Times New Roman"/>
          <w:color w:val="auto"/>
          <w:sz w:val="24"/>
          <w:szCs w:val="24"/>
        </w:rPr>
      </w:pPr>
    </w:p>
    <w:p w14:paraId="48A36E54" w14:textId="7EAEA8CA" w:rsidR="00ED113D" w:rsidRDefault="00ED113D" w:rsidP="00582B37">
      <w:pPr>
        <w:spacing w:after="0" w:line="360" w:lineRule="auto"/>
        <w:jc w:val="both"/>
        <w:rPr>
          <w:rFonts w:ascii="Times New Roman" w:eastAsia="Times New Roman" w:hAnsi="Times New Roman" w:cs="Times New Roman"/>
          <w:color w:val="auto"/>
          <w:sz w:val="24"/>
          <w:szCs w:val="24"/>
        </w:rPr>
      </w:pPr>
    </w:p>
    <w:p w14:paraId="0D8E3BFB" w14:textId="4DF3C206" w:rsidR="00ED113D" w:rsidRDefault="00ED113D" w:rsidP="00582B37">
      <w:pPr>
        <w:spacing w:after="0" w:line="360" w:lineRule="auto"/>
        <w:jc w:val="both"/>
        <w:rPr>
          <w:rFonts w:ascii="Times New Roman" w:eastAsia="Times New Roman" w:hAnsi="Times New Roman" w:cs="Times New Roman"/>
          <w:color w:val="auto"/>
          <w:sz w:val="24"/>
          <w:szCs w:val="24"/>
        </w:rPr>
      </w:pPr>
    </w:p>
    <w:p w14:paraId="49CCCABC" w14:textId="0B73B348" w:rsidR="00582B37" w:rsidRPr="00962C1E" w:rsidRDefault="00582B37" w:rsidP="00582B37">
      <w:pPr>
        <w:pStyle w:val="Prrafodelista"/>
        <w:widowControl/>
        <w:numPr>
          <w:ilvl w:val="0"/>
          <w:numId w:val="22"/>
        </w:numPr>
        <w:pBdr>
          <w:top w:val="none" w:sz="0" w:space="0" w:color="auto"/>
          <w:left w:val="none" w:sz="0" w:space="0" w:color="auto"/>
          <w:bottom w:val="none" w:sz="0" w:space="0" w:color="auto"/>
          <w:right w:val="none" w:sz="0" w:space="0" w:color="auto"/>
          <w:between w:val="none" w:sz="0" w:space="0" w:color="auto"/>
        </w:pBdr>
        <w:spacing w:before="360" w:after="360" w:line="360" w:lineRule="auto"/>
        <w:jc w:val="both"/>
        <w:outlineLvl w:val="0"/>
        <w:rPr>
          <w:rFonts w:ascii="Times New Roman" w:hAnsi="Times New Roman" w:cs="Times New Roman"/>
          <w:b/>
          <w:color w:val="auto"/>
          <w:sz w:val="24"/>
          <w:szCs w:val="24"/>
        </w:rPr>
      </w:pPr>
      <w:bookmarkStart w:id="69" w:name="_Toc489449035"/>
      <w:r w:rsidRPr="00962C1E">
        <w:rPr>
          <w:rFonts w:ascii="Times New Roman" w:hAnsi="Times New Roman" w:cs="Times New Roman"/>
          <w:b/>
          <w:color w:val="auto"/>
          <w:sz w:val="24"/>
          <w:szCs w:val="24"/>
        </w:rPr>
        <w:lastRenderedPageBreak/>
        <w:t xml:space="preserve"> </w:t>
      </w:r>
      <w:bookmarkStart w:id="70" w:name="_Toc504985025"/>
      <w:r w:rsidRPr="00962C1E">
        <w:rPr>
          <w:rFonts w:ascii="Times New Roman" w:hAnsi="Times New Roman" w:cs="Times New Roman"/>
          <w:b/>
          <w:color w:val="auto"/>
          <w:sz w:val="24"/>
          <w:szCs w:val="24"/>
        </w:rPr>
        <w:t>ANÁLISIS Y DISCUSIÓN DE RESULTADOS</w:t>
      </w:r>
      <w:bookmarkEnd w:id="69"/>
      <w:bookmarkEnd w:id="70"/>
    </w:p>
    <w:p w14:paraId="508A5CBF" w14:textId="389DC9FC" w:rsidR="00582B37" w:rsidRDefault="00582B37" w:rsidP="00582B37">
      <w:pPr>
        <w:pStyle w:val="Prrafodelista"/>
        <w:widowControl/>
        <w:numPr>
          <w:ilvl w:val="1"/>
          <w:numId w:val="22"/>
        </w:numPr>
        <w:pBdr>
          <w:top w:val="none" w:sz="0" w:space="0" w:color="auto"/>
          <w:left w:val="none" w:sz="0" w:space="0" w:color="auto"/>
          <w:bottom w:val="none" w:sz="0" w:space="0" w:color="auto"/>
          <w:right w:val="none" w:sz="0" w:space="0" w:color="auto"/>
          <w:between w:val="none" w:sz="0" w:space="0" w:color="auto"/>
        </w:pBdr>
        <w:spacing w:before="360" w:after="360" w:line="360" w:lineRule="auto"/>
        <w:jc w:val="both"/>
        <w:outlineLvl w:val="0"/>
        <w:rPr>
          <w:rFonts w:ascii="Times New Roman" w:hAnsi="Times New Roman" w:cs="Times New Roman"/>
          <w:b/>
          <w:color w:val="auto"/>
          <w:sz w:val="24"/>
          <w:szCs w:val="24"/>
        </w:rPr>
      </w:pPr>
      <w:bookmarkStart w:id="71" w:name="_Toc504985026"/>
      <w:r w:rsidRPr="00962C1E">
        <w:rPr>
          <w:rFonts w:ascii="Times New Roman" w:hAnsi="Times New Roman" w:cs="Times New Roman"/>
          <w:b/>
          <w:color w:val="auto"/>
          <w:sz w:val="24"/>
          <w:szCs w:val="24"/>
        </w:rPr>
        <w:t>Análisis de entrevista no estructurada</w:t>
      </w:r>
      <w:bookmarkEnd w:id="71"/>
    </w:p>
    <w:p w14:paraId="185A9B32" w14:textId="0FD8250E" w:rsidR="00ED113D" w:rsidRPr="005D1233" w:rsidRDefault="005D1233" w:rsidP="005D1233">
      <w:pPr>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El análisis obtenido de la revista se pudo destacar la problemática existente al momento de difundir y centralizar la información de los principales atractivos turísticos de la Provincia de Cotopaxi. Además, supieron manifestar el </w:t>
      </w:r>
      <w:proofErr w:type="spellStart"/>
      <w:r>
        <w:rPr>
          <w:rFonts w:ascii="Times New Roman" w:hAnsi="Times New Roman" w:cs="Times New Roman"/>
          <w:color w:val="auto"/>
          <w:sz w:val="24"/>
          <w:szCs w:val="24"/>
        </w:rPr>
        <w:t>GAD</w:t>
      </w:r>
      <w:proofErr w:type="spellEnd"/>
      <w:r>
        <w:rPr>
          <w:rFonts w:ascii="Times New Roman" w:hAnsi="Times New Roman" w:cs="Times New Roman"/>
          <w:color w:val="auto"/>
          <w:sz w:val="24"/>
          <w:szCs w:val="24"/>
        </w:rPr>
        <w:t xml:space="preserve"> Provincial de Cotopaxi que dicha información se encuentra en un catálogo denominado “Guía Turística de la Provincia de Cotopaxi”, por lo tanto, se mencionó que sería una buena idea contar con una aplicación móvil que permita difundir y centralizar los principales atractivos turísticos de la provincia de Cotopaxi.</w:t>
      </w:r>
    </w:p>
    <w:p w14:paraId="412F5E08" w14:textId="05913156" w:rsidR="00ED113D" w:rsidRPr="00ED113D" w:rsidRDefault="00ED113D" w:rsidP="00ED113D">
      <w:pPr>
        <w:widowControl/>
        <w:pBdr>
          <w:top w:val="none" w:sz="0" w:space="0" w:color="auto"/>
          <w:left w:val="none" w:sz="0" w:space="0" w:color="auto"/>
          <w:bottom w:val="none" w:sz="0" w:space="0" w:color="auto"/>
          <w:right w:val="none" w:sz="0" w:space="0" w:color="auto"/>
          <w:between w:val="none" w:sz="0" w:space="0" w:color="auto"/>
        </w:pBdr>
        <w:spacing w:before="360" w:after="360" w:line="360" w:lineRule="auto"/>
        <w:jc w:val="both"/>
        <w:outlineLvl w:val="0"/>
        <w:rPr>
          <w:rFonts w:ascii="Times New Roman" w:hAnsi="Times New Roman" w:cs="Times New Roman"/>
          <w:b/>
          <w:color w:val="auto"/>
          <w:sz w:val="24"/>
          <w:szCs w:val="24"/>
        </w:rPr>
      </w:pPr>
    </w:p>
    <w:p w14:paraId="6714F782" w14:textId="77777777" w:rsidR="001B3897" w:rsidRPr="00962C1E" w:rsidRDefault="00582B37" w:rsidP="00694761">
      <w:pPr>
        <w:pStyle w:val="Prrafodelista"/>
        <w:widowControl/>
        <w:numPr>
          <w:ilvl w:val="1"/>
          <w:numId w:val="22"/>
        </w:numPr>
        <w:pBdr>
          <w:top w:val="none" w:sz="0" w:space="0" w:color="auto"/>
          <w:left w:val="none" w:sz="0" w:space="0" w:color="auto"/>
          <w:bottom w:val="none" w:sz="0" w:space="0" w:color="auto"/>
          <w:right w:val="none" w:sz="0" w:space="0" w:color="auto"/>
          <w:between w:val="none" w:sz="0" w:space="0" w:color="auto"/>
        </w:pBdr>
        <w:spacing w:before="360" w:after="360" w:line="360" w:lineRule="auto"/>
        <w:jc w:val="both"/>
        <w:outlineLvl w:val="0"/>
        <w:rPr>
          <w:rFonts w:ascii="Times New Roman" w:hAnsi="Times New Roman" w:cs="Times New Roman"/>
          <w:b/>
          <w:color w:val="auto"/>
          <w:sz w:val="24"/>
          <w:szCs w:val="24"/>
        </w:rPr>
      </w:pPr>
      <w:bookmarkStart w:id="72" w:name="_Toc504985027"/>
      <w:r w:rsidRPr="00962C1E">
        <w:rPr>
          <w:rFonts w:ascii="Times New Roman" w:hAnsi="Times New Roman" w:cs="Times New Roman"/>
          <w:b/>
          <w:color w:val="auto"/>
          <w:sz w:val="24"/>
          <w:szCs w:val="24"/>
        </w:rPr>
        <w:t>Análisis de encuesta</w:t>
      </w:r>
      <w:bookmarkEnd w:id="72"/>
    </w:p>
    <w:p w14:paraId="2A681430" w14:textId="77777777" w:rsidR="00582B37" w:rsidRPr="00962C1E" w:rsidRDefault="00582B37" w:rsidP="001B3897">
      <w:pPr>
        <w:spacing w:line="360" w:lineRule="auto"/>
        <w:jc w:val="both"/>
        <w:rPr>
          <w:rFonts w:ascii="Times New Roman" w:hAnsi="Times New Roman" w:cs="Times New Roman"/>
          <w:color w:val="auto"/>
          <w:sz w:val="24"/>
          <w:szCs w:val="24"/>
        </w:rPr>
      </w:pPr>
      <w:r w:rsidRPr="00962C1E">
        <w:rPr>
          <w:rFonts w:ascii="Times New Roman" w:hAnsi="Times New Roman" w:cs="Times New Roman"/>
          <w:color w:val="auto"/>
          <w:sz w:val="24"/>
          <w:szCs w:val="24"/>
        </w:rPr>
        <w:t>De las encuestas realizadas a los turistas que visitan atractivos turísticos de la Provincia de Cotopaxi se obtuvo el resultado de que la aplicación móvil será factible para el uso de los mismos, a través de dicha aplicación los turistas podrán obtener información relevante.</w:t>
      </w:r>
    </w:p>
    <w:p w14:paraId="75DB46BB" w14:textId="77777777" w:rsidR="001B3897" w:rsidRPr="00962C1E" w:rsidRDefault="001B3897" w:rsidP="001B3897">
      <w:pPr>
        <w:pStyle w:val="Ttulo2"/>
        <w:rPr>
          <w:rFonts w:ascii="Times New Roman" w:hAnsi="Times New Roman" w:cs="Times New Roman"/>
          <w:b w:val="0"/>
          <w:color w:val="auto"/>
          <w:sz w:val="24"/>
          <w:szCs w:val="24"/>
        </w:rPr>
      </w:pPr>
      <w:bookmarkStart w:id="73" w:name="_Toc504985028"/>
      <w:r w:rsidRPr="00962C1E">
        <w:rPr>
          <w:rFonts w:ascii="Times New Roman" w:hAnsi="Times New Roman" w:cs="Times New Roman"/>
          <w:color w:val="auto"/>
          <w:sz w:val="24"/>
          <w:szCs w:val="24"/>
        </w:rPr>
        <w:t>PREGUNTA N° 1</w:t>
      </w:r>
      <w:bookmarkEnd w:id="73"/>
    </w:p>
    <w:p w14:paraId="78357734" w14:textId="77777777" w:rsidR="001B3897" w:rsidRPr="00962C1E" w:rsidRDefault="001B3897" w:rsidP="001B3897">
      <w:pPr>
        <w:spacing w:before="360" w:after="360" w:line="360" w:lineRule="auto"/>
        <w:rPr>
          <w:rFonts w:ascii="Times New Roman" w:hAnsi="Times New Roman" w:cs="Times New Roman"/>
          <w:b/>
          <w:color w:val="auto"/>
          <w:sz w:val="24"/>
          <w:szCs w:val="24"/>
        </w:rPr>
      </w:pPr>
      <w:r w:rsidRPr="00962C1E">
        <w:rPr>
          <w:rFonts w:ascii="Times New Roman" w:hAnsi="Times New Roman" w:cs="Times New Roman"/>
          <w:b/>
          <w:color w:val="auto"/>
          <w:sz w:val="24"/>
          <w:szCs w:val="24"/>
        </w:rPr>
        <w:t>¿Nacionalidad)?</w:t>
      </w:r>
    </w:p>
    <w:p w14:paraId="362B0F16" w14:textId="4C58CD68" w:rsidR="004B1DFD" w:rsidRPr="004B1DFD" w:rsidRDefault="004B1DFD" w:rsidP="005F3A8C">
      <w:pPr>
        <w:pStyle w:val="Epgrafe"/>
        <w:keepNext/>
        <w:spacing w:after="0"/>
        <w:rPr>
          <w:rFonts w:cs="Times New Roman"/>
          <w:szCs w:val="20"/>
        </w:rPr>
      </w:pPr>
      <w:r>
        <w:rPr>
          <w:rFonts w:cs="Times New Roman"/>
          <w:b/>
          <w:szCs w:val="20"/>
        </w:rPr>
        <w:t xml:space="preserve">                     </w:t>
      </w:r>
      <w:r w:rsidR="00680F5B">
        <w:rPr>
          <w:rFonts w:cs="Times New Roman"/>
          <w:b/>
          <w:szCs w:val="20"/>
        </w:rPr>
        <w:t xml:space="preserve">      </w:t>
      </w:r>
      <w:bookmarkStart w:id="74" w:name="_Toc504978715"/>
      <w:r w:rsidRPr="004B1DFD">
        <w:rPr>
          <w:rFonts w:cs="Times New Roman"/>
          <w:b/>
          <w:szCs w:val="20"/>
        </w:rPr>
        <w:t xml:space="preserve">Tabla </w:t>
      </w:r>
      <w:r w:rsidRPr="004B1DFD">
        <w:rPr>
          <w:rFonts w:cs="Times New Roman"/>
          <w:b/>
          <w:szCs w:val="20"/>
        </w:rPr>
        <w:fldChar w:fldCharType="begin"/>
      </w:r>
      <w:r w:rsidRPr="004B1DFD">
        <w:rPr>
          <w:rFonts w:cs="Times New Roman"/>
          <w:b/>
          <w:szCs w:val="20"/>
        </w:rPr>
        <w:instrText xml:space="preserve"> SEQ Tabla \* ARABIC </w:instrText>
      </w:r>
      <w:r w:rsidRPr="004B1DFD">
        <w:rPr>
          <w:rFonts w:cs="Times New Roman"/>
          <w:b/>
          <w:szCs w:val="20"/>
        </w:rPr>
        <w:fldChar w:fldCharType="separate"/>
      </w:r>
      <w:r w:rsidR="00A46DA0">
        <w:rPr>
          <w:rFonts w:cs="Times New Roman"/>
          <w:b/>
          <w:noProof/>
          <w:szCs w:val="20"/>
        </w:rPr>
        <w:t>1</w:t>
      </w:r>
      <w:r w:rsidRPr="004B1DFD">
        <w:rPr>
          <w:rFonts w:cs="Times New Roman"/>
          <w:b/>
          <w:szCs w:val="20"/>
        </w:rPr>
        <w:fldChar w:fldCharType="end"/>
      </w:r>
      <w:r w:rsidRPr="004B1DFD">
        <w:rPr>
          <w:rFonts w:cs="Times New Roman"/>
          <w:b/>
          <w:szCs w:val="20"/>
        </w:rPr>
        <w:t>.</w:t>
      </w:r>
      <w:r w:rsidRPr="004B1DFD">
        <w:rPr>
          <w:rFonts w:cs="Times New Roman"/>
          <w:szCs w:val="20"/>
        </w:rPr>
        <w:t xml:space="preserve"> Porcentaje de personas saber cuál era su Nacionalidad.</w:t>
      </w:r>
      <w:bookmarkEnd w:id="74"/>
    </w:p>
    <w:tbl>
      <w:tblPr>
        <w:tblStyle w:val="GridTable4Accent3"/>
        <w:tblpPr w:leftFromText="141" w:rightFromText="141" w:vertAnchor="text" w:horzAnchor="margin" w:tblpXSpec="center" w:tblpY="196"/>
        <w:tblW w:w="0" w:type="auto"/>
        <w:tblLook w:val="04A0" w:firstRow="1" w:lastRow="0" w:firstColumn="1" w:lastColumn="0" w:noHBand="0" w:noVBand="1"/>
      </w:tblPr>
      <w:tblGrid>
        <w:gridCol w:w="2251"/>
        <w:gridCol w:w="2091"/>
        <w:gridCol w:w="2049"/>
      </w:tblGrid>
      <w:tr w:rsidR="00962C1E" w:rsidRPr="004B1DFD" w14:paraId="569934C6" w14:textId="77777777" w:rsidTr="00EA7D69">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251" w:type="dxa"/>
          </w:tcPr>
          <w:p w14:paraId="2CEE88F3" w14:textId="77777777" w:rsidR="001B3897" w:rsidRPr="004B1DFD" w:rsidRDefault="001B3897" w:rsidP="00680F5B">
            <w:pPr>
              <w:spacing w:before="240"/>
              <w:ind w:left="360"/>
              <w:jc w:val="center"/>
              <w:rPr>
                <w:rFonts w:ascii="Times New Roman" w:hAnsi="Times New Roman" w:cs="Times New Roman"/>
                <w:color w:val="auto"/>
                <w:sz w:val="24"/>
                <w:szCs w:val="20"/>
              </w:rPr>
            </w:pPr>
            <w:r w:rsidRPr="004B1DFD">
              <w:rPr>
                <w:rFonts w:ascii="Times New Roman" w:hAnsi="Times New Roman" w:cs="Times New Roman"/>
                <w:color w:val="auto"/>
                <w:sz w:val="24"/>
                <w:szCs w:val="20"/>
              </w:rPr>
              <w:t>Detalle</w:t>
            </w:r>
          </w:p>
        </w:tc>
        <w:tc>
          <w:tcPr>
            <w:tcW w:w="2091" w:type="dxa"/>
          </w:tcPr>
          <w:p w14:paraId="56089078" w14:textId="77777777" w:rsidR="001B3897" w:rsidRPr="004B1DFD" w:rsidRDefault="001B3897" w:rsidP="00680F5B">
            <w:pPr>
              <w:spacing w:before="240"/>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0"/>
              </w:rPr>
            </w:pPr>
            <w:r w:rsidRPr="004B1DFD">
              <w:rPr>
                <w:rFonts w:ascii="Times New Roman" w:hAnsi="Times New Roman" w:cs="Times New Roman"/>
                <w:color w:val="auto"/>
                <w:sz w:val="24"/>
                <w:szCs w:val="20"/>
              </w:rPr>
              <w:t>Frecuencia</w:t>
            </w:r>
          </w:p>
        </w:tc>
        <w:tc>
          <w:tcPr>
            <w:tcW w:w="2049" w:type="dxa"/>
          </w:tcPr>
          <w:p w14:paraId="219B1C4B" w14:textId="77777777" w:rsidR="001B3897" w:rsidRPr="004B1DFD" w:rsidRDefault="001B3897" w:rsidP="00680F5B">
            <w:pPr>
              <w:spacing w:before="240"/>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0"/>
              </w:rPr>
            </w:pPr>
            <w:r w:rsidRPr="004B1DFD">
              <w:rPr>
                <w:rFonts w:ascii="Times New Roman" w:hAnsi="Times New Roman" w:cs="Times New Roman"/>
                <w:color w:val="auto"/>
                <w:sz w:val="24"/>
                <w:szCs w:val="20"/>
              </w:rPr>
              <w:t>Porcentaje</w:t>
            </w:r>
          </w:p>
        </w:tc>
      </w:tr>
      <w:tr w:rsidR="00962C1E" w:rsidRPr="004B1DFD" w14:paraId="09313E2F" w14:textId="77777777" w:rsidTr="00EA7D69">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51" w:type="dxa"/>
          </w:tcPr>
          <w:p w14:paraId="4E8A6D5D" w14:textId="77777777" w:rsidR="001B3897" w:rsidRPr="004B1DFD" w:rsidRDefault="001B3897" w:rsidP="00680F5B">
            <w:pPr>
              <w:spacing w:before="240"/>
              <w:ind w:left="360"/>
              <w:jc w:val="center"/>
              <w:rPr>
                <w:rFonts w:ascii="Times New Roman" w:hAnsi="Times New Roman" w:cs="Times New Roman"/>
                <w:color w:val="auto"/>
                <w:sz w:val="20"/>
                <w:szCs w:val="20"/>
              </w:rPr>
            </w:pPr>
            <w:r w:rsidRPr="004B1DFD">
              <w:rPr>
                <w:rFonts w:ascii="Times New Roman" w:hAnsi="Times New Roman" w:cs="Times New Roman"/>
                <w:color w:val="auto"/>
                <w:sz w:val="20"/>
                <w:szCs w:val="20"/>
              </w:rPr>
              <w:t>ECUATORIANO</w:t>
            </w:r>
          </w:p>
        </w:tc>
        <w:tc>
          <w:tcPr>
            <w:tcW w:w="2091" w:type="dxa"/>
          </w:tcPr>
          <w:p w14:paraId="2F927608" w14:textId="77777777" w:rsidR="001B3897" w:rsidRPr="004B1DFD" w:rsidRDefault="001B3897" w:rsidP="00680F5B">
            <w:pPr>
              <w:spacing w:before="240"/>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4B1DFD">
              <w:rPr>
                <w:rFonts w:ascii="Times New Roman" w:hAnsi="Times New Roman" w:cs="Times New Roman"/>
                <w:color w:val="auto"/>
                <w:sz w:val="20"/>
                <w:szCs w:val="20"/>
              </w:rPr>
              <w:t>30</w:t>
            </w:r>
          </w:p>
        </w:tc>
        <w:tc>
          <w:tcPr>
            <w:tcW w:w="2049" w:type="dxa"/>
          </w:tcPr>
          <w:p w14:paraId="20C6E44E" w14:textId="77777777" w:rsidR="001B3897" w:rsidRPr="004B1DFD" w:rsidRDefault="001B3897" w:rsidP="00680F5B">
            <w:pPr>
              <w:spacing w:before="240"/>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4B1DFD">
              <w:rPr>
                <w:rFonts w:ascii="Times New Roman" w:hAnsi="Times New Roman" w:cs="Times New Roman"/>
                <w:color w:val="auto"/>
                <w:sz w:val="20"/>
                <w:szCs w:val="20"/>
              </w:rPr>
              <w:t>75%</w:t>
            </w:r>
          </w:p>
        </w:tc>
      </w:tr>
      <w:tr w:rsidR="00962C1E" w:rsidRPr="004B1DFD" w14:paraId="045F11E1" w14:textId="77777777" w:rsidTr="00EA7D69">
        <w:trPr>
          <w:trHeight w:val="266"/>
        </w:trPr>
        <w:tc>
          <w:tcPr>
            <w:cnfStyle w:val="001000000000" w:firstRow="0" w:lastRow="0" w:firstColumn="1" w:lastColumn="0" w:oddVBand="0" w:evenVBand="0" w:oddHBand="0" w:evenHBand="0" w:firstRowFirstColumn="0" w:firstRowLastColumn="0" w:lastRowFirstColumn="0" w:lastRowLastColumn="0"/>
            <w:tcW w:w="2251" w:type="dxa"/>
          </w:tcPr>
          <w:p w14:paraId="412B4D3E" w14:textId="77777777" w:rsidR="001B3897" w:rsidRPr="004B1DFD" w:rsidRDefault="001B3897" w:rsidP="00680F5B">
            <w:pPr>
              <w:spacing w:before="240"/>
              <w:ind w:left="360"/>
              <w:jc w:val="center"/>
              <w:rPr>
                <w:rFonts w:ascii="Times New Roman" w:hAnsi="Times New Roman" w:cs="Times New Roman"/>
                <w:color w:val="auto"/>
                <w:sz w:val="20"/>
                <w:szCs w:val="20"/>
              </w:rPr>
            </w:pPr>
            <w:r w:rsidRPr="004B1DFD">
              <w:rPr>
                <w:rFonts w:ascii="Times New Roman" w:hAnsi="Times New Roman" w:cs="Times New Roman"/>
                <w:color w:val="auto"/>
                <w:sz w:val="20"/>
                <w:szCs w:val="20"/>
              </w:rPr>
              <w:t>EXTRANJERO</w:t>
            </w:r>
          </w:p>
        </w:tc>
        <w:tc>
          <w:tcPr>
            <w:tcW w:w="2091" w:type="dxa"/>
          </w:tcPr>
          <w:p w14:paraId="353F17E5" w14:textId="77777777" w:rsidR="001B3897" w:rsidRPr="004B1DFD" w:rsidRDefault="001B3897" w:rsidP="00680F5B">
            <w:pPr>
              <w:spacing w:before="240"/>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4B1DFD">
              <w:rPr>
                <w:rFonts w:ascii="Times New Roman" w:hAnsi="Times New Roman" w:cs="Times New Roman"/>
                <w:color w:val="auto"/>
                <w:sz w:val="20"/>
                <w:szCs w:val="20"/>
              </w:rPr>
              <w:t>10</w:t>
            </w:r>
          </w:p>
        </w:tc>
        <w:tc>
          <w:tcPr>
            <w:tcW w:w="2049" w:type="dxa"/>
          </w:tcPr>
          <w:p w14:paraId="508473E6" w14:textId="77777777" w:rsidR="001B3897" w:rsidRPr="004B1DFD" w:rsidRDefault="001B3897" w:rsidP="00680F5B">
            <w:pPr>
              <w:spacing w:before="240"/>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4B1DFD">
              <w:rPr>
                <w:rFonts w:ascii="Times New Roman" w:hAnsi="Times New Roman" w:cs="Times New Roman"/>
                <w:color w:val="auto"/>
                <w:sz w:val="20"/>
                <w:szCs w:val="20"/>
              </w:rPr>
              <w:t>25%</w:t>
            </w:r>
          </w:p>
        </w:tc>
      </w:tr>
      <w:tr w:rsidR="00962C1E" w:rsidRPr="004B1DFD" w14:paraId="6B3EAB0D" w14:textId="77777777" w:rsidTr="00680F5B">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2251" w:type="dxa"/>
          </w:tcPr>
          <w:p w14:paraId="4E3D979D" w14:textId="77777777" w:rsidR="001B3897" w:rsidRPr="004B1DFD" w:rsidRDefault="001B3897" w:rsidP="00680F5B">
            <w:pPr>
              <w:spacing w:before="240"/>
              <w:ind w:left="360"/>
              <w:jc w:val="center"/>
              <w:rPr>
                <w:rFonts w:ascii="Times New Roman" w:hAnsi="Times New Roman" w:cs="Times New Roman"/>
                <w:color w:val="auto"/>
                <w:sz w:val="20"/>
                <w:szCs w:val="20"/>
              </w:rPr>
            </w:pPr>
            <w:r w:rsidRPr="004B1DFD">
              <w:rPr>
                <w:rFonts w:ascii="Times New Roman" w:hAnsi="Times New Roman" w:cs="Times New Roman"/>
                <w:color w:val="auto"/>
                <w:sz w:val="20"/>
                <w:szCs w:val="20"/>
              </w:rPr>
              <w:t>TOTAL</w:t>
            </w:r>
          </w:p>
        </w:tc>
        <w:tc>
          <w:tcPr>
            <w:tcW w:w="2091" w:type="dxa"/>
          </w:tcPr>
          <w:p w14:paraId="2BEE48B0" w14:textId="77777777" w:rsidR="001B3897" w:rsidRPr="004B1DFD" w:rsidRDefault="001B3897" w:rsidP="00680F5B">
            <w:pPr>
              <w:spacing w:before="240"/>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4B1DFD">
              <w:rPr>
                <w:rFonts w:ascii="Times New Roman" w:hAnsi="Times New Roman" w:cs="Times New Roman"/>
                <w:color w:val="auto"/>
                <w:sz w:val="20"/>
                <w:szCs w:val="20"/>
              </w:rPr>
              <w:t>40</w:t>
            </w:r>
          </w:p>
        </w:tc>
        <w:tc>
          <w:tcPr>
            <w:tcW w:w="2049" w:type="dxa"/>
          </w:tcPr>
          <w:p w14:paraId="6F675BEE" w14:textId="77777777" w:rsidR="001B3897" w:rsidRPr="004B1DFD" w:rsidRDefault="001B3897" w:rsidP="00680F5B">
            <w:pPr>
              <w:spacing w:before="240"/>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4B1DFD">
              <w:rPr>
                <w:rFonts w:ascii="Times New Roman" w:hAnsi="Times New Roman" w:cs="Times New Roman"/>
                <w:color w:val="auto"/>
                <w:sz w:val="20"/>
                <w:szCs w:val="20"/>
              </w:rPr>
              <w:t>100%</w:t>
            </w:r>
          </w:p>
        </w:tc>
      </w:tr>
    </w:tbl>
    <w:p w14:paraId="5E34F9A6" w14:textId="77777777" w:rsidR="001B3897" w:rsidRPr="004B1DFD" w:rsidRDefault="001B3897" w:rsidP="005F3A8C">
      <w:pPr>
        <w:spacing w:before="360" w:after="0" w:line="240" w:lineRule="auto"/>
        <w:rPr>
          <w:rFonts w:ascii="Times New Roman" w:hAnsi="Times New Roman" w:cs="Times New Roman"/>
          <w:color w:val="auto"/>
          <w:sz w:val="20"/>
          <w:szCs w:val="20"/>
        </w:rPr>
      </w:pPr>
    </w:p>
    <w:p w14:paraId="5EDCFE1E" w14:textId="0AC3EED3" w:rsidR="005F3A8C" w:rsidRDefault="004B1DFD" w:rsidP="005F3A8C">
      <w:pPr>
        <w:spacing w:after="0" w:line="240" w:lineRule="auto"/>
        <w:ind w:left="708"/>
        <w:rPr>
          <w:rFonts w:ascii="Times New Roman" w:hAnsi="Times New Roman" w:cs="Times New Roman"/>
          <w:b/>
          <w:color w:val="auto"/>
          <w:sz w:val="20"/>
          <w:szCs w:val="20"/>
        </w:rPr>
      </w:pPr>
      <w:r>
        <w:rPr>
          <w:rFonts w:ascii="Times New Roman" w:hAnsi="Times New Roman" w:cs="Times New Roman"/>
          <w:b/>
          <w:color w:val="auto"/>
          <w:sz w:val="20"/>
          <w:szCs w:val="20"/>
        </w:rPr>
        <w:t xml:space="preserve">    </w:t>
      </w:r>
    </w:p>
    <w:p w14:paraId="5F0DB045" w14:textId="77777777" w:rsidR="005F3A8C" w:rsidRDefault="005F3A8C" w:rsidP="005F3A8C">
      <w:pPr>
        <w:spacing w:after="0" w:line="240" w:lineRule="auto"/>
        <w:ind w:left="708"/>
        <w:rPr>
          <w:rFonts w:ascii="Times New Roman" w:hAnsi="Times New Roman" w:cs="Times New Roman"/>
          <w:b/>
          <w:color w:val="auto"/>
          <w:sz w:val="20"/>
          <w:szCs w:val="20"/>
        </w:rPr>
      </w:pPr>
    </w:p>
    <w:p w14:paraId="2B302C12" w14:textId="77777777" w:rsidR="005F3A8C" w:rsidRDefault="005F3A8C" w:rsidP="005F3A8C">
      <w:pPr>
        <w:spacing w:after="0" w:line="240" w:lineRule="auto"/>
        <w:ind w:left="708"/>
        <w:rPr>
          <w:rFonts w:ascii="Times New Roman" w:hAnsi="Times New Roman" w:cs="Times New Roman"/>
          <w:b/>
          <w:color w:val="auto"/>
          <w:sz w:val="20"/>
          <w:szCs w:val="20"/>
        </w:rPr>
      </w:pPr>
    </w:p>
    <w:p w14:paraId="721782AE" w14:textId="77777777" w:rsidR="005F3A8C" w:rsidRDefault="005F3A8C" w:rsidP="005F3A8C">
      <w:pPr>
        <w:spacing w:after="0" w:line="240" w:lineRule="auto"/>
        <w:ind w:left="708"/>
        <w:rPr>
          <w:rFonts w:ascii="Times New Roman" w:hAnsi="Times New Roman" w:cs="Times New Roman"/>
          <w:b/>
          <w:color w:val="auto"/>
          <w:sz w:val="20"/>
          <w:szCs w:val="20"/>
        </w:rPr>
      </w:pPr>
    </w:p>
    <w:p w14:paraId="4CF17238" w14:textId="77777777" w:rsidR="00680F5B" w:rsidRDefault="005F3A8C" w:rsidP="005F3A8C">
      <w:pPr>
        <w:spacing w:after="0" w:line="240" w:lineRule="auto"/>
        <w:ind w:left="708"/>
        <w:rPr>
          <w:rFonts w:ascii="Times New Roman" w:hAnsi="Times New Roman" w:cs="Times New Roman"/>
          <w:b/>
          <w:color w:val="auto"/>
          <w:sz w:val="20"/>
          <w:szCs w:val="20"/>
        </w:rPr>
      </w:pPr>
      <w:r>
        <w:rPr>
          <w:rFonts w:ascii="Times New Roman" w:hAnsi="Times New Roman" w:cs="Times New Roman"/>
          <w:b/>
          <w:color w:val="auto"/>
          <w:sz w:val="20"/>
          <w:szCs w:val="20"/>
        </w:rPr>
        <w:t xml:space="preserve">       </w:t>
      </w:r>
    </w:p>
    <w:p w14:paraId="59BC187C" w14:textId="77777777" w:rsidR="00680F5B" w:rsidRDefault="00680F5B" w:rsidP="005F3A8C">
      <w:pPr>
        <w:spacing w:after="0" w:line="240" w:lineRule="auto"/>
        <w:ind w:left="708"/>
        <w:rPr>
          <w:rFonts w:ascii="Times New Roman" w:hAnsi="Times New Roman" w:cs="Times New Roman"/>
          <w:b/>
          <w:color w:val="auto"/>
          <w:sz w:val="20"/>
          <w:szCs w:val="20"/>
        </w:rPr>
      </w:pPr>
    </w:p>
    <w:p w14:paraId="4F85BA62" w14:textId="77777777" w:rsidR="00680F5B" w:rsidRDefault="00680F5B" w:rsidP="005F3A8C">
      <w:pPr>
        <w:spacing w:after="0" w:line="240" w:lineRule="auto"/>
        <w:ind w:left="708"/>
        <w:rPr>
          <w:rFonts w:ascii="Times New Roman" w:hAnsi="Times New Roman" w:cs="Times New Roman"/>
          <w:b/>
          <w:color w:val="auto"/>
          <w:sz w:val="20"/>
          <w:szCs w:val="20"/>
        </w:rPr>
      </w:pPr>
    </w:p>
    <w:p w14:paraId="0AFD4CBE" w14:textId="07392949" w:rsidR="001B3897" w:rsidRPr="004B1DFD" w:rsidRDefault="00680F5B" w:rsidP="005F3A8C">
      <w:pPr>
        <w:spacing w:after="0" w:line="240" w:lineRule="auto"/>
        <w:ind w:left="708"/>
        <w:rPr>
          <w:rFonts w:ascii="Times New Roman" w:hAnsi="Times New Roman" w:cs="Times New Roman"/>
          <w:b/>
          <w:color w:val="auto"/>
          <w:sz w:val="20"/>
          <w:szCs w:val="20"/>
        </w:rPr>
      </w:pPr>
      <w:r>
        <w:rPr>
          <w:rFonts w:ascii="Times New Roman" w:hAnsi="Times New Roman" w:cs="Times New Roman"/>
          <w:b/>
          <w:color w:val="auto"/>
          <w:sz w:val="20"/>
          <w:szCs w:val="20"/>
        </w:rPr>
        <w:t xml:space="preserve">            </w:t>
      </w:r>
      <w:r w:rsidR="001B3897" w:rsidRPr="004B1DFD">
        <w:rPr>
          <w:rFonts w:ascii="Times New Roman" w:hAnsi="Times New Roman" w:cs="Times New Roman"/>
          <w:b/>
          <w:color w:val="auto"/>
          <w:sz w:val="20"/>
          <w:szCs w:val="20"/>
        </w:rPr>
        <w:t xml:space="preserve">Fuente: </w:t>
      </w:r>
      <w:r w:rsidR="001B3897" w:rsidRPr="004B1DFD">
        <w:rPr>
          <w:rFonts w:ascii="Times New Roman" w:hAnsi="Times New Roman" w:cs="Times New Roman"/>
          <w:color w:val="auto"/>
          <w:sz w:val="20"/>
          <w:szCs w:val="20"/>
        </w:rPr>
        <w:t>Encuesta de Investigación</w:t>
      </w:r>
    </w:p>
    <w:p w14:paraId="3275CE7F" w14:textId="0752B992" w:rsidR="001B3897" w:rsidRPr="004B1DFD" w:rsidRDefault="004B1DFD" w:rsidP="005F3A8C">
      <w:pPr>
        <w:spacing w:after="0" w:line="240" w:lineRule="auto"/>
        <w:ind w:left="708"/>
        <w:rPr>
          <w:rFonts w:ascii="Times New Roman" w:hAnsi="Times New Roman" w:cs="Times New Roman"/>
          <w:b/>
          <w:color w:val="auto"/>
          <w:sz w:val="20"/>
          <w:szCs w:val="20"/>
        </w:rPr>
      </w:pPr>
      <w:r>
        <w:rPr>
          <w:rFonts w:ascii="Times New Roman" w:hAnsi="Times New Roman" w:cs="Times New Roman"/>
          <w:b/>
          <w:color w:val="auto"/>
          <w:sz w:val="20"/>
          <w:szCs w:val="20"/>
        </w:rPr>
        <w:t xml:space="preserve">       </w:t>
      </w:r>
      <w:r w:rsidR="00680F5B">
        <w:rPr>
          <w:rFonts w:ascii="Times New Roman" w:hAnsi="Times New Roman" w:cs="Times New Roman"/>
          <w:b/>
          <w:color w:val="auto"/>
          <w:sz w:val="20"/>
          <w:szCs w:val="20"/>
        </w:rPr>
        <w:t xml:space="preserve">     </w:t>
      </w:r>
      <w:r w:rsidR="001B3897" w:rsidRPr="004B1DFD">
        <w:rPr>
          <w:rFonts w:ascii="Times New Roman" w:hAnsi="Times New Roman" w:cs="Times New Roman"/>
          <w:b/>
          <w:color w:val="auto"/>
          <w:sz w:val="20"/>
          <w:szCs w:val="20"/>
        </w:rPr>
        <w:t xml:space="preserve">Elaborado por: </w:t>
      </w:r>
      <w:r w:rsidR="001B3897" w:rsidRPr="004B1DFD">
        <w:rPr>
          <w:rFonts w:ascii="Times New Roman" w:hAnsi="Times New Roman" w:cs="Times New Roman"/>
          <w:color w:val="auto"/>
          <w:sz w:val="20"/>
          <w:szCs w:val="20"/>
        </w:rPr>
        <w:t>Los investigadores</w:t>
      </w:r>
    </w:p>
    <w:p w14:paraId="6C7F9DD3" w14:textId="77777777" w:rsidR="007A1AB4" w:rsidRDefault="007A1AB4" w:rsidP="005F3A8C">
      <w:pPr>
        <w:pStyle w:val="Epgrafe"/>
        <w:keepNext/>
      </w:pPr>
    </w:p>
    <w:p w14:paraId="76D690A0" w14:textId="11333372" w:rsidR="007A1AB4" w:rsidRDefault="007A1AB4" w:rsidP="007A1AB4">
      <w:pPr>
        <w:pStyle w:val="Epgrafe"/>
        <w:keepNext/>
        <w:spacing w:after="0"/>
        <w:rPr>
          <w:rFonts w:cs="Times New Roman"/>
        </w:rPr>
      </w:pPr>
      <w:r w:rsidRPr="00BD3368">
        <w:rPr>
          <w:rFonts w:cs="Times New Roman"/>
          <w:b/>
        </w:rPr>
        <w:t xml:space="preserve">            </w:t>
      </w:r>
      <w:r w:rsidR="00680F5B">
        <w:rPr>
          <w:rFonts w:cs="Times New Roman"/>
          <w:b/>
        </w:rPr>
        <w:t xml:space="preserve">     </w:t>
      </w:r>
      <w:r w:rsidRPr="00BD3368">
        <w:rPr>
          <w:rFonts w:cs="Times New Roman"/>
          <w:b/>
        </w:rPr>
        <w:t xml:space="preserve"> </w:t>
      </w:r>
      <w:bookmarkStart w:id="75" w:name="_Toc504983076"/>
      <w:r w:rsidRPr="00BD3368">
        <w:rPr>
          <w:rFonts w:cs="Times New Roman"/>
          <w:b/>
        </w:rPr>
        <w:t xml:space="preserve">Grafico </w:t>
      </w:r>
      <w:r w:rsidRPr="00BD3368">
        <w:rPr>
          <w:rFonts w:cs="Times New Roman"/>
          <w:b/>
        </w:rPr>
        <w:fldChar w:fldCharType="begin"/>
      </w:r>
      <w:r w:rsidRPr="00BD3368">
        <w:rPr>
          <w:rFonts w:cs="Times New Roman"/>
          <w:b/>
        </w:rPr>
        <w:instrText xml:space="preserve"> SEQ Grafico \* ARABIC </w:instrText>
      </w:r>
      <w:r w:rsidRPr="00BD3368">
        <w:rPr>
          <w:rFonts w:cs="Times New Roman"/>
          <w:b/>
        </w:rPr>
        <w:fldChar w:fldCharType="separate"/>
      </w:r>
      <w:r w:rsidR="00A46DA0">
        <w:rPr>
          <w:rFonts w:cs="Times New Roman"/>
          <w:b/>
          <w:noProof/>
        </w:rPr>
        <w:t>2</w:t>
      </w:r>
      <w:r w:rsidRPr="00BD3368">
        <w:rPr>
          <w:rFonts w:cs="Times New Roman"/>
          <w:b/>
        </w:rPr>
        <w:fldChar w:fldCharType="end"/>
      </w:r>
      <w:r w:rsidRPr="00BD3368">
        <w:rPr>
          <w:rFonts w:cs="Times New Roman"/>
          <w:b/>
        </w:rPr>
        <w:t>.</w:t>
      </w:r>
      <w:r w:rsidRPr="007A1AB4">
        <w:rPr>
          <w:rFonts w:cs="Times New Roman"/>
        </w:rPr>
        <w:t xml:space="preserve"> Porcentaje de personas y su Nacionalidad</w:t>
      </w:r>
      <w:bookmarkEnd w:id="75"/>
    </w:p>
    <w:p w14:paraId="20773666" w14:textId="77777777" w:rsidR="001B3897" w:rsidRPr="00962C1E" w:rsidRDefault="001B3897" w:rsidP="007A1AB4">
      <w:pPr>
        <w:pStyle w:val="Epgrafe"/>
        <w:keepNext/>
        <w:spacing w:after="0"/>
        <w:jc w:val="center"/>
        <w:rPr>
          <w:rFonts w:cs="Times New Roman"/>
          <w:sz w:val="24"/>
          <w:szCs w:val="24"/>
        </w:rPr>
      </w:pPr>
      <w:r w:rsidRPr="00962C1E">
        <w:rPr>
          <w:rFonts w:cs="Times New Roman"/>
          <w:noProof/>
          <w:sz w:val="24"/>
          <w:szCs w:val="24"/>
        </w:rPr>
        <w:drawing>
          <wp:inline distT="0" distB="0" distL="0" distR="0" wp14:anchorId="67E44736" wp14:editId="3B8CC9A5">
            <wp:extent cx="4572000" cy="27432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186EACAA" w14:textId="6784194D" w:rsidR="001B3897" w:rsidRPr="007A1AB4" w:rsidRDefault="007A1AB4" w:rsidP="007A1AB4">
      <w:pPr>
        <w:spacing w:after="0" w:line="360" w:lineRule="auto"/>
        <w:rPr>
          <w:rFonts w:ascii="Times New Roman" w:hAnsi="Times New Roman" w:cs="Times New Roman"/>
          <w:b/>
          <w:color w:val="auto"/>
          <w:sz w:val="18"/>
          <w:szCs w:val="24"/>
        </w:rPr>
      </w:pPr>
      <w:r>
        <w:rPr>
          <w:rFonts w:ascii="Times New Roman" w:hAnsi="Times New Roman" w:cs="Times New Roman"/>
          <w:b/>
          <w:color w:val="auto"/>
          <w:sz w:val="18"/>
          <w:szCs w:val="24"/>
        </w:rPr>
        <w:t xml:space="preserve">              </w:t>
      </w:r>
      <w:r w:rsidR="00680F5B">
        <w:rPr>
          <w:rFonts w:ascii="Times New Roman" w:hAnsi="Times New Roman" w:cs="Times New Roman"/>
          <w:b/>
          <w:color w:val="auto"/>
          <w:sz w:val="18"/>
          <w:szCs w:val="24"/>
        </w:rPr>
        <w:t xml:space="preserve">      </w:t>
      </w:r>
      <w:r>
        <w:rPr>
          <w:rFonts w:ascii="Times New Roman" w:hAnsi="Times New Roman" w:cs="Times New Roman"/>
          <w:b/>
          <w:color w:val="auto"/>
          <w:sz w:val="18"/>
          <w:szCs w:val="24"/>
        </w:rPr>
        <w:t xml:space="preserve"> </w:t>
      </w:r>
      <w:r w:rsidR="001B3897" w:rsidRPr="007A1AB4">
        <w:rPr>
          <w:rFonts w:ascii="Times New Roman" w:hAnsi="Times New Roman" w:cs="Times New Roman"/>
          <w:b/>
          <w:color w:val="auto"/>
          <w:sz w:val="18"/>
          <w:szCs w:val="24"/>
        </w:rPr>
        <w:t xml:space="preserve">Elaborado por: </w:t>
      </w:r>
      <w:r w:rsidR="001B3897" w:rsidRPr="007A1AB4">
        <w:rPr>
          <w:rFonts w:ascii="Times New Roman" w:hAnsi="Times New Roman" w:cs="Times New Roman"/>
          <w:color w:val="auto"/>
          <w:sz w:val="18"/>
          <w:szCs w:val="24"/>
        </w:rPr>
        <w:t>Los investigadores</w:t>
      </w:r>
    </w:p>
    <w:p w14:paraId="68E2C5C7" w14:textId="77777777" w:rsidR="001B3897" w:rsidRPr="00962C1E" w:rsidRDefault="001B3897" w:rsidP="001B3897">
      <w:pPr>
        <w:spacing w:before="360" w:after="360" w:line="360" w:lineRule="auto"/>
        <w:jc w:val="both"/>
        <w:rPr>
          <w:rFonts w:ascii="Times New Roman" w:hAnsi="Times New Roman" w:cs="Times New Roman"/>
          <w:color w:val="auto"/>
          <w:sz w:val="24"/>
          <w:szCs w:val="24"/>
        </w:rPr>
      </w:pPr>
      <w:r w:rsidRPr="00962C1E">
        <w:rPr>
          <w:rFonts w:ascii="Times New Roman" w:hAnsi="Times New Roman" w:cs="Times New Roman"/>
          <w:b/>
          <w:color w:val="auto"/>
          <w:sz w:val="24"/>
          <w:szCs w:val="24"/>
        </w:rPr>
        <w:t>ANÁLISIS E INTERPRETACIÓN</w:t>
      </w:r>
      <w:r w:rsidRPr="00962C1E">
        <w:rPr>
          <w:rFonts w:ascii="Times New Roman" w:hAnsi="Times New Roman" w:cs="Times New Roman"/>
          <w:color w:val="auto"/>
          <w:sz w:val="24"/>
          <w:szCs w:val="24"/>
        </w:rPr>
        <w:t xml:space="preserve">: De acuerdo al </w:t>
      </w:r>
      <w:r w:rsidRPr="00962C1E">
        <w:rPr>
          <w:rFonts w:ascii="Times New Roman" w:hAnsi="Times New Roman" w:cs="Times New Roman"/>
          <w:b/>
          <w:color w:val="auto"/>
          <w:sz w:val="24"/>
          <w:szCs w:val="24"/>
        </w:rPr>
        <w:t>Grá</w:t>
      </w:r>
      <w:r w:rsidR="007A1AB4">
        <w:rPr>
          <w:rFonts w:ascii="Times New Roman" w:hAnsi="Times New Roman" w:cs="Times New Roman"/>
          <w:b/>
          <w:color w:val="auto"/>
          <w:sz w:val="24"/>
          <w:szCs w:val="24"/>
        </w:rPr>
        <w:t>fico 2</w:t>
      </w:r>
      <w:r w:rsidRPr="00962C1E">
        <w:rPr>
          <w:rFonts w:ascii="Times New Roman" w:hAnsi="Times New Roman" w:cs="Times New Roman"/>
          <w:color w:val="auto"/>
          <w:sz w:val="24"/>
          <w:szCs w:val="24"/>
        </w:rPr>
        <w:t xml:space="preserve"> se puede apreciar que el 75% de las personas encuestadas son con nacionalidad ecuatoriana, y el 25% de las personas encuestadas son Extranjeros</w:t>
      </w:r>
    </w:p>
    <w:p w14:paraId="5ECA6332" w14:textId="77777777" w:rsidR="001B3897" w:rsidRPr="00962C1E" w:rsidRDefault="001B3897" w:rsidP="001B3897">
      <w:pPr>
        <w:pStyle w:val="Ttulo2"/>
        <w:rPr>
          <w:rFonts w:ascii="Times New Roman" w:hAnsi="Times New Roman" w:cs="Times New Roman"/>
          <w:b w:val="0"/>
          <w:color w:val="auto"/>
          <w:sz w:val="24"/>
          <w:szCs w:val="24"/>
        </w:rPr>
      </w:pPr>
      <w:bookmarkStart w:id="76" w:name="_Toc504985029"/>
      <w:r w:rsidRPr="00962C1E">
        <w:rPr>
          <w:rFonts w:ascii="Times New Roman" w:hAnsi="Times New Roman" w:cs="Times New Roman"/>
          <w:color w:val="auto"/>
          <w:sz w:val="24"/>
          <w:szCs w:val="24"/>
        </w:rPr>
        <w:t>PREGUNTA N° 2</w:t>
      </w:r>
      <w:bookmarkEnd w:id="76"/>
    </w:p>
    <w:p w14:paraId="154C5154" w14:textId="77777777" w:rsidR="001B3897" w:rsidRPr="00962C1E" w:rsidRDefault="001B3897" w:rsidP="001B3897">
      <w:pPr>
        <w:spacing w:before="360" w:after="360" w:line="360" w:lineRule="auto"/>
        <w:rPr>
          <w:rFonts w:ascii="Times New Roman" w:hAnsi="Times New Roman" w:cs="Times New Roman"/>
          <w:b/>
          <w:color w:val="auto"/>
          <w:sz w:val="24"/>
          <w:szCs w:val="24"/>
        </w:rPr>
      </w:pPr>
      <w:r w:rsidRPr="00962C1E">
        <w:rPr>
          <w:rFonts w:ascii="Times New Roman" w:hAnsi="Times New Roman" w:cs="Times New Roman"/>
          <w:b/>
          <w:color w:val="auto"/>
          <w:sz w:val="24"/>
          <w:szCs w:val="24"/>
        </w:rPr>
        <w:t>¿Cuenta usted con un Smartphone (Teléfono inteligente)?</w:t>
      </w:r>
    </w:p>
    <w:p w14:paraId="2BD8C707" w14:textId="77777777" w:rsidR="001B3897" w:rsidRPr="00962C1E" w:rsidRDefault="001B3897" w:rsidP="001B3897">
      <w:pPr>
        <w:rPr>
          <w:rFonts w:ascii="Times New Roman" w:hAnsi="Times New Roman" w:cs="Times New Roman"/>
          <w:color w:val="auto"/>
          <w:sz w:val="24"/>
          <w:szCs w:val="24"/>
        </w:rPr>
      </w:pPr>
      <w:r w:rsidRPr="00962C1E">
        <w:rPr>
          <w:rFonts w:ascii="Times New Roman" w:hAnsi="Times New Roman" w:cs="Times New Roman"/>
          <w:b/>
          <w:color w:val="auto"/>
          <w:sz w:val="24"/>
          <w:szCs w:val="24"/>
        </w:rPr>
        <w:t>Tabla 2:</w:t>
      </w:r>
      <w:r w:rsidRPr="00962C1E">
        <w:rPr>
          <w:rFonts w:ascii="Times New Roman" w:hAnsi="Times New Roman" w:cs="Times New Roman"/>
          <w:color w:val="auto"/>
          <w:sz w:val="24"/>
          <w:szCs w:val="24"/>
        </w:rPr>
        <w:t xml:space="preserve"> Porcentaje de personas que cuentan con un Smartphone (Teléfono inteligente)</w:t>
      </w:r>
    </w:p>
    <w:p w14:paraId="36582445" w14:textId="521A1D0F" w:rsidR="004B1DFD" w:rsidRPr="004B1DFD" w:rsidRDefault="00680F5B" w:rsidP="004B1DFD">
      <w:pPr>
        <w:pStyle w:val="Epgrafe"/>
        <w:keepNext/>
        <w:spacing w:after="0"/>
        <w:ind w:left="708" w:firstLine="708"/>
        <w:rPr>
          <w:rFonts w:cs="Times New Roman"/>
        </w:rPr>
      </w:pPr>
      <w:r>
        <w:rPr>
          <w:rFonts w:cs="Times New Roman"/>
          <w:b/>
        </w:rPr>
        <w:t xml:space="preserve">    </w:t>
      </w:r>
      <w:bookmarkStart w:id="77" w:name="_Toc504978716"/>
      <w:r w:rsidR="004B1DFD" w:rsidRPr="004B1DFD">
        <w:rPr>
          <w:rFonts w:cs="Times New Roman"/>
          <w:b/>
        </w:rPr>
        <w:t xml:space="preserve">Tabla </w:t>
      </w:r>
      <w:r w:rsidR="004B1DFD" w:rsidRPr="004B1DFD">
        <w:rPr>
          <w:rFonts w:cs="Times New Roman"/>
          <w:b/>
        </w:rPr>
        <w:fldChar w:fldCharType="begin"/>
      </w:r>
      <w:r w:rsidR="004B1DFD" w:rsidRPr="004B1DFD">
        <w:rPr>
          <w:rFonts w:cs="Times New Roman"/>
          <w:b/>
        </w:rPr>
        <w:instrText xml:space="preserve"> SEQ Tabla \* ARABIC </w:instrText>
      </w:r>
      <w:r w:rsidR="004B1DFD" w:rsidRPr="004B1DFD">
        <w:rPr>
          <w:rFonts w:cs="Times New Roman"/>
          <w:b/>
        </w:rPr>
        <w:fldChar w:fldCharType="separate"/>
      </w:r>
      <w:r w:rsidR="00A46DA0">
        <w:rPr>
          <w:rFonts w:cs="Times New Roman"/>
          <w:b/>
          <w:noProof/>
        </w:rPr>
        <w:t>2</w:t>
      </w:r>
      <w:r w:rsidR="004B1DFD" w:rsidRPr="004B1DFD">
        <w:rPr>
          <w:rFonts w:cs="Times New Roman"/>
          <w:b/>
        </w:rPr>
        <w:fldChar w:fldCharType="end"/>
      </w:r>
      <w:r w:rsidR="004B1DFD" w:rsidRPr="004B1DFD">
        <w:rPr>
          <w:rFonts w:cs="Times New Roman"/>
          <w:b/>
        </w:rPr>
        <w:t>.</w:t>
      </w:r>
      <w:r w:rsidR="004B1DFD" w:rsidRPr="004B1DFD">
        <w:rPr>
          <w:rFonts w:cs="Times New Roman"/>
        </w:rPr>
        <w:t xml:space="preserve"> Porcentaje de personas que cuentan con un Smartphone (Teléfono inteligente).</w:t>
      </w:r>
      <w:bookmarkEnd w:id="77"/>
    </w:p>
    <w:tbl>
      <w:tblPr>
        <w:tblStyle w:val="GridTable4Accent3"/>
        <w:tblpPr w:leftFromText="141" w:rightFromText="141" w:vertAnchor="text" w:horzAnchor="margin" w:tblpXSpec="center" w:tblpY="196"/>
        <w:tblW w:w="0" w:type="auto"/>
        <w:tblLook w:val="04A0" w:firstRow="1" w:lastRow="0" w:firstColumn="1" w:lastColumn="0" w:noHBand="0" w:noVBand="1"/>
      </w:tblPr>
      <w:tblGrid>
        <w:gridCol w:w="1610"/>
        <w:gridCol w:w="2091"/>
        <w:gridCol w:w="2049"/>
      </w:tblGrid>
      <w:tr w:rsidR="001B3897" w:rsidRPr="00962C1E" w14:paraId="7F8593F2" w14:textId="77777777" w:rsidTr="004B1DFD">
        <w:trPr>
          <w:cnfStyle w:val="100000000000" w:firstRow="1" w:lastRow="0" w:firstColumn="0" w:lastColumn="0" w:oddVBand="0" w:evenVBand="0" w:oddHBand="0" w:evenHBand="0" w:firstRowFirstColumn="0" w:firstRowLastColumn="0" w:lastRowFirstColumn="0" w:lastRowLastColumn="0"/>
          <w:trHeight w:val="721"/>
        </w:trPr>
        <w:tc>
          <w:tcPr>
            <w:cnfStyle w:val="001000000000" w:firstRow="0" w:lastRow="0" w:firstColumn="1" w:lastColumn="0" w:oddVBand="0" w:evenVBand="0" w:oddHBand="0" w:evenHBand="0" w:firstRowFirstColumn="0" w:firstRowLastColumn="0" w:lastRowFirstColumn="0" w:lastRowLastColumn="0"/>
            <w:tcW w:w="1610" w:type="dxa"/>
          </w:tcPr>
          <w:p w14:paraId="6E7444E7" w14:textId="77777777" w:rsidR="001B3897" w:rsidRPr="004B1DFD" w:rsidRDefault="001B3897" w:rsidP="004B1DFD">
            <w:pPr>
              <w:ind w:left="360"/>
              <w:rPr>
                <w:rFonts w:ascii="Times New Roman" w:hAnsi="Times New Roman" w:cs="Times New Roman"/>
                <w:color w:val="auto"/>
                <w:sz w:val="24"/>
                <w:szCs w:val="24"/>
              </w:rPr>
            </w:pPr>
            <w:r w:rsidRPr="004B1DFD">
              <w:rPr>
                <w:rFonts w:ascii="Times New Roman" w:hAnsi="Times New Roman" w:cs="Times New Roman"/>
                <w:color w:val="auto"/>
                <w:sz w:val="24"/>
                <w:szCs w:val="24"/>
              </w:rPr>
              <w:t>Detalle</w:t>
            </w:r>
          </w:p>
        </w:tc>
        <w:tc>
          <w:tcPr>
            <w:tcW w:w="2091" w:type="dxa"/>
          </w:tcPr>
          <w:p w14:paraId="7D8449F3" w14:textId="77777777" w:rsidR="001B3897" w:rsidRPr="004B1DFD" w:rsidRDefault="001B3897" w:rsidP="004B1DFD">
            <w:pPr>
              <w:ind w:left="36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B1DFD">
              <w:rPr>
                <w:rFonts w:ascii="Times New Roman" w:hAnsi="Times New Roman" w:cs="Times New Roman"/>
                <w:color w:val="auto"/>
                <w:sz w:val="24"/>
                <w:szCs w:val="24"/>
              </w:rPr>
              <w:t>Frecuencia</w:t>
            </w:r>
          </w:p>
        </w:tc>
        <w:tc>
          <w:tcPr>
            <w:tcW w:w="2049" w:type="dxa"/>
          </w:tcPr>
          <w:p w14:paraId="5715EF2E" w14:textId="77777777" w:rsidR="001B3897" w:rsidRPr="004B1DFD" w:rsidRDefault="001B3897" w:rsidP="004B1DFD">
            <w:pPr>
              <w:ind w:left="36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B1DFD">
              <w:rPr>
                <w:rFonts w:ascii="Times New Roman" w:hAnsi="Times New Roman" w:cs="Times New Roman"/>
                <w:color w:val="auto"/>
                <w:sz w:val="24"/>
                <w:szCs w:val="24"/>
              </w:rPr>
              <w:t>Porcentaje</w:t>
            </w:r>
          </w:p>
        </w:tc>
      </w:tr>
      <w:tr w:rsidR="001B3897" w:rsidRPr="00962C1E" w14:paraId="5AB79D66" w14:textId="77777777" w:rsidTr="004B1DFD">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1610" w:type="dxa"/>
          </w:tcPr>
          <w:p w14:paraId="42899BC2" w14:textId="77777777" w:rsidR="001B3897" w:rsidRPr="00962C1E" w:rsidRDefault="001B3897" w:rsidP="004B1DFD">
            <w:pPr>
              <w:ind w:left="360"/>
              <w:jc w:val="center"/>
              <w:rPr>
                <w:rFonts w:ascii="Times New Roman" w:hAnsi="Times New Roman" w:cs="Times New Roman"/>
                <w:color w:val="auto"/>
                <w:szCs w:val="24"/>
              </w:rPr>
            </w:pPr>
            <w:r w:rsidRPr="00962C1E">
              <w:rPr>
                <w:rFonts w:ascii="Times New Roman" w:hAnsi="Times New Roman" w:cs="Times New Roman"/>
                <w:color w:val="auto"/>
                <w:szCs w:val="24"/>
              </w:rPr>
              <w:t>SI</w:t>
            </w:r>
          </w:p>
        </w:tc>
        <w:tc>
          <w:tcPr>
            <w:tcW w:w="2091" w:type="dxa"/>
          </w:tcPr>
          <w:p w14:paraId="34292A3C" w14:textId="77777777" w:rsidR="001B3897" w:rsidRPr="00962C1E" w:rsidRDefault="001B3897" w:rsidP="004B1DFD">
            <w:pPr>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34</w:t>
            </w:r>
          </w:p>
        </w:tc>
        <w:tc>
          <w:tcPr>
            <w:tcW w:w="2049" w:type="dxa"/>
          </w:tcPr>
          <w:p w14:paraId="2A460196" w14:textId="77777777" w:rsidR="001B3897" w:rsidRPr="00962C1E" w:rsidRDefault="001B3897" w:rsidP="004B1DFD">
            <w:pPr>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85%</w:t>
            </w:r>
          </w:p>
        </w:tc>
      </w:tr>
      <w:tr w:rsidR="001B3897" w:rsidRPr="00962C1E" w14:paraId="02A57FF2" w14:textId="77777777" w:rsidTr="004B1DFD">
        <w:trPr>
          <w:trHeight w:val="721"/>
        </w:trPr>
        <w:tc>
          <w:tcPr>
            <w:cnfStyle w:val="001000000000" w:firstRow="0" w:lastRow="0" w:firstColumn="1" w:lastColumn="0" w:oddVBand="0" w:evenVBand="0" w:oddHBand="0" w:evenHBand="0" w:firstRowFirstColumn="0" w:firstRowLastColumn="0" w:lastRowFirstColumn="0" w:lastRowLastColumn="0"/>
            <w:tcW w:w="1610" w:type="dxa"/>
          </w:tcPr>
          <w:p w14:paraId="511E3DF3" w14:textId="77777777" w:rsidR="001B3897" w:rsidRPr="00962C1E" w:rsidRDefault="001B3897" w:rsidP="004B1DFD">
            <w:pPr>
              <w:ind w:left="360"/>
              <w:jc w:val="center"/>
              <w:rPr>
                <w:rFonts w:ascii="Times New Roman" w:hAnsi="Times New Roman" w:cs="Times New Roman"/>
                <w:color w:val="auto"/>
                <w:szCs w:val="24"/>
              </w:rPr>
            </w:pPr>
            <w:r w:rsidRPr="00962C1E">
              <w:rPr>
                <w:rFonts w:ascii="Times New Roman" w:hAnsi="Times New Roman" w:cs="Times New Roman"/>
                <w:color w:val="auto"/>
                <w:szCs w:val="24"/>
              </w:rPr>
              <w:t>NO</w:t>
            </w:r>
          </w:p>
        </w:tc>
        <w:tc>
          <w:tcPr>
            <w:tcW w:w="2091" w:type="dxa"/>
          </w:tcPr>
          <w:p w14:paraId="103B82B3" w14:textId="77777777" w:rsidR="001B3897" w:rsidRPr="00962C1E" w:rsidRDefault="001B3897" w:rsidP="004B1DFD">
            <w:pPr>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6</w:t>
            </w:r>
          </w:p>
        </w:tc>
        <w:tc>
          <w:tcPr>
            <w:tcW w:w="2049" w:type="dxa"/>
          </w:tcPr>
          <w:p w14:paraId="5611C453" w14:textId="77777777" w:rsidR="001B3897" w:rsidRPr="00962C1E" w:rsidRDefault="001B3897" w:rsidP="004B1DFD">
            <w:pPr>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15%</w:t>
            </w:r>
          </w:p>
        </w:tc>
      </w:tr>
      <w:tr w:rsidR="001B3897" w:rsidRPr="00962C1E" w14:paraId="1DA9B4F5" w14:textId="77777777" w:rsidTr="004B1DFD">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1610" w:type="dxa"/>
          </w:tcPr>
          <w:p w14:paraId="222A0796" w14:textId="77777777" w:rsidR="001B3897" w:rsidRPr="00962C1E" w:rsidRDefault="001B3897" w:rsidP="004B1DFD">
            <w:pPr>
              <w:ind w:left="360"/>
              <w:jc w:val="center"/>
              <w:rPr>
                <w:rFonts w:ascii="Times New Roman" w:hAnsi="Times New Roman" w:cs="Times New Roman"/>
                <w:color w:val="auto"/>
                <w:szCs w:val="24"/>
              </w:rPr>
            </w:pPr>
            <w:r w:rsidRPr="00962C1E">
              <w:rPr>
                <w:rFonts w:ascii="Times New Roman" w:hAnsi="Times New Roman" w:cs="Times New Roman"/>
                <w:color w:val="auto"/>
                <w:szCs w:val="24"/>
              </w:rPr>
              <w:t>TOTAL</w:t>
            </w:r>
          </w:p>
        </w:tc>
        <w:tc>
          <w:tcPr>
            <w:tcW w:w="2091" w:type="dxa"/>
          </w:tcPr>
          <w:p w14:paraId="4171C077" w14:textId="77777777" w:rsidR="001B3897" w:rsidRPr="00962C1E" w:rsidRDefault="001B3897" w:rsidP="004B1DFD">
            <w:pPr>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40</w:t>
            </w:r>
          </w:p>
        </w:tc>
        <w:tc>
          <w:tcPr>
            <w:tcW w:w="2049" w:type="dxa"/>
          </w:tcPr>
          <w:p w14:paraId="43F15DD6" w14:textId="77777777" w:rsidR="001B3897" w:rsidRPr="00962C1E" w:rsidRDefault="001B3897" w:rsidP="004B1DFD">
            <w:pPr>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100%</w:t>
            </w:r>
          </w:p>
        </w:tc>
      </w:tr>
    </w:tbl>
    <w:p w14:paraId="128FE928" w14:textId="77777777" w:rsidR="001B3897" w:rsidRPr="00962C1E" w:rsidRDefault="001B3897" w:rsidP="004B1DFD">
      <w:pPr>
        <w:spacing w:before="360" w:after="0" w:line="240" w:lineRule="auto"/>
        <w:rPr>
          <w:rFonts w:ascii="Times New Roman" w:hAnsi="Times New Roman" w:cs="Times New Roman"/>
          <w:color w:val="auto"/>
          <w:sz w:val="24"/>
          <w:szCs w:val="24"/>
        </w:rPr>
      </w:pPr>
    </w:p>
    <w:p w14:paraId="35F06851" w14:textId="77777777" w:rsidR="001B3897" w:rsidRPr="00962C1E" w:rsidRDefault="001B3897" w:rsidP="004B1DFD">
      <w:pPr>
        <w:spacing w:before="360" w:after="0" w:line="240" w:lineRule="auto"/>
        <w:rPr>
          <w:rFonts w:ascii="Times New Roman" w:hAnsi="Times New Roman" w:cs="Times New Roman"/>
          <w:b/>
          <w:color w:val="auto"/>
          <w:sz w:val="24"/>
          <w:szCs w:val="24"/>
        </w:rPr>
      </w:pPr>
    </w:p>
    <w:p w14:paraId="62DEBB86" w14:textId="77777777" w:rsidR="001B3897" w:rsidRPr="00962C1E" w:rsidRDefault="001B3897" w:rsidP="004B1DFD">
      <w:pPr>
        <w:spacing w:after="0" w:line="240" w:lineRule="auto"/>
        <w:rPr>
          <w:rFonts w:ascii="Times New Roman" w:hAnsi="Times New Roman" w:cs="Times New Roman"/>
          <w:b/>
          <w:color w:val="auto"/>
          <w:sz w:val="24"/>
          <w:szCs w:val="24"/>
        </w:rPr>
      </w:pPr>
    </w:p>
    <w:p w14:paraId="15CCE431" w14:textId="77777777" w:rsidR="001B3897" w:rsidRPr="00962C1E" w:rsidRDefault="001B3897" w:rsidP="004B1DFD">
      <w:pPr>
        <w:spacing w:after="0" w:line="240" w:lineRule="auto"/>
        <w:rPr>
          <w:rFonts w:ascii="Times New Roman" w:hAnsi="Times New Roman" w:cs="Times New Roman"/>
          <w:b/>
          <w:color w:val="auto"/>
          <w:sz w:val="24"/>
          <w:szCs w:val="24"/>
        </w:rPr>
      </w:pPr>
    </w:p>
    <w:p w14:paraId="705ADD7A" w14:textId="77777777" w:rsidR="001B3897" w:rsidRPr="00962C1E" w:rsidRDefault="001B3897" w:rsidP="004B1DFD">
      <w:pPr>
        <w:spacing w:after="0" w:line="240" w:lineRule="auto"/>
        <w:rPr>
          <w:rFonts w:ascii="Times New Roman" w:hAnsi="Times New Roman" w:cs="Times New Roman"/>
          <w:b/>
          <w:color w:val="auto"/>
          <w:sz w:val="24"/>
          <w:szCs w:val="24"/>
        </w:rPr>
      </w:pPr>
    </w:p>
    <w:p w14:paraId="68EF7B91" w14:textId="77777777" w:rsidR="001B3897" w:rsidRPr="00962C1E" w:rsidRDefault="001B3897" w:rsidP="004B1DFD">
      <w:pPr>
        <w:spacing w:after="0" w:line="240" w:lineRule="auto"/>
        <w:rPr>
          <w:rFonts w:ascii="Times New Roman" w:hAnsi="Times New Roman" w:cs="Times New Roman"/>
          <w:b/>
          <w:color w:val="auto"/>
          <w:sz w:val="24"/>
          <w:szCs w:val="24"/>
        </w:rPr>
      </w:pPr>
    </w:p>
    <w:p w14:paraId="46645965" w14:textId="77777777" w:rsidR="004B1DFD" w:rsidRDefault="004B1DFD" w:rsidP="004B1DFD">
      <w:pPr>
        <w:spacing w:after="0" w:line="240" w:lineRule="auto"/>
        <w:ind w:left="1416"/>
        <w:rPr>
          <w:rFonts w:ascii="Times New Roman" w:hAnsi="Times New Roman" w:cs="Times New Roman"/>
          <w:b/>
          <w:color w:val="auto"/>
          <w:sz w:val="18"/>
          <w:szCs w:val="24"/>
        </w:rPr>
      </w:pPr>
    </w:p>
    <w:p w14:paraId="12C64ADD" w14:textId="77777777" w:rsidR="004B1DFD" w:rsidRDefault="004B1DFD" w:rsidP="004B1DFD">
      <w:pPr>
        <w:spacing w:after="0" w:line="240" w:lineRule="auto"/>
        <w:ind w:left="1416"/>
        <w:rPr>
          <w:rFonts w:ascii="Times New Roman" w:hAnsi="Times New Roman" w:cs="Times New Roman"/>
          <w:b/>
          <w:color w:val="auto"/>
          <w:sz w:val="18"/>
          <w:szCs w:val="24"/>
        </w:rPr>
      </w:pPr>
    </w:p>
    <w:p w14:paraId="5C32CB96" w14:textId="77777777" w:rsidR="004B1DFD" w:rsidRDefault="004B1DFD" w:rsidP="004B1DFD">
      <w:pPr>
        <w:spacing w:after="0" w:line="240" w:lineRule="auto"/>
        <w:ind w:left="1416"/>
        <w:rPr>
          <w:rFonts w:ascii="Times New Roman" w:hAnsi="Times New Roman" w:cs="Times New Roman"/>
          <w:b/>
          <w:color w:val="auto"/>
          <w:sz w:val="18"/>
          <w:szCs w:val="24"/>
        </w:rPr>
      </w:pPr>
    </w:p>
    <w:p w14:paraId="23B92863" w14:textId="77777777" w:rsidR="004B1DFD" w:rsidRDefault="004B1DFD" w:rsidP="004B1DFD">
      <w:pPr>
        <w:spacing w:after="0" w:line="240" w:lineRule="auto"/>
        <w:ind w:left="1416"/>
        <w:rPr>
          <w:rFonts w:ascii="Times New Roman" w:hAnsi="Times New Roman" w:cs="Times New Roman"/>
          <w:b/>
          <w:color w:val="auto"/>
          <w:sz w:val="18"/>
          <w:szCs w:val="24"/>
        </w:rPr>
      </w:pPr>
    </w:p>
    <w:p w14:paraId="114F3137" w14:textId="354D6576" w:rsidR="001B3897" w:rsidRPr="004B1DFD" w:rsidRDefault="00680F5B" w:rsidP="004B1DFD">
      <w:pPr>
        <w:spacing w:after="0" w:line="240" w:lineRule="auto"/>
        <w:ind w:left="1416"/>
        <w:rPr>
          <w:rFonts w:ascii="Times New Roman" w:hAnsi="Times New Roman" w:cs="Times New Roman"/>
          <w:b/>
          <w:color w:val="auto"/>
          <w:sz w:val="18"/>
          <w:szCs w:val="24"/>
        </w:rPr>
      </w:pPr>
      <w:r>
        <w:rPr>
          <w:rFonts w:ascii="Times New Roman" w:hAnsi="Times New Roman" w:cs="Times New Roman"/>
          <w:b/>
          <w:color w:val="auto"/>
          <w:sz w:val="18"/>
          <w:szCs w:val="24"/>
        </w:rPr>
        <w:t xml:space="preserve">      </w:t>
      </w:r>
      <w:r w:rsidR="001B3897" w:rsidRPr="004B1DFD">
        <w:rPr>
          <w:rFonts w:ascii="Times New Roman" w:hAnsi="Times New Roman" w:cs="Times New Roman"/>
          <w:b/>
          <w:color w:val="auto"/>
          <w:sz w:val="18"/>
          <w:szCs w:val="24"/>
        </w:rPr>
        <w:t xml:space="preserve">Fuente: </w:t>
      </w:r>
      <w:r w:rsidR="001B3897" w:rsidRPr="004B1DFD">
        <w:rPr>
          <w:rFonts w:ascii="Times New Roman" w:hAnsi="Times New Roman" w:cs="Times New Roman"/>
          <w:color w:val="auto"/>
          <w:sz w:val="18"/>
          <w:szCs w:val="24"/>
        </w:rPr>
        <w:t>Encuesta de Investigación</w:t>
      </w:r>
    </w:p>
    <w:p w14:paraId="261FB6E4" w14:textId="51BD5755" w:rsidR="001B3897" w:rsidRDefault="00680F5B" w:rsidP="004B1DFD">
      <w:pPr>
        <w:spacing w:after="0" w:line="240" w:lineRule="auto"/>
        <w:ind w:left="1416"/>
        <w:rPr>
          <w:rFonts w:ascii="Times New Roman" w:hAnsi="Times New Roman" w:cs="Times New Roman"/>
          <w:b/>
          <w:color w:val="auto"/>
          <w:sz w:val="24"/>
          <w:szCs w:val="24"/>
        </w:rPr>
      </w:pPr>
      <w:r>
        <w:rPr>
          <w:rFonts w:ascii="Times New Roman" w:hAnsi="Times New Roman" w:cs="Times New Roman"/>
          <w:b/>
          <w:color w:val="auto"/>
          <w:sz w:val="18"/>
          <w:szCs w:val="24"/>
        </w:rPr>
        <w:t xml:space="preserve">      </w:t>
      </w:r>
      <w:r w:rsidR="001B3897" w:rsidRPr="004B1DFD">
        <w:rPr>
          <w:rFonts w:ascii="Times New Roman" w:hAnsi="Times New Roman" w:cs="Times New Roman"/>
          <w:b/>
          <w:color w:val="auto"/>
          <w:sz w:val="18"/>
          <w:szCs w:val="24"/>
        </w:rPr>
        <w:t xml:space="preserve">Elaborado por: </w:t>
      </w:r>
      <w:r w:rsidR="001B3897" w:rsidRPr="004B1DFD">
        <w:rPr>
          <w:rFonts w:ascii="Times New Roman" w:hAnsi="Times New Roman" w:cs="Times New Roman"/>
          <w:color w:val="auto"/>
          <w:sz w:val="18"/>
          <w:szCs w:val="24"/>
        </w:rPr>
        <w:t>Los investigadores</w:t>
      </w:r>
    </w:p>
    <w:p w14:paraId="29B80D3D" w14:textId="77777777" w:rsidR="004B1DFD" w:rsidRPr="00962C1E" w:rsidRDefault="004B1DFD" w:rsidP="004B1DFD">
      <w:pPr>
        <w:spacing w:after="0" w:line="240" w:lineRule="auto"/>
        <w:ind w:left="1416"/>
        <w:rPr>
          <w:rFonts w:ascii="Times New Roman" w:hAnsi="Times New Roman" w:cs="Times New Roman"/>
          <w:color w:val="auto"/>
          <w:sz w:val="24"/>
          <w:szCs w:val="24"/>
        </w:rPr>
      </w:pPr>
    </w:p>
    <w:p w14:paraId="14E0B0C8" w14:textId="6A295A5A" w:rsidR="007A1AB4" w:rsidRDefault="007A1AB4" w:rsidP="007A1AB4">
      <w:pPr>
        <w:pStyle w:val="Epgrafe"/>
        <w:keepNext/>
        <w:spacing w:after="0"/>
        <w:rPr>
          <w:rFonts w:cs="Times New Roman"/>
        </w:rPr>
      </w:pPr>
      <w:r w:rsidRPr="00BD3368">
        <w:rPr>
          <w:rFonts w:cs="Times New Roman"/>
          <w:b/>
        </w:rPr>
        <w:lastRenderedPageBreak/>
        <w:t xml:space="preserve">             </w:t>
      </w:r>
      <w:r w:rsidR="00680F5B">
        <w:rPr>
          <w:rFonts w:cs="Times New Roman"/>
          <w:b/>
        </w:rPr>
        <w:t xml:space="preserve">      </w:t>
      </w:r>
      <w:bookmarkStart w:id="78" w:name="_Toc504983077"/>
      <w:r w:rsidRPr="00BD3368">
        <w:rPr>
          <w:rFonts w:cs="Times New Roman"/>
          <w:b/>
        </w:rPr>
        <w:t xml:space="preserve">Grafico </w:t>
      </w:r>
      <w:r w:rsidRPr="00BD3368">
        <w:rPr>
          <w:rFonts w:cs="Times New Roman"/>
          <w:b/>
        </w:rPr>
        <w:fldChar w:fldCharType="begin"/>
      </w:r>
      <w:r w:rsidRPr="00BD3368">
        <w:rPr>
          <w:rFonts w:cs="Times New Roman"/>
          <w:b/>
        </w:rPr>
        <w:instrText xml:space="preserve"> SEQ Grafico \* ARABIC </w:instrText>
      </w:r>
      <w:r w:rsidRPr="00BD3368">
        <w:rPr>
          <w:rFonts w:cs="Times New Roman"/>
          <w:b/>
        </w:rPr>
        <w:fldChar w:fldCharType="separate"/>
      </w:r>
      <w:r w:rsidR="00A46DA0">
        <w:rPr>
          <w:rFonts w:cs="Times New Roman"/>
          <w:b/>
          <w:noProof/>
        </w:rPr>
        <w:t>3</w:t>
      </w:r>
      <w:r w:rsidRPr="00BD3368">
        <w:rPr>
          <w:rFonts w:cs="Times New Roman"/>
          <w:b/>
        </w:rPr>
        <w:fldChar w:fldCharType="end"/>
      </w:r>
      <w:r w:rsidRPr="007A1AB4">
        <w:rPr>
          <w:rFonts w:cs="Times New Roman"/>
        </w:rPr>
        <w:t>. Porcentaje de personas con Smartphone</w:t>
      </w:r>
      <w:r>
        <w:rPr>
          <w:rFonts w:cs="Times New Roman"/>
        </w:rPr>
        <w:t>.</w:t>
      </w:r>
      <w:bookmarkEnd w:id="78"/>
    </w:p>
    <w:p w14:paraId="0AEAB769" w14:textId="77777777" w:rsidR="001B3897" w:rsidRPr="00962C1E" w:rsidRDefault="001B3897" w:rsidP="007A1AB4">
      <w:pPr>
        <w:pStyle w:val="Epgrafe"/>
        <w:keepNext/>
        <w:spacing w:after="0"/>
        <w:jc w:val="center"/>
        <w:rPr>
          <w:rFonts w:cs="Times New Roman"/>
          <w:sz w:val="24"/>
          <w:szCs w:val="24"/>
        </w:rPr>
      </w:pPr>
      <w:r w:rsidRPr="00962C1E">
        <w:rPr>
          <w:rFonts w:cs="Times New Roman"/>
          <w:noProof/>
          <w:sz w:val="24"/>
          <w:szCs w:val="24"/>
        </w:rPr>
        <w:drawing>
          <wp:inline distT="0" distB="0" distL="0" distR="0" wp14:anchorId="23208F6B" wp14:editId="332AB27F">
            <wp:extent cx="4572000" cy="2743200"/>
            <wp:effectExtent l="0" t="0" r="0" b="0"/>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98AE6F2" w14:textId="68A7429F" w:rsidR="001B3897" w:rsidRPr="007A1AB4" w:rsidRDefault="007A1AB4" w:rsidP="007A1AB4">
      <w:pPr>
        <w:spacing w:after="0" w:line="360" w:lineRule="auto"/>
        <w:rPr>
          <w:rFonts w:ascii="Times New Roman" w:hAnsi="Times New Roman" w:cs="Times New Roman"/>
          <w:b/>
          <w:color w:val="auto"/>
          <w:sz w:val="18"/>
          <w:szCs w:val="24"/>
        </w:rPr>
      </w:pPr>
      <w:r>
        <w:rPr>
          <w:rFonts w:ascii="Times New Roman" w:hAnsi="Times New Roman" w:cs="Times New Roman"/>
          <w:b/>
          <w:color w:val="auto"/>
          <w:sz w:val="18"/>
          <w:szCs w:val="24"/>
        </w:rPr>
        <w:t xml:space="preserve">               </w:t>
      </w:r>
      <w:r w:rsidR="00680F5B">
        <w:rPr>
          <w:rFonts w:ascii="Times New Roman" w:hAnsi="Times New Roman" w:cs="Times New Roman"/>
          <w:b/>
          <w:color w:val="auto"/>
          <w:sz w:val="18"/>
          <w:szCs w:val="24"/>
        </w:rPr>
        <w:t xml:space="preserve">      </w:t>
      </w:r>
      <w:r w:rsidR="001B3897" w:rsidRPr="007A1AB4">
        <w:rPr>
          <w:rFonts w:ascii="Times New Roman" w:hAnsi="Times New Roman" w:cs="Times New Roman"/>
          <w:b/>
          <w:color w:val="auto"/>
          <w:sz w:val="18"/>
          <w:szCs w:val="24"/>
        </w:rPr>
        <w:t xml:space="preserve">Elaborado por: </w:t>
      </w:r>
      <w:r w:rsidR="001B3897" w:rsidRPr="007A1AB4">
        <w:rPr>
          <w:rFonts w:ascii="Times New Roman" w:hAnsi="Times New Roman" w:cs="Times New Roman"/>
          <w:color w:val="auto"/>
          <w:sz w:val="18"/>
          <w:szCs w:val="24"/>
        </w:rPr>
        <w:t>Los investigadores</w:t>
      </w:r>
    </w:p>
    <w:p w14:paraId="10CACDC6" w14:textId="77777777" w:rsidR="001B3897" w:rsidRPr="00962C1E" w:rsidRDefault="001B3897" w:rsidP="001B3897">
      <w:pPr>
        <w:spacing w:before="360" w:after="360" w:line="360" w:lineRule="auto"/>
        <w:jc w:val="both"/>
        <w:rPr>
          <w:rFonts w:ascii="Times New Roman" w:hAnsi="Times New Roman" w:cs="Times New Roman"/>
          <w:color w:val="auto"/>
          <w:sz w:val="24"/>
          <w:szCs w:val="24"/>
        </w:rPr>
      </w:pPr>
      <w:r w:rsidRPr="00962C1E">
        <w:rPr>
          <w:rFonts w:ascii="Times New Roman" w:hAnsi="Times New Roman" w:cs="Times New Roman"/>
          <w:b/>
          <w:color w:val="auto"/>
          <w:sz w:val="24"/>
          <w:szCs w:val="24"/>
        </w:rPr>
        <w:t>ANÁLISIS E INTERPRETACIÓN</w:t>
      </w:r>
      <w:r w:rsidRPr="00962C1E">
        <w:rPr>
          <w:rFonts w:ascii="Times New Roman" w:hAnsi="Times New Roman" w:cs="Times New Roman"/>
          <w:color w:val="auto"/>
          <w:sz w:val="24"/>
          <w:szCs w:val="24"/>
        </w:rPr>
        <w:t>: De acue</w:t>
      </w:r>
      <w:r w:rsidR="007A1AB4">
        <w:rPr>
          <w:rFonts w:ascii="Times New Roman" w:hAnsi="Times New Roman" w:cs="Times New Roman"/>
          <w:color w:val="auto"/>
          <w:sz w:val="24"/>
          <w:szCs w:val="24"/>
        </w:rPr>
        <w:t>rdo al Gráfico 3</w:t>
      </w:r>
      <w:r w:rsidRPr="00962C1E">
        <w:rPr>
          <w:rFonts w:ascii="Times New Roman" w:hAnsi="Times New Roman" w:cs="Times New Roman"/>
          <w:color w:val="auto"/>
          <w:sz w:val="24"/>
          <w:szCs w:val="24"/>
        </w:rPr>
        <w:t xml:space="preserve"> se puede evidenciar que el 85% de personas encuestadas disponen de un teléfono inteligente (Smartphone), este porcentaje es favorable pues la mayoría de personas podría usar el aplicativo móvil. Con un porcentaje de 15% tenemos a las personas que no cuentan con un teléfono inteligente (Smartphone), por lo que la aplicación móvil no sería posible usarla.</w:t>
      </w:r>
    </w:p>
    <w:p w14:paraId="4F44E212" w14:textId="77777777" w:rsidR="001B3897" w:rsidRPr="00962C1E" w:rsidRDefault="001B3897" w:rsidP="001B3897">
      <w:pPr>
        <w:pStyle w:val="Ttulo2"/>
        <w:rPr>
          <w:rFonts w:ascii="Times New Roman" w:hAnsi="Times New Roman" w:cs="Times New Roman"/>
          <w:b w:val="0"/>
          <w:color w:val="auto"/>
          <w:sz w:val="24"/>
          <w:szCs w:val="24"/>
        </w:rPr>
      </w:pPr>
      <w:bookmarkStart w:id="79" w:name="_Toc504985030"/>
      <w:r w:rsidRPr="00962C1E">
        <w:rPr>
          <w:rFonts w:ascii="Times New Roman" w:hAnsi="Times New Roman" w:cs="Times New Roman"/>
          <w:color w:val="auto"/>
          <w:sz w:val="24"/>
          <w:szCs w:val="24"/>
        </w:rPr>
        <w:t>PREGUNTA N° 3</w:t>
      </w:r>
      <w:bookmarkEnd w:id="79"/>
    </w:p>
    <w:p w14:paraId="20A1AEC6" w14:textId="77777777" w:rsidR="001B3897" w:rsidRPr="00962C1E" w:rsidRDefault="001B3897" w:rsidP="001B3897">
      <w:pPr>
        <w:spacing w:before="360" w:after="360" w:line="360" w:lineRule="auto"/>
        <w:rPr>
          <w:rFonts w:ascii="Times New Roman" w:hAnsi="Times New Roman" w:cs="Times New Roman"/>
          <w:b/>
          <w:color w:val="auto"/>
          <w:sz w:val="24"/>
          <w:szCs w:val="24"/>
        </w:rPr>
      </w:pPr>
      <w:r w:rsidRPr="00962C1E">
        <w:rPr>
          <w:rFonts w:ascii="Times New Roman" w:hAnsi="Times New Roman" w:cs="Times New Roman"/>
          <w:b/>
          <w:color w:val="auto"/>
          <w:sz w:val="24"/>
          <w:szCs w:val="24"/>
        </w:rPr>
        <w:t>¿Qué sistema operativo tiene su Smartphone?</w:t>
      </w:r>
    </w:p>
    <w:p w14:paraId="12C31FCB" w14:textId="44D03353" w:rsidR="0014129D" w:rsidRDefault="0014129D" w:rsidP="007058B1">
      <w:pPr>
        <w:pStyle w:val="Epgrafe"/>
        <w:keepNext/>
        <w:spacing w:after="0"/>
        <w:rPr>
          <w:rFonts w:cs="Times New Roman"/>
          <w:szCs w:val="20"/>
        </w:rPr>
      </w:pPr>
      <w:r w:rsidRPr="0014129D">
        <w:rPr>
          <w:rFonts w:cs="Times New Roman"/>
          <w:b/>
          <w:szCs w:val="20"/>
        </w:rPr>
        <w:t xml:space="preserve">                               </w:t>
      </w:r>
      <w:r w:rsidR="00F7160C">
        <w:rPr>
          <w:rFonts w:cs="Times New Roman"/>
          <w:b/>
          <w:szCs w:val="20"/>
        </w:rPr>
        <w:t xml:space="preserve">      </w:t>
      </w:r>
      <w:r w:rsidRPr="0014129D">
        <w:rPr>
          <w:rFonts w:cs="Times New Roman"/>
          <w:b/>
          <w:szCs w:val="20"/>
        </w:rPr>
        <w:t xml:space="preserve">  </w:t>
      </w:r>
      <w:bookmarkStart w:id="80" w:name="_Toc504978717"/>
      <w:r w:rsidRPr="0014129D">
        <w:rPr>
          <w:rFonts w:cs="Times New Roman"/>
          <w:b/>
          <w:szCs w:val="20"/>
        </w:rPr>
        <w:t xml:space="preserve">Tabla </w:t>
      </w:r>
      <w:r w:rsidRPr="0014129D">
        <w:rPr>
          <w:rFonts w:cs="Times New Roman"/>
          <w:b/>
          <w:szCs w:val="20"/>
        </w:rPr>
        <w:fldChar w:fldCharType="begin"/>
      </w:r>
      <w:r w:rsidRPr="0014129D">
        <w:rPr>
          <w:rFonts w:cs="Times New Roman"/>
          <w:b/>
          <w:szCs w:val="20"/>
        </w:rPr>
        <w:instrText xml:space="preserve"> SEQ Tabla \* ARABIC </w:instrText>
      </w:r>
      <w:r w:rsidRPr="0014129D">
        <w:rPr>
          <w:rFonts w:cs="Times New Roman"/>
          <w:b/>
          <w:szCs w:val="20"/>
        </w:rPr>
        <w:fldChar w:fldCharType="separate"/>
      </w:r>
      <w:r w:rsidR="00A46DA0">
        <w:rPr>
          <w:rFonts w:cs="Times New Roman"/>
          <w:b/>
          <w:noProof/>
          <w:szCs w:val="20"/>
        </w:rPr>
        <w:t>3</w:t>
      </w:r>
      <w:r w:rsidRPr="0014129D">
        <w:rPr>
          <w:rFonts w:cs="Times New Roman"/>
          <w:b/>
          <w:szCs w:val="20"/>
        </w:rPr>
        <w:fldChar w:fldCharType="end"/>
      </w:r>
      <w:r w:rsidRPr="0014129D">
        <w:rPr>
          <w:rFonts w:cs="Times New Roman"/>
          <w:szCs w:val="20"/>
        </w:rPr>
        <w:t>. Sistemas operativos más usados.</w:t>
      </w:r>
      <w:bookmarkEnd w:id="80"/>
    </w:p>
    <w:p w14:paraId="024DDB30" w14:textId="77777777" w:rsidR="007058B1" w:rsidRPr="007058B1" w:rsidRDefault="007058B1" w:rsidP="007058B1">
      <w:pPr>
        <w:spacing w:after="0" w:line="240" w:lineRule="auto"/>
      </w:pPr>
    </w:p>
    <w:tbl>
      <w:tblPr>
        <w:tblStyle w:val="GridTable4Accent3"/>
        <w:tblpPr w:leftFromText="141" w:rightFromText="141" w:vertAnchor="text" w:horzAnchor="margin" w:tblpXSpec="center" w:tblpY="-80"/>
        <w:tblW w:w="0" w:type="auto"/>
        <w:tblLook w:val="04A0" w:firstRow="1" w:lastRow="0" w:firstColumn="1" w:lastColumn="0" w:noHBand="0" w:noVBand="1"/>
      </w:tblPr>
      <w:tblGrid>
        <w:gridCol w:w="1542"/>
        <w:gridCol w:w="1738"/>
        <w:gridCol w:w="1701"/>
      </w:tblGrid>
      <w:tr w:rsidR="001B3897" w:rsidRPr="0014129D" w14:paraId="4B907938" w14:textId="77777777" w:rsidTr="004B1DFD">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542" w:type="dxa"/>
          </w:tcPr>
          <w:p w14:paraId="62A75A47" w14:textId="77777777" w:rsidR="001B3897" w:rsidRPr="0014129D" w:rsidRDefault="001B3897" w:rsidP="007058B1">
            <w:pPr>
              <w:ind w:left="360"/>
              <w:rPr>
                <w:rFonts w:ascii="Times New Roman" w:hAnsi="Times New Roman" w:cs="Times New Roman"/>
                <w:color w:val="auto"/>
                <w:sz w:val="20"/>
                <w:szCs w:val="20"/>
              </w:rPr>
            </w:pPr>
            <w:r w:rsidRPr="0014129D">
              <w:rPr>
                <w:rFonts w:ascii="Times New Roman" w:hAnsi="Times New Roman" w:cs="Times New Roman"/>
                <w:color w:val="auto"/>
                <w:sz w:val="20"/>
                <w:szCs w:val="20"/>
              </w:rPr>
              <w:t>Detalle</w:t>
            </w:r>
          </w:p>
        </w:tc>
        <w:tc>
          <w:tcPr>
            <w:tcW w:w="1738" w:type="dxa"/>
          </w:tcPr>
          <w:p w14:paraId="493F4416" w14:textId="77777777" w:rsidR="001B3897" w:rsidRPr="0014129D" w:rsidRDefault="001B3897" w:rsidP="007058B1">
            <w:pPr>
              <w:ind w:left="36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14129D">
              <w:rPr>
                <w:rFonts w:ascii="Times New Roman" w:hAnsi="Times New Roman" w:cs="Times New Roman"/>
                <w:color w:val="auto"/>
                <w:sz w:val="20"/>
                <w:szCs w:val="20"/>
              </w:rPr>
              <w:t>Frecuencia</w:t>
            </w:r>
          </w:p>
        </w:tc>
        <w:tc>
          <w:tcPr>
            <w:tcW w:w="1701" w:type="dxa"/>
          </w:tcPr>
          <w:p w14:paraId="1B23E838" w14:textId="77777777" w:rsidR="001B3897" w:rsidRPr="0014129D" w:rsidRDefault="001B3897" w:rsidP="007058B1">
            <w:pPr>
              <w:ind w:left="36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14129D">
              <w:rPr>
                <w:rFonts w:ascii="Times New Roman" w:hAnsi="Times New Roman" w:cs="Times New Roman"/>
                <w:color w:val="auto"/>
                <w:sz w:val="20"/>
                <w:szCs w:val="20"/>
              </w:rPr>
              <w:t>Porcentaje</w:t>
            </w:r>
          </w:p>
        </w:tc>
      </w:tr>
      <w:tr w:rsidR="001B3897" w:rsidRPr="0014129D" w14:paraId="41FD44B2" w14:textId="77777777" w:rsidTr="004B1DFD">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542" w:type="dxa"/>
          </w:tcPr>
          <w:p w14:paraId="00874120" w14:textId="77777777" w:rsidR="001B3897" w:rsidRPr="0014129D" w:rsidRDefault="001B3897" w:rsidP="007058B1">
            <w:pPr>
              <w:ind w:left="360"/>
              <w:rPr>
                <w:rFonts w:ascii="Times New Roman" w:hAnsi="Times New Roman" w:cs="Times New Roman"/>
                <w:color w:val="auto"/>
                <w:sz w:val="20"/>
                <w:szCs w:val="20"/>
              </w:rPr>
            </w:pPr>
            <w:proofErr w:type="spellStart"/>
            <w:r w:rsidRPr="0014129D">
              <w:rPr>
                <w:rFonts w:ascii="Times New Roman" w:hAnsi="Times New Roman" w:cs="Times New Roman"/>
                <w:color w:val="auto"/>
                <w:sz w:val="20"/>
                <w:szCs w:val="20"/>
              </w:rPr>
              <w:t>Android</w:t>
            </w:r>
            <w:proofErr w:type="spellEnd"/>
          </w:p>
        </w:tc>
        <w:tc>
          <w:tcPr>
            <w:tcW w:w="1738" w:type="dxa"/>
          </w:tcPr>
          <w:p w14:paraId="5FDA0BB1" w14:textId="77777777" w:rsidR="001B3897" w:rsidRPr="0014129D" w:rsidRDefault="001B3897" w:rsidP="007058B1">
            <w:pPr>
              <w:ind w:left="36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14129D">
              <w:rPr>
                <w:rFonts w:ascii="Times New Roman" w:hAnsi="Times New Roman" w:cs="Times New Roman"/>
                <w:color w:val="auto"/>
                <w:sz w:val="20"/>
                <w:szCs w:val="20"/>
              </w:rPr>
              <w:t>16</w:t>
            </w:r>
          </w:p>
        </w:tc>
        <w:tc>
          <w:tcPr>
            <w:tcW w:w="1701" w:type="dxa"/>
          </w:tcPr>
          <w:p w14:paraId="4AFF5F71" w14:textId="77777777" w:rsidR="001B3897" w:rsidRPr="0014129D" w:rsidRDefault="001B3897" w:rsidP="007058B1">
            <w:pPr>
              <w:ind w:left="36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14129D">
              <w:rPr>
                <w:rFonts w:ascii="Times New Roman" w:hAnsi="Times New Roman" w:cs="Times New Roman"/>
                <w:color w:val="auto"/>
                <w:sz w:val="20"/>
                <w:szCs w:val="20"/>
              </w:rPr>
              <w:t>53%</w:t>
            </w:r>
          </w:p>
        </w:tc>
      </w:tr>
      <w:tr w:rsidR="001B3897" w:rsidRPr="0014129D" w14:paraId="3BD73C6A" w14:textId="77777777" w:rsidTr="004B1DFD">
        <w:trPr>
          <w:trHeight w:val="321"/>
        </w:trPr>
        <w:tc>
          <w:tcPr>
            <w:cnfStyle w:val="001000000000" w:firstRow="0" w:lastRow="0" w:firstColumn="1" w:lastColumn="0" w:oddVBand="0" w:evenVBand="0" w:oddHBand="0" w:evenHBand="0" w:firstRowFirstColumn="0" w:firstRowLastColumn="0" w:lastRowFirstColumn="0" w:lastRowLastColumn="0"/>
            <w:tcW w:w="1542" w:type="dxa"/>
          </w:tcPr>
          <w:p w14:paraId="2C4147EB" w14:textId="77777777" w:rsidR="001B3897" w:rsidRPr="0014129D" w:rsidRDefault="001B3897" w:rsidP="007058B1">
            <w:pPr>
              <w:ind w:left="360"/>
              <w:rPr>
                <w:rFonts w:ascii="Times New Roman" w:hAnsi="Times New Roman" w:cs="Times New Roman"/>
                <w:color w:val="auto"/>
                <w:sz w:val="20"/>
                <w:szCs w:val="20"/>
              </w:rPr>
            </w:pPr>
            <w:proofErr w:type="spellStart"/>
            <w:r w:rsidRPr="0014129D">
              <w:rPr>
                <w:rFonts w:ascii="Times New Roman" w:hAnsi="Times New Roman" w:cs="Times New Roman"/>
                <w:color w:val="auto"/>
                <w:sz w:val="20"/>
                <w:szCs w:val="20"/>
              </w:rPr>
              <w:t>iOS</w:t>
            </w:r>
            <w:proofErr w:type="spellEnd"/>
          </w:p>
        </w:tc>
        <w:tc>
          <w:tcPr>
            <w:tcW w:w="1738" w:type="dxa"/>
          </w:tcPr>
          <w:p w14:paraId="5F70C162" w14:textId="77777777" w:rsidR="001B3897" w:rsidRPr="0014129D" w:rsidRDefault="001B3897" w:rsidP="007058B1">
            <w:pPr>
              <w:ind w:left="36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14129D">
              <w:rPr>
                <w:rFonts w:ascii="Times New Roman" w:hAnsi="Times New Roman" w:cs="Times New Roman"/>
                <w:color w:val="auto"/>
                <w:sz w:val="20"/>
                <w:szCs w:val="20"/>
              </w:rPr>
              <w:t>9</w:t>
            </w:r>
          </w:p>
        </w:tc>
        <w:tc>
          <w:tcPr>
            <w:tcW w:w="1701" w:type="dxa"/>
          </w:tcPr>
          <w:p w14:paraId="03B7C397" w14:textId="77777777" w:rsidR="001B3897" w:rsidRPr="0014129D" w:rsidRDefault="001B3897" w:rsidP="007058B1">
            <w:pPr>
              <w:ind w:left="36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14129D">
              <w:rPr>
                <w:rFonts w:ascii="Times New Roman" w:hAnsi="Times New Roman" w:cs="Times New Roman"/>
                <w:color w:val="auto"/>
                <w:sz w:val="20"/>
                <w:szCs w:val="20"/>
              </w:rPr>
              <w:t>30%</w:t>
            </w:r>
          </w:p>
        </w:tc>
      </w:tr>
      <w:tr w:rsidR="001B3897" w:rsidRPr="0014129D" w14:paraId="01CDB23A" w14:textId="77777777" w:rsidTr="004B1DFD">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542" w:type="dxa"/>
          </w:tcPr>
          <w:p w14:paraId="4B359010" w14:textId="77777777" w:rsidR="001B3897" w:rsidRPr="0014129D" w:rsidRDefault="001B3897" w:rsidP="007058B1">
            <w:pPr>
              <w:ind w:left="360"/>
              <w:rPr>
                <w:rFonts w:ascii="Times New Roman" w:hAnsi="Times New Roman" w:cs="Times New Roman"/>
                <w:color w:val="auto"/>
                <w:sz w:val="20"/>
                <w:szCs w:val="20"/>
              </w:rPr>
            </w:pPr>
            <w:r w:rsidRPr="0014129D">
              <w:rPr>
                <w:rFonts w:ascii="Times New Roman" w:hAnsi="Times New Roman" w:cs="Times New Roman"/>
                <w:color w:val="auto"/>
                <w:sz w:val="20"/>
                <w:szCs w:val="20"/>
              </w:rPr>
              <w:t>Otros</w:t>
            </w:r>
          </w:p>
        </w:tc>
        <w:tc>
          <w:tcPr>
            <w:tcW w:w="1738" w:type="dxa"/>
          </w:tcPr>
          <w:p w14:paraId="60E4A2AE" w14:textId="77777777" w:rsidR="001B3897" w:rsidRPr="0014129D" w:rsidRDefault="001B3897" w:rsidP="007058B1">
            <w:pPr>
              <w:ind w:left="36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14129D">
              <w:rPr>
                <w:rFonts w:ascii="Times New Roman" w:hAnsi="Times New Roman" w:cs="Times New Roman"/>
                <w:color w:val="auto"/>
                <w:sz w:val="20"/>
                <w:szCs w:val="20"/>
              </w:rPr>
              <w:t>5</w:t>
            </w:r>
          </w:p>
        </w:tc>
        <w:tc>
          <w:tcPr>
            <w:tcW w:w="1701" w:type="dxa"/>
          </w:tcPr>
          <w:p w14:paraId="3E41EA7E" w14:textId="77777777" w:rsidR="001B3897" w:rsidRPr="0014129D" w:rsidRDefault="001B3897" w:rsidP="007058B1">
            <w:pPr>
              <w:ind w:left="36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14129D">
              <w:rPr>
                <w:rFonts w:ascii="Times New Roman" w:hAnsi="Times New Roman" w:cs="Times New Roman"/>
                <w:color w:val="auto"/>
                <w:sz w:val="20"/>
                <w:szCs w:val="20"/>
              </w:rPr>
              <w:t>17%</w:t>
            </w:r>
          </w:p>
        </w:tc>
      </w:tr>
      <w:tr w:rsidR="001B3897" w:rsidRPr="0014129D" w14:paraId="2EA8DF16" w14:textId="77777777" w:rsidTr="004B1DFD">
        <w:trPr>
          <w:trHeight w:val="321"/>
        </w:trPr>
        <w:tc>
          <w:tcPr>
            <w:cnfStyle w:val="001000000000" w:firstRow="0" w:lastRow="0" w:firstColumn="1" w:lastColumn="0" w:oddVBand="0" w:evenVBand="0" w:oddHBand="0" w:evenHBand="0" w:firstRowFirstColumn="0" w:firstRowLastColumn="0" w:lastRowFirstColumn="0" w:lastRowLastColumn="0"/>
            <w:tcW w:w="1542" w:type="dxa"/>
          </w:tcPr>
          <w:p w14:paraId="4B3B155D" w14:textId="77777777" w:rsidR="001B3897" w:rsidRPr="0014129D" w:rsidRDefault="001B3897" w:rsidP="007058B1">
            <w:pPr>
              <w:ind w:left="360"/>
              <w:rPr>
                <w:rFonts w:ascii="Times New Roman" w:hAnsi="Times New Roman" w:cs="Times New Roman"/>
                <w:color w:val="auto"/>
                <w:sz w:val="20"/>
                <w:szCs w:val="20"/>
              </w:rPr>
            </w:pPr>
            <w:r w:rsidRPr="0014129D">
              <w:rPr>
                <w:rFonts w:ascii="Times New Roman" w:hAnsi="Times New Roman" w:cs="Times New Roman"/>
                <w:color w:val="auto"/>
                <w:sz w:val="20"/>
                <w:szCs w:val="20"/>
              </w:rPr>
              <w:t>TOTAL</w:t>
            </w:r>
          </w:p>
        </w:tc>
        <w:tc>
          <w:tcPr>
            <w:tcW w:w="1738" w:type="dxa"/>
          </w:tcPr>
          <w:p w14:paraId="34AF76C4" w14:textId="77777777" w:rsidR="001B3897" w:rsidRPr="0014129D" w:rsidRDefault="001B3897" w:rsidP="007058B1">
            <w:pPr>
              <w:ind w:left="36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14129D">
              <w:rPr>
                <w:rFonts w:ascii="Times New Roman" w:hAnsi="Times New Roman" w:cs="Times New Roman"/>
                <w:color w:val="auto"/>
                <w:sz w:val="20"/>
                <w:szCs w:val="20"/>
              </w:rPr>
              <w:t>40</w:t>
            </w:r>
          </w:p>
        </w:tc>
        <w:tc>
          <w:tcPr>
            <w:tcW w:w="1701" w:type="dxa"/>
          </w:tcPr>
          <w:p w14:paraId="4A6C0FD9" w14:textId="77777777" w:rsidR="001B3897" w:rsidRPr="0014129D" w:rsidRDefault="001B3897" w:rsidP="007058B1">
            <w:pPr>
              <w:ind w:left="36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14129D">
              <w:rPr>
                <w:rFonts w:ascii="Times New Roman" w:hAnsi="Times New Roman" w:cs="Times New Roman"/>
                <w:color w:val="auto"/>
                <w:sz w:val="20"/>
                <w:szCs w:val="20"/>
              </w:rPr>
              <w:t>100%</w:t>
            </w:r>
          </w:p>
        </w:tc>
      </w:tr>
    </w:tbl>
    <w:p w14:paraId="1F830E02" w14:textId="77777777" w:rsidR="001B3897" w:rsidRPr="0014129D" w:rsidRDefault="001B3897" w:rsidP="007058B1">
      <w:pPr>
        <w:spacing w:before="360" w:after="360" w:line="240" w:lineRule="auto"/>
        <w:rPr>
          <w:rFonts w:ascii="Times New Roman" w:hAnsi="Times New Roman" w:cs="Times New Roman"/>
          <w:b/>
          <w:color w:val="auto"/>
          <w:sz w:val="20"/>
          <w:szCs w:val="20"/>
        </w:rPr>
      </w:pPr>
    </w:p>
    <w:p w14:paraId="01BD335B" w14:textId="77777777" w:rsidR="0014129D" w:rsidRDefault="0014129D" w:rsidP="007058B1">
      <w:pPr>
        <w:spacing w:after="0" w:line="240" w:lineRule="auto"/>
        <w:rPr>
          <w:rFonts w:ascii="Times New Roman" w:hAnsi="Times New Roman" w:cs="Times New Roman"/>
          <w:b/>
          <w:color w:val="auto"/>
          <w:sz w:val="18"/>
          <w:szCs w:val="20"/>
        </w:rPr>
      </w:pPr>
    </w:p>
    <w:p w14:paraId="5267C841" w14:textId="77777777" w:rsidR="0014129D" w:rsidRDefault="0014129D" w:rsidP="007058B1">
      <w:pPr>
        <w:spacing w:after="0" w:line="240" w:lineRule="auto"/>
        <w:rPr>
          <w:rFonts w:ascii="Times New Roman" w:hAnsi="Times New Roman" w:cs="Times New Roman"/>
          <w:b/>
          <w:color w:val="auto"/>
          <w:sz w:val="18"/>
          <w:szCs w:val="20"/>
        </w:rPr>
      </w:pPr>
    </w:p>
    <w:p w14:paraId="727A472B" w14:textId="77777777" w:rsidR="0014129D" w:rsidRDefault="0014129D" w:rsidP="007058B1">
      <w:pPr>
        <w:spacing w:after="0" w:line="240" w:lineRule="auto"/>
        <w:rPr>
          <w:rFonts w:ascii="Times New Roman" w:hAnsi="Times New Roman" w:cs="Times New Roman"/>
          <w:b/>
          <w:color w:val="auto"/>
          <w:sz w:val="18"/>
          <w:szCs w:val="20"/>
        </w:rPr>
      </w:pPr>
    </w:p>
    <w:p w14:paraId="5809407E" w14:textId="77777777" w:rsidR="0014129D" w:rsidRDefault="0014129D" w:rsidP="007058B1">
      <w:pPr>
        <w:spacing w:after="0" w:line="240" w:lineRule="auto"/>
        <w:rPr>
          <w:rFonts w:ascii="Times New Roman" w:hAnsi="Times New Roman" w:cs="Times New Roman"/>
          <w:b/>
          <w:color w:val="auto"/>
          <w:sz w:val="18"/>
          <w:szCs w:val="20"/>
        </w:rPr>
      </w:pPr>
    </w:p>
    <w:p w14:paraId="75FC15FC" w14:textId="73C0E604" w:rsidR="0014129D" w:rsidRDefault="0014129D" w:rsidP="007058B1">
      <w:pPr>
        <w:spacing w:after="0" w:line="240" w:lineRule="auto"/>
        <w:rPr>
          <w:rFonts w:ascii="Times New Roman" w:hAnsi="Times New Roman" w:cs="Times New Roman"/>
          <w:color w:val="auto"/>
          <w:sz w:val="18"/>
          <w:szCs w:val="20"/>
        </w:rPr>
      </w:pPr>
      <w:r>
        <w:rPr>
          <w:rFonts w:ascii="Times New Roman" w:hAnsi="Times New Roman" w:cs="Times New Roman"/>
          <w:b/>
          <w:color w:val="auto"/>
          <w:sz w:val="18"/>
          <w:szCs w:val="20"/>
        </w:rPr>
        <w:t xml:space="preserve">                                       </w:t>
      </w:r>
      <w:r w:rsidR="00F7160C">
        <w:rPr>
          <w:rFonts w:ascii="Times New Roman" w:hAnsi="Times New Roman" w:cs="Times New Roman"/>
          <w:b/>
          <w:color w:val="auto"/>
          <w:sz w:val="18"/>
          <w:szCs w:val="20"/>
        </w:rPr>
        <w:t xml:space="preserve">      </w:t>
      </w:r>
      <w:r w:rsidR="001B3897" w:rsidRPr="0014129D">
        <w:rPr>
          <w:rFonts w:ascii="Times New Roman" w:hAnsi="Times New Roman" w:cs="Times New Roman"/>
          <w:b/>
          <w:color w:val="auto"/>
          <w:sz w:val="18"/>
          <w:szCs w:val="20"/>
        </w:rPr>
        <w:t xml:space="preserve">Fuente: </w:t>
      </w:r>
      <w:r w:rsidR="001B3897" w:rsidRPr="0014129D">
        <w:rPr>
          <w:rFonts w:ascii="Times New Roman" w:hAnsi="Times New Roman" w:cs="Times New Roman"/>
          <w:color w:val="auto"/>
          <w:sz w:val="18"/>
          <w:szCs w:val="20"/>
        </w:rPr>
        <w:t>Encuesta de Investigación</w:t>
      </w:r>
    </w:p>
    <w:p w14:paraId="62E45A2F" w14:textId="42EC8E43" w:rsidR="001B3897" w:rsidRPr="0014129D" w:rsidRDefault="0014129D" w:rsidP="007058B1">
      <w:pPr>
        <w:spacing w:after="0" w:line="240" w:lineRule="auto"/>
        <w:rPr>
          <w:rFonts w:ascii="Times New Roman" w:hAnsi="Times New Roman" w:cs="Times New Roman"/>
          <w:b/>
          <w:color w:val="auto"/>
          <w:sz w:val="18"/>
          <w:szCs w:val="20"/>
        </w:rPr>
      </w:pPr>
      <w:r>
        <w:rPr>
          <w:rFonts w:ascii="Times New Roman" w:hAnsi="Times New Roman" w:cs="Times New Roman"/>
          <w:color w:val="auto"/>
          <w:sz w:val="18"/>
          <w:szCs w:val="20"/>
        </w:rPr>
        <w:t xml:space="preserve">                                       </w:t>
      </w:r>
      <w:r w:rsidR="00F7160C">
        <w:rPr>
          <w:rFonts w:ascii="Times New Roman" w:hAnsi="Times New Roman" w:cs="Times New Roman"/>
          <w:color w:val="auto"/>
          <w:sz w:val="18"/>
          <w:szCs w:val="20"/>
        </w:rPr>
        <w:t xml:space="preserve">      </w:t>
      </w:r>
      <w:r w:rsidR="001B3897" w:rsidRPr="0014129D">
        <w:rPr>
          <w:rFonts w:ascii="Times New Roman" w:hAnsi="Times New Roman" w:cs="Times New Roman"/>
          <w:b/>
          <w:color w:val="auto"/>
          <w:sz w:val="18"/>
          <w:szCs w:val="20"/>
        </w:rPr>
        <w:t xml:space="preserve">Elaborado por: </w:t>
      </w:r>
      <w:r w:rsidR="001B3897" w:rsidRPr="0014129D">
        <w:rPr>
          <w:rFonts w:ascii="Times New Roman" w:hAnsi="Times New Roman" w:cs="Times New Roman"/>
          <w:color w:val="auto"/>
          <w:sz w:val="18"/>
          <w:szCs w:val="20"/>
        </w:rPr>
        <w:t>Los investigadores</w:t>
      </w:r>
    </w:p>
    <w:p w14:paraId="6D649DCE" w14:textId="77777777" w:rsidR="002A3E67" w:rsidRPr="00962C1E" w:rsidRDefault="002A3E67" w:rsidP="007058B1">
      <w:pPr>
        <w:spacing w:after="0" w:line="240" w:lineRule="auto"/>
        <w:rPr>
          <w:rFonts w:ascii="Times New Roman" w:hAnsi="Times New Roman" w:cs="Times New Roman"/>
          <w:color w:val="auto"/>
          <w:sz w:val="24"/>
          <w:szCs w:val="24"/>
        </w:rPr>
      </w:pPr>
    </w:p>
    <w:p w14:paraId="4806D4C8" w14:textId="347F0D19" w:rsidR="007A1AB4" w:rsidRDefault="007A1AB4" w:rsidP="007A1AB4">
      <w:pPr>
        <w:pStyle w:val="Epgrafe"/>
        <w:keepNext/>
        <w:spacing w:after="0"/>
        <w:rPr>
          <w:rFonts w:cs="Times New Roman"/>
        </w:rPr>
      </w:pPr>
      <w:r w:rsidRPr="00BD3368">
        <w:rPr>
          <w:rFonts w:cs="Times New Roman"/>
          <w:b/>
        </w:rPr>
        <w:lastRenderedPageBreak/>
        <w:t xml:space="preserve">             </w:t>
      </w:r>
      <w:r w:rsidR="00680F5B">
        <w:rPr>
          <w:rFonts w:cs="Times New Roman"/>
          <w:b/>
        </w:rPr>
        <w:t xml:space="preserve">     </w:t>
      </w:r>
      <w:bookmarkStart w:id="81" w:name="_Toc504983078"/>
      <w:r w:rsidRPr="00BD3368">
        <w:rPr>
          <w:rFonts w:cs="Times New Roman"/>
          <w:b/>
        </w:rPr>
        <w:t xml:space="preserve">Grafico </w:t>
      </w:r>
      <w:r w:rsidRPr="00BD3368">
        <w:rPr>
          <w:rFonts w:cs="Times New Roman"/>
          <w:b/>
        </w:rPr>
        <w:fldChar w:fldCharType="begin"/>
      </w:r>
      <w:r w:rsidRPr="00BD3368">
        <w:rPr>
          <w:rFonts w:cs="Times New Roman"/>
          <w:b/>
        </w:rPr>
        <w:instrText xml:space="preserve"> SEQ Grafico \* ARABIC </w:instrText>
      </w:r>
      <w:r w:rsidRPr="00BD3368">
        <w:rPr>
          <w:rFonts w:cs="Times New Roman"/>
          <w:b/>
        </w:rPr>
        <w:fldChar w:fldCharType="separate"/>
      </w:r>
      <w:r w:rsidR="00A46DA0">
        <w:rPr>
          <w:rFonts w:cs="Times New Roman"/>
          <w:b/>
          <w:noProof/>
        </w:rPr>
        <w:t>4</w:t>
      </w:r>
      <w:r w:rsidRPr="00BD3368">
        <w:rPr>
          <w:rFonts w:cs="Times New Roman"/>
          <w:b/>
        </w:rPr>
        <w:fldChar w:fldCharType="end"/>
      </w:r>
      <w:r w:rsidRPr="007A1AB4">
        <w:rPr>
          <w:rFonts w:cs="Times New Roman"/>
        </w:rPr>
        <w:t>. Sistemas operativos móviles más usados.</w:t>
      </w:r>
      <w:bookmarkEnd w:id="81"/>
    </w:p>
    <w:p w14:paraId="491DDAB1" w14:textId="77777777" w:rsidR="001B3897" w:rsidRPr="00962C1E" w:rsidRDefault="001B3897" w:rsidP="007A1AB4">
      <w:pPr>
        <w:pStyle w:val="Epgrafe"/>
        <w:keepNext/>
        <w:spacing w:after="0"/>
        <w:jc w:val="center"/>
        <w:rPr>
          <w:rFonts w:cs="Times New Roman"/>
          <w:sz w:val="24"/>
          <w:szCs w:val="24"/>
        </w:rPr>
      </w:pPr>
      <w:r w:rsidRPr="00962C1E">
        <w:rPr>
          <w:rFonts w:cs="Times New Roman"/>
          <w:noProof/>
          <w:sz w:val="24"/>
          <w:szCs w:val="24"/>
        </w:rPr>
        <w:drawing>
          <wp:inline distT="0" distB="0" distL="0" distR="0" wp14:anchorId="080E7593" wp14:editId="2DC14E29">
            <wp:extent cx="4572000" cy="2743200"/>
            <wp:effectExtent l="0" t="0" r="0" b="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95B9092" w14:textId="2FCFF3B5" w:rsidR="001B3897" w:rsidRPr="007A1AB4" w:rsidRDefault="007A1AB4" w:rsidP="007A1AB4">
      <w:pPr>
        <w:spacing w:after="0" w:line="240" w:lineRule="auto"/>
        <w:rPr>
          <w:rFonts w:ascii="Times New Roman" w:hAnsi="Times New Roman" w:cs="Times New Roman"/>
          <w:b/>
          <w:color w:val="auto"/>
          <w:sz w:val="18"/>
          <w:szCs w:val="24"/>
        </w:rPr>
      </w:pPr>
      <w:r>
        <w:rPr>
          <w:rFonts w:ascii="Times New Roman" w:hAnsi="Times New Roman" w:cs="Times New Roman"/>
          <w:b/>
          <w:color w:val="auto"/>
          <w:sz w:val="18"/>
          <w:szCs w:val="24"/>
        </w:rPr>
        <w:t xml:space="preserve">             </w:t>
      </w:r>
      <w:r w:rsidR="00680F5B">
        <w:rPr>
          <w:rFonts w:ascii="Times New Roman" w:hAnsi="Times New Roman" w:cs="Times New Roman"/>
          <w:b/>
          <w:color w:val="auto"/>
          <w:sz w:val="18"/>
          <w:szCs w:val="24"/>
        </w:rPr>
        <w:t xml:space="preserve">       </w:t>
      </w:r>
      <w:r>
        <w:rPr>
          <w:rFonts w:ascii="Times New Roman" w:hAnsi="Times New Roman" w:cs="Times New Roman"/>
          <w:b/>
          <w:color w:val="auto"/>
          <w:sz w:val="18"/>
          <w:szCs w:val="24"/>
        </w:rPr>
        <w:t xml:space="preserve"> </w:t>
      </w:r>
      <w:r w:rsidR="001B3897" w:rsidRPr="007A1AB4">
        <w:rPr>
          <w:rFonts w:ascii="Times New Roman" w:hAnsi="Times New Roman" w:cs="Times New Roman"/>
          <w:b/>
          <w:color w:val="auto"/>
          <w:sz w:val="18"/>
          <w:szCs w:val="24"/>
        </w:rPr>
        <w:t xml:space="preserve">Elaborado por: </w:t>
      </w:r>
      <w:r w:rsidR="001B3897" w:rsidRPr="007A1AB4">
        <w:rPr>
          <w:rFonts w:ascii="Times New Roman" w:hAnsi="Times New Roman" w:cs="Times New Roman"/>
          <w:color w:val="auto"/>
          <w:sz w:val="18"/>
          <w:szCs w:val="24"/>
        </w:rPr>
        <w:t>Los investigadores</w:t>
      </w:r>
    </w:p>
    <w:p w14:paraId="0AB42F70" w14:textId="77777777" w:rsidR="001B3897" w:rsidRPr="00962C1E" w:rsidRDefault="001B3897" w:rsidP="001B3897">
      <w:pPr>
        <w:spacing w:before="360" w:after="360" w:line="360" w:lineRule="auto"/>
        <w:jc w:val="both"/>
        <w:rPr>
          <w:rFonts w:ascii="Times New Roman" w:hAnsi="Times New Roman" w:cs="Times New Roman"/>
          <w:color w:val="auto"/>
          <w:sz w:val="24"/>
          <w:szCs w:val="24"/>
        </w:rPr>
      </w:pPr>
      <w:r w:rsidRPr="00962C1E">
        <w:rPr>
          <w:rFonts w:ascii="Times New Roman" w:hAnsi="Times New Roman" w:cs="Times New Roman"/>
          <w:b/>
          <w:color w:val="auto"/>
          <w:sz w:val="24"/>
          <w:szCs w:val="24"/>
        </w:rPr>
        <w:t>ANÁLISIS E INTERPRETACIÓN</w:t>
      </w:r>
      <w:r w:rsidRPr="00962C1E">
        <w:rPr>
          <w:rFonts w:ascii="Times New Roman" w:hAnsi="Times New Roman" w:cs="Times New Roman"/>
          <w:color w:val="auto"/>
          <w:sz w:val="24"/>
          <w:szCs w:val="24"/>
        </w:rPr>
        <w:t xml:space="preserve">: De acuerdo a la </w:t>
      </w:r>
      <w:r w:rsidR="007A1AB4">
        <w:rPr>
          <w:rFonts w:ascii="Times New Roman" w:hAnsi="Times New Roman" w:cs="Times New Roman"/>
          <w:color w:val="auto"/>
          <w:sz w:val="24"/>
          <w:szCs w:val="24"/>
        </w:rPr>
        <w:t>Gráfico 4</w:t>
      </w:r>
      <w:r w:rsidRPr="00962C1E">
        <w:rPr>
          <w:rFonts w:ascii="Times New Roman" w:hAnsi="Times New Roman" w:cs="Times New Roman"/>
          <w:color w:val="auto"/>
          <w:sz w:val="24"/>
          <w:szCs w:val="24"/>
        </w:rPr>
        <w:t xml:space="preserve"> se puede evidenciar que el 53% de personas encuestadas cuenta un Smartphone con sistema operativo </w:t>
      </w:r>
      <w:proofErr w:type="spellStart"/>
      <w:r w:rsidRPr="00962C1E">
        <w:rPr>
          <w:rFonts w:ascii="Times New Roman" w:hAnsi="Times New Roman" w:cs="Times New Roman"/>
          <w:color w:val="auto"/>
          <w:sz w:val="24"/>
          <w:szCs w:val="24"/>
        </w:rPr>
        <w:t>Android</w:t>
      </w:r>
      <w:proofErr w:type="spellEnd"/>
      <w:r w:rsidRPr="00962C1E">
        <w:rPr>
          <w:rFonts w:ascii="Times New Roman" w:hAnsi="Times New Roman" w:cs="Times New Roman"/>
          <w:color w:val="auto"/>
          <w:sz w:val="24"/>
          <w:szCs w:val="24"/>
        </w:rPr>
        <w:t xml:space="preserve">, debido a su popularidad y variedad en el mercado lo cual es favorable para que la aplicación móvil pueda abastecer a la mayoría de los usuarios. Mientras que con un 17% de personas cuentan el sistema operativo </w:t>
      </w:r>
      <w:proofErr w:type="spellStart"/>
      <w:r w:rsidRPr="00962C1E">
        <w:rPr>
          <w:rFonts w:ascii="Times New Roman" w:hAnsi="Times New Roman" w:cs="Times New Roman"/>
          <w:color w:val="auto"/>
          <w:sz w:val="24"/>
          <w:szCs w:val="24"/>
        </w:rPr>
        <w:t>iOS</w:t>
      </w:r>
      <w:proofErr w:type="spellEnd"/>
      <w:r w:rsidRPr="00962C1E">
        <w:rPr>
          <w:rFonts w:ascii="Times New Roman" w:hAnsi="Times New Roman" w:cs="Times New Roman"/>
          <w:color w:val="auto"/>
          <w:sz w:val="24"/>
          <w:szCs w:val="24"/>
        </w:rPr>
        <w:t xml:space="preserve">, ya que los precios de estos dispositivos son elevados en el mercado y con el 17% cuentan con otros sistemas operativos. </w:t>
      </w:r>
    </w:p>
    <w:p w14:paraId="3D8CA20C" w14:textId="77777777" w:rsidR="001B3897" w:rsidRPr="00962C1E" w:rsidRDefault="001B3897" w:rsidP="001B3897">
      <w:pPr>
        <w:pStyle w:val="Ttulo2"/>
        <w:rPr>
          <w:rFonts w:ascii="Times New Roman" w:hAnsi="Times New Roman" w:cs="Times New Roman"/>
          <w:b w:val="0"/>
          <w:color w:val="auto"/>
          <w:sz w:val="24"/>
          <w:szCs w:val="24"/>
        </w:rPr>
      </w:pPr>
      <w:bookmarkStart w:id="82" w:name="_Toc504985031"/>
      <w:r w:rsidRPr="00962C1E">
        <w:rPr>
          <w:rFonts w:ascii="Times New Roman" w:hAnsi="Times New Roman" w:cs="Times New Roman"/>
          <w:color w:val="auto"/>
          <w:sz w:val="24"/>
          <w:szCs w:val="24"/>
        </w:rPr>
        <w:t>PREGUNTA N° 4</w:t>
      </w:r>
      <w:bookmarkEnd w:id="82"/>
    </w:p>
    <w:p w14:paraId="57316F57" w14:textId="77777777" w:rsidR="001B3897" w:rsidRPr="00962C1E" w:rsidRDefault="001B3897" w:rsidP="001B3897">
      <w:pPr>
        <w:spacing w:before="360" w:after="360" w:line="360" w:lineRule="auto"/>
        <w:rPr>
          <w:rFonts w:ascii="Times New Roman" w:hAnsi="Times New Roman" w:cs="Times New Roman"/>
          <w:b/>
          <w:color w:val="auto"/>
          <w:sz w:val="24"/>
          <w:szCs w:val="24"/>
        </w:rPr>
      </w:pPr>
      <w:r w:rsidRPr="00962C1E">
        <w:rPr>
          <w:rFonts w:ascii="Times New Roman" w:hAnsi="Times New Roman" w:cs="Times New Roman"/>
          <w:b/>
          <w:color w:val="auto"/>
          <w:sz w:val="24"/>
          <w:szCs w:val="24"/>
        </w:rPr>
        <w:t>¿Con que frecuencia usted visita los lugares turísticos en Ecuador?</w:t>
      </w:r>
    </w:p>
    <w:p w14:paraId="1081CA85" w14:textId="2598E21D" w:rsidR="0014129D" w:rsidRPr="0014129D" w:rsidRDefault="0014129D" w:rsidP="0014129D">
      <w:pPr>
        <w:pStyle w:val="Epgrafe"/>
        <w:keepNext/>
        <w:rPr>
          <w:rFonts w:cs="Times New Roman"/>
        </w:rPr>
      </w:pPr>
      <w:r>
        <w:rPr>
          <w:rFonts w:cs="Times New Roman"/>
          <w:b/>
        </w:rPr>
        <w:t xml:space="preserve">                        </w:t>
      </w:r>
      <w:r w:rsidR="00680F5B">
        <w:rPr>
          <w:rFonts w:cs="Times New Roman"/>
          <w:b/>
        </w:rPr>
        <w:t xml:space="preserve">     </w:t>
      </w:r>
      <w:bookmarkStart w:id="83" w:name="_Toc504978718"/>
      <w:r w:rsidRPr="0014129D">
        <w:rPr>
          <w:rFonts w:cs="Times New Roman"/>
          <w:b/>
        </w:rPr>
        <w:t xml:space="preserve">Tabla </w:t>
      </w:r>
      <w:r w:rsidRPr="0014129D">
        <w:rPr>
          <w:rFonts w:cs="Times New Roman"/>
          <w:b/>
        </w:rPr>
        <w:fldChar w:fldCharType="begin"/>
      </w:r>
      <w:r w:rsidRPr="0014129D">
        <w:rPr>
          <w:rFonts w:cs="Times New Roman"/>
          <w:b/>
        </w:rPr>
        <w:instrText xml:space="preserve"> SEQ Tabla \* ARABIC </w:instrText>
      </w:r>
      <w:r w:rsidRPr="0014129D">
        <w:rPr>
          <w:rFonts w:cs="Times New Roman"/>
          <w:b/>
        </w:rPr>
        <w:fldChar w:fldCharType="separate"/>
      </w:r>
      <w:r w:rsidR="00A46DA0">
        <w:rPr>
          <w:rFonts w:cs="Times New Roman"/>
          <w:b/>
          <w:noProof/>
        </w:rPr>
        <w:t>4</w:t>
      </w:r>
      <w:r w:rsidRPr="0014129D">
        <w:rPr>
          <w:rFonts w:cs="Times New Roman"/>
          <w:b/>
        </w:rPr>
        <w:fldChar w:fldCharType="end"/>
      </w:r>
      <w:r w:rsidRPr="0014129D">
        <w:rPr>
          <w:rFonts w:cs="Times New Roman"/>
          <w:b/>
        </w:rPr>
        <w:t>.</w:t>
      </w:r>
      <w:r w:rsidRPr="0014129D">
        <w:rPr>
          <w:rFonts w:cs="Times New Roman"/>
        </w:rPr>
        <w:t xml:space="preserve"> Visita los lugares turísticos en Ecuador.</w:t>
      </w:r>
      <w:bookmarkEnd w:id="83"/>
    </w:p>
    <w:tbl>
      <w:tblPr>
        <w:tblStyle w:val="GridTable4Accent3"/>
        <w:tblpPr w:leftFromText="141" w:rightFromText="141" w:vertAnchor="text" w:horzAnchor="margin" w:tblpXSpec="center" w:tblpY="-80"/>
        <w:tblW w:w="0" w:type="auto"/>
        <w:tblLook w:val="04A0" w:firstRow="1" w:lastRow="0" w:firstColumn="1" w:lastColumn="0" w:noHBand="0" w:noVBand="1"/>
      </w:tblPr>
      <w:tblGrid>
        <w:gridCol w:w="2656"/>
        <w:gridCol w:w="1738"/>
        <w:gridCol w:w="1701"/>
      </w:tblGrid>
      <w:tr w:rsidR="001B3897" w:rsidRPr="00962C1E" w14:paraId="79141A78" w14:textId="77777777" w:rsidTr="0014129D">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656" w:type="dxa"/>
          </w:tcPr>
          <w:p w14:paraId="5E4316F9" w14:textId="77777777" w:rsidR="001B3897" w:rsidRPr="0014129D" w:rsidRDefault="001B3897" w:rsidP="0014129D">
            <w:pPr>
              <w:spacing w:line="360" w:lineRule="auto"/>
              <w:ind w:left="360"/>
              <w:rPr>
                <w:rFonts w:ascii="Times New Roman" w:hAnsi="Times New Roman" w:cs="Times New Roman"/>
                <w:color w:val="auto"/>
                <w:sz w:val="24"/>
                <w:szCs w:val="24"/>
              </w:rPr>
            </w:pPr>
            <w:r w:rsidRPr="0014129D">
              <w:rPr>
                <w:rFonts w:ascii="Times New Roman" w:hAnsi="Times New Roman" w:cs="Times New Roman"/>
                <w:color w:val="auto"/>
                <w:sz w:val="24"/>
                <w:szCs w:val="24"/>
              </w:rPr>
              <w:t>Detalle</w:t>
            </w:r>
          </w:p>
        </w:tc>
        <w:tc>
          <w:tcPr>
            <w:tcW w:w="1738" w:type="dxa"/>
          </w:tcPr>
          <w:p w14:paraId="4ED5334F" w14:textId="77777777" w:rsidR="001B3897" w:rsidRPr="0014129D" w:rsidRDefault="001B3897" w:rsidP="0014129D">
            <w:pPr>
              <w:spacing w:line="360" w:lineRule="auto"/>
              <w:ind w:left="36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4129D">
              <w:rPr>
                <w:rFonts w:ascii="Times New Roman" w:hAnsi="Times New Roman" w:cs="Times New Roman"/>
                <w:color w:val="auto"/>
                <w:sz w:val="24"/>
                <w:szCs w:val="24"/>
              </w:rPr>
              <w:t>Frecuencia</w:t>
            </w:r>
          </w:p>
        </w:tc>
        <w:tc>
          <w:tcPr>
            <w:tcW w:w="1701" w:type="dxa"/>
          </w:tcPr>
          <w:p w14:paraId="641E4A45" w14:textId="77777777" w:rsidR="001B3897" w:rsidRPr="0014129D" w:rsidRDefault="001B3897" w:rsidP="0014129D">
            <w:pPr>
              <w:spacing w:line="360" w:lineRule="auto"/>
              <w:ind w:left="36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4129D">
              <w:rPr>
                <w:rFonts w:ascii="Times New Roman" w:hAnsi="Times New Roman" w:cs="Times New Roman"/>
                <w:color w:val="auto"/>
                <w:sz w:val="24"/>
                <w:szCs w:val="24"/>
              </w:rPr>
              <w:t>Porcentaje</w:t>
            </w:r>
          </w:p>
        </w:tc>
      </w:tr>
      <w:tr w:rsidR="001B3897" w:rsidRPr="00962C1E" w14:paraId="2A0E7844" w14:textId="77777777" w:rsidTr="0014129D">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2656" w:type="dxa"/>
          </w:tcPr>
          <w:p w14:paraId="134872E5" w14:textId="77777777" w:rsidR="001B3897" w:rsidRPr="00962C1E" w:rsidRDefault="001B3897" w:rsidP="00694761">
            <w:pPr>
              <w:spacing w:line="360" w:lineRule="auto"/>
              <w:ind w:left="360"/>
              <w:rPr>
                <w:rFonts w:ascii="Times New Roman" w:hAnsi="Times New Roman" w:cs="Times New Roman"/>
                <w:color w:val="auto"/>
                <w:szCs w:val="24"/>
              </w:rPr>
            </w:pPr>
            <w:r w:rsidRPr="00962C1E">
              <w:rPr>
                <w:rFonts w:ascii="Times New Roman" w:hAnsi="Times New Roman" w:cs="Times New Roman"/>
                <w:color w:val="auto"/>
                <w:szCs w:val="24"/>
              </w:rPr>
              <w:t>SIEMPRE</w:t>
            </w:r>
          </w:p>
        </w:tc>
        <w:tc>
          <w:tcPr>
            <w:tcW w:w="1738" w:type="dxa"/>
          </w:tcPr>
          <w:p w14:paraId="5D6C740F" w14:textId="77777777" w:rsidR="001B3897" w:rsidRPr="00962C1E" w:rsidRDefault="001B3897" w:rsidP="00694761">
            <w:pPr>
              <w:spacing w:line="360" w:lineRule="auto"/>
              <w:ind w:left="36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2</w:t>
            </w:r>
          </w:p>
        </w:tc>
        <w:tc>
          <w:tcPr>
            <w:tcW w:w="1701" w:type="dxa"/>
          </w:tcPr>
          <w:p w14:paraId="24AD5E7C" w14:textId="77777777" w:rsidR="001B3897" w:rsidRPr="00962C1E" w:rsidRDefault="001B3897" w:rsidP="00694761">
            <w:pPr>
              <w:spacing w:line="360" w:lineRule="auto"/>
              <w:ind w:left="36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5%</w:t>
            </w:r>
          </w:p>
        </w:tc>
      </w:tr>
      <w:tr w:rsidR="001B3897" w:rsidRPr="00962C1E" w14:paraId="4601D211" w14:textId="77777777" w:rsidTr="0014129D">
        <w:trPr>
          <w:trHeight w:val="321"/>
        </w:trPr>
        <w:tc>
          <w:tcPr>
            <w:cnfStyle w:val="001000000000" w:firstRow="0" w:lastRow="0" w:firstColumn="1" w:lastColumn="0" w:oddVBand="0" w:evenVBand="0" w:oddHBand="0" w:evenHBand="0" w:firstRowFirstColumn="0" w:firstRowLastColumn="0" w:lastRowFirstColumn="0" w:lastRowLastColumn="0"/>
            <w:tcW w:w="2656" w:type="dxa"/>
          </w:tcPr>
          <w:p w14:paraId="08288B8B" w14:textId="77777777" w:rsidR="001B3897" w:rsidRPr="00962C1E" w:rsidRDefault="001B3897" w:rsidP="00694761">
            <w:pPr>
              <w:spacing w:line="360" w:lineRule="auto"/>
              <w:ind w:left="360"/>
              <w:rPr>
                <w:rFonts w:ascii="Times New Roman" w:hAnsi="Times New Roman" w:cs="Times New Roman"/>
                <w:color w:val="auto"/>
                <w:szCs w:val="24"/>
              </w:rPr>
            </w:pPr>
            <w:r w:rsidRPr="00962C1E">
              <w:rPr>
                <w:rFonts w:ascii="Times New Roman" w:hAnsi="Times New Roman" w:cs="Times New Roman"/>
                <w:color w:val="auto"/>
                <w:szCs w:val="24"/>
              </w:rPr>
              <w:t>REGULARMENTE</w:t>
            </w:r>
          </w:p>
        </w:tc>
        <w:tc>
          <w:tcPr>
            <w:tcW w:w="1738" w:type="dxa"/>
          </w:tcPr>
          <w:p w14:paraId="167E07E0" w14:textId="77777777" w:rsidR="001B3897" w:rsidRPr="00962C1E" w:rsidRDefault="001B3897" w:rsidP="00694761">
            <w:pPr>
              <w:spacing w:line="360" w:lineRule="auto"/>
              <w:ind w:left="36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6</w:t>
            </w:r>
          </w:p>
        </w:tc>
        <w:tc>
          <w:tcPr>
            <w:tcW w:w="1701" w:type="dxa"/>
          </w:tcPr>
          <w:p w14:paraId="7C00CE93" w14:textId="77777777" w:rsidR="001B3897" w:rsidRPr="00962C1E" w:rsidRDefault="001B3897" w:rsidP="00694761">
            <w:pPr>
              <w:spacing w:line="360" w:lineRule="auto"/>
              <w:ind w:left="36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15%</w:t>
            </w:r>
          </w:p>
        </w:tc>
      </w:tr>
      <w:tr w:rsidR="001B3897" w:rsidRPr="00962C1E" w14:paraId="176E589F" w14:textId="77777777" w:rsidTr="0014129D">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2656" w:type="dxa"/>
          </w:tcPr>
          <w:p w14:paraId="4EE4A8F9" w14:textId="77777777" w:rsidR="001B3897" w:rsidRPr="00962C1E" w:rsidRDefault="001B3897" w:rsidP="00694761">
            <w:pPr>
              <w:spacing w:line="360" w:lineRule="auto"/>
              <w:ind w:left="360"/>
              <w:rPr>
                <w:rFonts w:ascii="Times New Roman" w:hAnsi="Times New Roman" w:cs="Times New Roman"/>
                <w:color w:val="auto"/>
                <w:szCs w:val="24"/>
              </w:rPr>
            </w:pPr>
            <w:r w:rsidRPr="00962C1E">
              <w:rPr>
                <w:rFonts w:ascii="Times New Roman" w:hAnsi="Times New Roman" w:cs="Times New Roman"/>
                <w:color w:val="auto"/>
                <w:szCs w:val="24"/>
              </w:rPr>
              <w:t>POCAS VECES</w:t>
            </w:r>
          </w:p>
        </w:tc>
        <w:tc>
          <w:tcPr>
            <w:tcW w:w="1738" w:type="dxa"/>
          </w:tcPr>
          <w:p w14:paraId="35332748" w14:textId="77777777" w:rsidR="001B3897" w:rsidRPr="00962C1E" w:rsidRDefault="001B3897" w:rsidP="00694761">
            <w:pPr>
              <w:spacing w:line="360" w:lineRule="auto"/>
              <w:ind w:left="36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32</w:t>
            </w:r>
          </w:p>
        </w:tc>
        <w:tc>
          <w:tcPr>
            <w:tcW w:w="1701" w:type="dxa"/>
          </w:tcPr>
          <w:p w14:paraId="0676D24C" w14:textId="77777777" w:rsidR="001B3897" w:rsidRPr="00962C1E" w:rsidRDefault="001B3897" w:rsidP="00694761">
            <w:pPr>
              <w:spacing w:line="360" w:lineRule="auto"/>
              <w:ind w:left="36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80%</w:t>
            </w:r>
          </w:p>
        </w:tc>
      </w:tr>
      <w:tr w:rsidR="001B3897" w:rsidRPr="00962C1E" w14:paraId="7B425AF5" w14:textId="77777777" w:rsidTr="0014129D">
        <w:trPr>
          <w:trHeight w:val="304"/>
        </w:trPr>
        <w:tc>
          <w:tcPr>
            <w:cnfStyle w:val="001000000000" w:firstRow="0" w:lastRow="0" w:firstColumn="1" w:lastColumn="0" w:oddVBand="0" w:evenVBand="0" w:oddHBand="0" w:evenHBand="0" w:firstRowFirstColumn="0" w:firstRowLastColumn="0" w:lastRowFirstColumn="0" w:lastRowLastColumn="0"/>
            <w:tcW w:w="2656" w:type="dxa"/>
          </w:tcPr>
          <w:p w14:paraId="7F4A8946" w14:textId="77777777" w:rsidR="001B3897" w:rsidRPr="00962C1E" w:rsidRDefault="001B3897" w:rsidP="00694761">
            <w:pPr>
              <w:spacing w:line="360" w:lineRule="auto"/>
              <w:ind w:left="360"/>
              <w:rPr>
                <w:rFonts w:ascii="Times New Roman" w:hAnsi="Times New Roman" w:cs="Times New Roman"/>
                <w:color w:val="auto"/>
                <w:szCs w:val="24"/>
              </w:rPr>
            </w:pPr>
            <w:r w:rsidRPr="00962C1E">
              <w:rPr>
                <w:rFonts w:ascii="Times New Roman" w:hAnsi="Times New Roman" w:cs="Times New Roman"/>
                <w:color w:val="auto"/>
                <w:szCs w:val="24"/>
              </w:rPr>
              <w:t>NUNCA</w:t>
            </w:r>
          </w:p>
        </w:tc>
        <w:tc>
          <w:tcPr>
            <w:tcW w:w="1738" w:type="dxa"/>
          </w:tcPr>
          <w:p w14:paraId="69814780" w14:textId="77777777" w:rsidR="001B3897" w:rsidRPr="00962C1E" w:rsidRDefault="001B3897" w:rsidP="00694761">
            <w:pPr>
              <w:spacing w:line="360" w:lineRule="auto"/>
              <w:ind w:left="36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0</w:t>
            </w:r>
          </w:p>
        </w:tc>
        <w:tc>
          <w:tcPr>
            <w:tcW w:w="1701" w:type="dxa"/>
          </w:tcPr>
          <w:p w14:paraId="1FA0EA1F" w14:textId="77777777" w:rsidR="001B3897" w:rsidRPr="00962C1E" w:rsidRDefault="001B3897" w:rsidP="00694761">
            <w:pPr>
              <w:spacing w:line="360" w:lineRule="auto"/>
              <w:ind w:left="36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0%</w:t>
            </w:r>
          </w:p>
        </w:tc>
      </w:tr>
      <w:tr w:rsidR="001B3897" w:rsidRPr="00962C1E" w14:paraId="644B5DFF" w14:textId="77777777" w:rsidTr="0014129D">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656" w:type="dxa"/>
          </w:tcPr>
          <w:p w14:paraId="3BA875F2" w14:textId="77777777" w:rsidR="001B3897" w:rsidRPr="00962C1E" w:rsidRDefault="001B3897" w:rsidP="00694761">
            <w:pPr>
              <w:spacing w:line="360" w:lineRule="auto"/>
              <w:ind w:left="360"/>
              <w:rPr>
                <w:rFonts w:ascii="Times New Roman" w:hAnsi="Times New Roman" w:cs="Times New Roman"/>
                <w:color w:val="auto"/>
                <w:szCs w:val="24"/>
              </w:rPr>
            </w:pPr>
            <w:r w:rsidRPr="00962C1E">
              <w:rPr>
                <w:rFonts w:ascii="Times New Roman" w:hAnsi="Times New Roman" w:cs="Times New Roman"/>
                <w:color w:val="auto"/>
                <w:szCs w:val="24"/>
              </w:rPr>
              <w:t>TOTAL</w:t>
            </w:r>
          </w:p>
        </w:tc>
        <w:tc>
          <w:tcPr>
            <w:tcW w:w="1738" w:type="dxa"/>
          </w:tcPr>
          <w:p w14:paraId="48C19204" w14:textId="77777777" w:rsidR="001B3897" w:rsidRPr="00962C1E" w:rsidRDefault="001B3897" w:rsidP="00694761">
            <w:pPr>
              <w:spacing w:line="360" w:lineRule="auto"/>
              <w:ind w:left="36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40</w:t>
            </w:r>
          </w:p>
        </w:tc>
        <w:tc>
          <w:tcPr>
            <w:tcW w:w="1701" w:type="dxa"/>
          </w:tcPr>
          <w:p w14:paraId="450B79C5" w14:textId="77777777" w:rsidR="001B3897" w:rsidRPr="00962C1E" w:rsidRDefault="001B3897" w:rsidP="00694761">
            <w:pPr>
              <w:spacing w:line="360" w:lineRule="auto"/>
              <w:ind w:left="36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100%</w:t>
            </w:r>
          </w:p>
        </w:tc>
      </w:tr>
    </w:tbl>
    <w:p w14:paraId="3A61DAE6" w14:textId="77777777" w:rsidR="001B3897" w:rsidRPr="00962C1E" w:rsidRDefault="001B3897" w:rsidP="001B3897">
      <w:pPr>
        <w:spacing w:before="360" w:after="360" w:line="360" w:lineRule="auto"/>
        <w:rPr>
          <w:rFonts w:ascii="Times New Roman" w:hAnsi="Times New Roman" w:cs="Times New Roman"/>
          <w:b/>
          <w:color w:val="auto"/>
          <w:sz w:val="24"/>
          <w:szCs w:val="24"/>
        </w:rPr>
      </w:pPr>
    </w:p>
    <w:p w14:paraId="57178C89" w14:textId="77777777" w:rsidR="001B3897" w:rsidRPr="00962C1E" w:rsidRDefault="001B3897" w:rsidP="001B3897">
      <w:pPr>
        <w:spacing w:before="360" w:after="360" w:line="360" w:lineRule="auto"/>
        <w:rPr>
          <w:rFonts w:ascii="Times New Roman" w:hAnsi="Times New Roman" w:cs="Times New Roman"/>
          <w:b/>
          <w:color w:val="auto"/>
          <w:sz w:val="24"/>
          <w:szCs w:val="24"/>
        </w:rPr>
      </w:pPr>
    </w:p>
    <w:p w14:paraId="3D773B96" w14:textId="77777777" w:rsidR="0014129D" w:rsidRDefault="0014129D" w:rsidP="0014129D">
      <w:pPr>
        <w:spacing w:after="0" w:line="240" w:lineRule="auto"/>
        <w:rPr>
          <w:rFonts w:ascii="Times New Roman" w:hAnsi="Times New Roman" w:cs="Times New Roman"/>
          <w:b/>
          <w:color w:val="auto"/>
          <w:sz w:val="18"/>
          <w:szCs w:val="24"/>
        </w:rPr>
      </w:pPr>
    </w:p>
    <w:p w14:paraId="2235BED6" w14:textId="77777777" w:rsidR="0014129D" w:rsidRDefault="0014129D" w:rsidP="0014129D">
      <w:pPr>
        <w:spacing w:after="0" w:line="240" w:lineRule="auto"/>
        <w:rPr>
          <w:rFonts w:ascii="Times New Roman" w:hAnsi="Times New Roman" w:cs="Times New Roman"/>
          <w:b/>
          <w:color w:val="auto"/>
          <w:sz w:val="18"/>
          <w:szCs w:val="24"/>
        </w:rPr>
      </w:pPr>
    </w:p>
    <w:p w14:paraId="02E6ED50" w14:textId="45D56067" w:rsidR="0014129D" w:rsidRDefault="0014129D" w:rsidP="0014129D">
      <w:pPr>
        <w:spacing w:after="0" w:line="240" w:lineRule="auto"/>
        <w:rPr>
          <w:rFonts w:ascii="Times New Roman" w:hAnsi="Times New Roman" w:cs="Times New Roman"/>
          <w:color w:val="auto"/>
          <w:sz w:val="18"/>
          <w:szCs w:val="24"/>
        </w:rPr>
      </w:pPr>
      <w:r>
        <w:rPr>
          <w:rFonts w:ascii="Times New Roman" w:hAnsi="Times New Roman" w:cs="Times New Roman"/>
          <w:b/>
          <w:color w:val="auto"/>
          <w:sz w:val="18"/>
          <w:szCs w:val="24"/>
        </w:rPr>
        <w:t xml:space="preserve">                          </w:t>
      </w:r>
      <w:r w:rsidR="00680F5B">
        <w:rPr>
          <w:rFonts w:ascii="Times New Roman" w:hAnsi="Times New Roman" w:cs="Times New Roman"/>
          <w:b/>
          <w:color w:val="auto"/>
          <w:sz w:val="18"/>
          <w:szCs w:val="24"/>
        </w:rPr>
        <w:t xml:space="preserve">      </w:t>
      </w:r>
      <w:r w:rsidR="001B3897" w:rsidRPr="0014129D">
        <w:rPr>
          <w:rFonts w:ascii="Times New Roman" w:hAnsi="Times New Roman" w:cs="Times New Roman"/>
          <w:b/>
          <w:color w:val="auto"/>
          <w:sz w:val="18"/>
          <w:szCs w:val="24"/>
        </w:rPr>
        <w:t xml:space="preserve">Fuente: </w:t>
      </w:r>
      <w:r w:rsidR="001B3897" w:rsidRPr="0014129D">
        <w:rPr>
          <w:rFonts w:ascii="Times New Roman" w:hAnsi="Times New Roman" w:cs="Times New Roman"/>
          <w:color w:val="auto"/>
          <w:sz w:val="18"/>
          <w:szCs w:val="24"/>
        </w:rPr>
        <w:t>Encuesta de Investigación</w:t>
      </w:r>
    </w:p>
    <w:p w14:paraId="702ADA2B" w14:textId="773829EB" w:rsidR="001B3897" w:rsidRDefault="0014129D" w:rsidP="0014129D">
      <w:pPr>
        <w:spacing w:after="0" w:line="240" w:lineRule="auto"/>
        <w:rPr>
          <w:rFonts w:ascii="Times New Roman" w:hAnsi="Times New Roman" w:cs="Times New Roman"/>
          <w:color w:val="auto"/>
          <w:sz w:val="18"/>
          <w:szCs w:val="24"/>
        </w:rPr>
      </w:pPr>
      <w:r>
        <w:rPr>
          <w:rFonts w:ascii="Times New Roman" w:hAnsi="Times New Roman" w:cs="Times New Roman"/>
          <w:color w:val="auto"/>
          <w:sz w:val="18"/>
          <w:szCs w:val="24"/>
        </w:rPr>
        <w:t xml:space="preserve">                          </w:t>
      </w:r>
      <w:r w:rsidR="00680F5B">
        <w:rPr>
          <w:rFonts w:ascii="Times New Roman" w:hAnsi="Times New Roman" w:cs="Times New Roman"/>
          <w:color w:val="auto"/>
          <w:sz w:val="18"/>
          <w:szCs w:val="24"/>
        </w:rPr>
        <w:t xml:space="preserve">      </w:t>
      </w:r>
      <w:r w:rsidR="001B3897" w:rsidRPr="0014129D">
        <w:rPr>
          <w:rFonts w:ascii="Times New Roman" w:hAnsi="Times New Roman" w:cs="Times New Roman"/>
          <w:b/>
          <w:color w:val="auto"/>
          <w:sz w:val="18"/>
          <w:szCs w:val="24"/>
        </w:rPr>
        <w:t xml:space="preserve">Elaborado por: </w:t>
      </w:r>
      <w:r w:rsidR="001B3897" w:rsidRPr="0014129D">
        <w:rPr>
          <w:rFonts w:ascii="Times New Roman" w:hAnsi="Times New Roman" w:cs="Times New Roman"/>
          <w:color w:val="auto"/>
          <w:sz w:val="18"/>
          <w:szCs w:val="24"/>
        </w:rPr>
        <w:t>Los investigadores</w:t>
      </w:r>
    </w:p>
    <w:p w14:paraId="3700A819" w14:textId="77777777" w:rsidR="0014129D" w:rsidRPr="0014129D" w:rsidRDefault="0014129D" w:rsidP="0014129D">
      <w:pPr>
        <w:spacing w:after="0" w:line="240" w:lineRule="auto"/>
        <w:rPr>
          <w:rFonts w:ascii="Times New Roman" w:hAnsi="Times New Roman" w:cs="Times New Roman"/>
          <w:b/>
          <w:color w:val="auto"/>
          <w:sz w:val="18"/>
          <w:szCs w:val="24"/>
        </w:rPr>
      </w:pPr>
    </w:p>
    <w:p w14:paraId="2F3D9708" w14:textId="77777777" w:rsidR="0014129D" w:rsidRDefault="002A3E67" w:rsidP="002A3E67">
      <w:pPr>
        <w:pStyle w:val="Epgrafe"/>
        <w:keepNext/>
        <w:spacing w:after="0"/>
        <w:rPr>
          <w:rFonts w:cs="Times New Roman"/>
          <w:b/>
        </w:rPr>
      </w:pPr>
      <w:r w:rsidRPr="00BD3368">
        <w:rPr>
          <w:rFonts w:cs="Times New Roman"/>
          <w:b/>
        </w:rPr>
        <w:lastRenderedPageBreak/>
        <w:t xml:space="preserve">           </w:t>
      </w:r>
    </w:p>
    <w:p w14:paraId="68D7E07A" w14:textId="6C8DD3F4" w:rsidR="002A3E67" w:rsidRDefault="002A3E67" w:rsidP="0014129D">
      <w:pPr>
        <w:pStyle w:val="Epgrafe"/>
        <w:keepNext/>
        <w:spacing w:after="0"/>
        <w:ind w:firstLine="708"/>
        <w:rPr>
          <w:rFonts w:cs="Times New Roman"/>
        </w:rPr>
      </w:pPr>
      <w:r w:rsidRPr="00BD3368">
        <w:rPr>
          <w:rFonts w:cs="Times New Roman"/>
          <w:b/>
        </w:rPr>
        <w:t xml:space="preserve"> </w:t>
      </w:r>
      <w:r w:rsidR="00680F5B">
        <w:rPr>
          <w:rFonts w:cs="Times New Roman"/>
          <w:b/>
        </w:rPr>
        <w:t xml:space="preserve">   </w:t>
      </w:r>
      <w:r w:rsidRPr="00BD3368">
        <w:rPr>
          <w:rFonts w:cs="Times New Roman"/>
          <w:b/>
        </w:rPr>
        <w:t xml:space="preserve"> </w:t>
      </w:r>
      <w:bookmarkStart w:id="84" w:name="_Toc504983079"/>
      <w:r w:rsidRPr="00BD3368">
        <w:rPr>
          <w:rFonts w:cs="Times New Roman"/>
          <w:b/>
        </w:rPr>
        <w:t xml:space="preserve">Grafico </w:t>
      </w:r>
      <w:r w:rsidRPr="00BD3368">
        <w:rPr>
          <w:rFonts w:cs="Times New Roman"/>
          <w:b/>
        </w:rPr>
        <w:fldChar w:fldCharType="begin"/>
      </w:r>
      <w:r w:rsidRPr="00BD3368">
        <w:rPr>
          <w:rFonts w:cs="Times New Roman"/>
          <w:b/>
        </w:rPr>
        <w:instrText xml:space="preserve"> SEQ Grafico \* ARABIC </w:instrText>
      </w:r>
      <w:r w:rsidRPr="00BD3368">
        <w:rPr>
          <w:rFonts w:cs="Times New Roman"/>
          <w:b/>
        </w:rPr>
        <w:fldChar w:fldCharType="separate"/>
      </w:r>
      <w:r w:rsidR="00A46DA0">
        <w:rPr>
          <w:rFonts w:cs="Times New Roman"/>
          <w:b/>
          <w:noProof/>
        </w:rPr>
        <w:t>5</w:t>
      </w:r>
      <w:r w:rsidRPr="00BD3368">
        <w:rPr>
          <w:rFonts w:cs="Times New Roman"/>
          <w:b/>
        </w:rPr>
        <w:fldChar w:fldCharType="end"/>
      </w:r>
      <w:r w:rsidRPr="002A3E67">
        <w:rPr>
          <w:rFonts w:cs="Times New Roman"/>
        </w:rPr>
        <w:t>. Visita los lugares turísticos en Ecuador.</w:t>
      </w:r>
      <w:bookmarkEnd w:id="84"/>
    </w:p>
    <w:p w14:paraId="3CCB889B" w14:textId="77777777" w:rsidR="001B3897" w:rsidRPr="00962C1E" w:rsidRDefault="001B3897" w:rsidP="002A3E67">
      <w:pPr>
        <w:pStyle w:val="Epgrafe"/>
        <w:keepNext/>
        <w:spacing w:after="0"/>
        <w:jc w:val="center"/>
        <w:rPr>
          <w:rFonts w:cs="Times New Roman"/>
          <w:sz w:val="24"/>
          <w:szCs w:val="24"/>
        </w:rPr>
      </w:pPr>
      <w:r w:rsidRPr="00962C1E">
        <w:rPr>
          <w:rFonts w:cs="Times New Roman"/>
          <w:noProof/>
          <w:sz w:val="24"/>
          <w:szCs w:val="24"/>
        </w:rPr>
        <w:drawing>
          <wp:inline distT="0" distB="0" distL="0" distR="0" wp14:anchorId="6BE058DA" wp14:editId="18BD9ADC">
            <wp:extent cx="4572000" cy="27432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7446571" w14:textId="1ED30893" w:rsidR="001B3897" w:rsidRPr="002A3E67" w:rsidRDefault="002A3E67" w:rsidP="001B3897">
      <w:pPr>
        <w:spacing w:after="0" w:line="360" w:lineRule="auto"/>
        <w:rPr>
          <w:rFonts w:ascii="Times New Roman" w:hAnsi="Times New Roman" w:cs="Times New Roman"/>
          <w:b/>
          <w:color w:val="auto"/>
          <w:sz w:val="20"/>
          <w:szCs w:val="24"/>
        </w:rPr>
      </w:pPr>
      <w:r>
        <w:rPr>
          <w:rFonts w:ascii="Times New Roman" w:hAnsi="Times New Roman" w:cs="Times New Roman"/>
          <w:b/>
          <w:color w:val="auto"/>
          <w:sz w:val="20"/>
          <w:szCs w:val="24"/>
        </w:rPr>
        <w:t xml:space="preserve">             </w:t>
      </w:r>
      <w:r w:rsidR="00680F5B">
        <w:rPr>
          <w:rFonts w:ascii="Times New Roman" w:hAnsi="Times New Roman" w:cs="Times New Roman"/>
          <w:b/>
          <w:color w:val="auto"/>
          <w:sz w:val="20"/>
          <w:szCs w:val="24"/>
        </w:rPr>
        <w:t xml:space="preserve">      </w:t>
      </w:r>
      <w:r w:rsidR="001B3897" w:rsidRPr="002A3E67">
        <w:rPr>
          <w:rFonts w:ascii="Times New Roman" w:hAnsi="Times New Roman" w:cs="Times New Roman"/>
          <w:b/>
          <w:color w:val="auto"/>
          <w:sz w:val="20"/>
          <w:szCs w:val="24"/>
        </w:rPr>
        <w:t xml:space="preserve">Elaborado por: </w:t>
      </w:r>
      <w:r w:rsidR="001B3897" w:rsidRPr="002A3E67">
        <w:rPr>
          <w:rFonts w:ascii="Times New Roman" w:hAnsi="Times New Roman" w:cs="Times New Roman"/>
          <w:color w:val="auto"/>
          <w:sz w:val="20"/>
          <w:szCs w:val="24"/>
        </w:rPr>
        <w:t>Los investigadores</w:t>
      </w:r>
    </w:p>
    <w:p w14:paraId="45F496AA" w14:textId="77777777" w:rsidR="001B3897" w:rsidRPr="00962C1E" w:rsidRDefault="001B3897" w:rsidP="001B3897">
      <w:pPr>
        <w:spacing w:after="0" w:line="360" w:lineRule="auto"/>
        <w:ind w:firstLine="2127"/>
        <w:rPr>
          <w:rFonts w:ascii="Times New Roman" w:hAnsi="Times New Roman" w:cs="Times New Roman"/>
          <w:b/>
          <w:color w:val="auto"/>
          <w:sz w:val="24"/>
          <w:szCs w:val="24"/>
        </w:rPr>
      </w:pPr>
    </w:p>
    <w:p w14:paraId="5344BFD7" w14:textId="77777777" w:rsidR="001B3897" w:rsidRPr="00962C1E" w:rsidRDefault="001B3897" w:rsidP="001B3897">
      <w:pPr>
        <w:spacing w:before="360" w:after="360" w:line="360" w:lineRule="auto"/>
        <w:jc w:val="both"/>
        <w:rPr>
          <w:rFonts w:ascii="Times New Roman" w:hAnsi="Times New Roman" w:cs="Times New Roman"/>
          <w:color w:val="auto"/>
          <w:sz w:val="24"/>
          <w:szCs w:val="24"/>
        </w:rPr>
      </w:pPr>
      <w:r w:rsidRPr="00962C1E">
        <w:rPr>
          <w:rFonts w:ascii="Times New Roman" w:hAnsi="Times New Roman" w:cs="Times New Roman"/>
          <w:b/>
          <w:color w:val="auto"/>
          <w:sz w:val="24"/>
          <w:szCs w:val="24"/>
        </w:rPr>
        <w:t>ANÁLISIS E INTERPRETACIÓN</w:t>
      </w:r>
      <w:r w:rsidR="002A3E67">
        <w:rPr>
          <w:rFonts w:ascii="Times New Roman" w:hAnsi="Times New Roman" w:cs="Times New Roman"/>
          <w:color w:val="auto"/>
          <w:sz w:val="24"/>
          <w:szCs w:val="24"/>
        </w:rPr>
        <w:t>: De acuerdo al Gráfico 5</w:t>
      </w:r>
      <w:r w:rsidRPr="00962C1E">
        <w:rPr>
          <w:rFonts w:ascii="Times New Roman" w:hAnsi="Times New Roman" w:cs="Times New Roman"/>
          <w:color w:val="auto"/>
          <w:sz w:val="24"/>
          <w:szCs w:val="24"/>
        </w:rPr>
        <w:t xml:space="preserve"> se puede evidenciar que el 80% de personas encuestadas visitan pocas veces lugares turísticos de Ecuador. Mientras que el 15% de personas visitan regularmente lugares turísticos, y el 5% de personas visitan siempre lugares turísticos de Ecuador.</w:t>
      </w:r>
    </w:p>
    <w:p w14:paraId="0F806AE8" w14:textId="77777777" w:rsidR="001B3897" w:rsidRPr="00962C1E" w:rsidRDefault="001B3897" w:rsidP="001B3897">
      <w:pPr>
        <w:pStyle w:val="Ttulo2"/>
        <w:rPr>
          <w:rFonts w:ascii="Times New Roman" w:hAnsi="Times New Roman" w:cs="Times New Roman"/>
          <w:b w:val="0"/>
          <w:color w:val="auto"/>
          <w:sz w:val="24"/>
          <w:szCs w:val="24"/>
        </w:rPr>
      </w:pPr>
      <w:bookmarkStart w:id="85" w:name="_Toc504985032"/>
      <w:r w:rsidRPr="00962C1E">
        <w:rPr>
          <w:rFonts w:ascii="Times New Roman" w:hAnsi="Times New Roman" w:cs="Times New Roman"/>
          <w:color w:val="auto"/>
          <w:sz w:val="24"/>
          <w:szCs w:val="24"/>
        </w:rPr>
        <w:t>PREGUNTA N° 5</w:t>
      </w:r>
      <w:bookmarkEnd w:id="85"/>
    </w:p>
    <w:p w14:paraId="4C920AEA" w14:textId="77777777" w:rsidR="001B3897" w:rsidRPr="00962C1E" w:rsidRDefault="001B3897" w:rsidP="001B3897">
      <w:pPr>
        <w:spacing w:before="360" w:after="360" w:line="360" w:lineRule="auto"/>
        <w:rPr>
          <w:rFonts w:ascii="Times New Roman" w:hAnsi="Times New Roman" w:cs="Times New Roman"/>
          <w:b/>
          <w:color w:val="auto"/>
          <w:sz w:val="24"/>
          <w:szCs w:val="24"/>
        </w:rPr>
      </w:pPr>
      <w:r w:rsidRPr="00962C1E">
        <w:rPr>
          <w:rFonts w:ascii="Times New Roman" w:hAnsi="Times New Roman" w:cs="Times New Roman"/>
          <w:b/>
          <w:color w:val="auto"/>
          <w:sz w:val="24"/>
          <w:szCs w:val="24"/>
        </w:rPr>
        <w:t>¿Considera importante el uso de la tecnología para conocer la información de los principales atractivos turísticos de la Provincia de Cotopaxi?</w:t>
      </w:r>
    </w:p>
    <w:p w14:paraId="19B99B89" w14:textId="77777777" w:rsidR="0014129D" w:rsidRPr="0014129D" w:rsidRDefault="005F3A8C" w:rsidP="0014129D">
      <w:pPr>
        <w:pStyle w:val="Epgrafe"/>
        <w:keepNext/>
        <w:rPr>
          <w:rFonts w:cs="Times New Roman"/>
        </w:rPr>
      </w:pPr>
      <w:r>
        <w:rPr>
          <w:rFonts w:cs="Times New Roman"/>
          <w:b/>
        </w:rPr>
        <w:t xml:space="preserve">                          </w:t>
      </w:r>
    </w:p>
    <w:p w14:paraId="00909929" w14:textId="764EB6DD" w:rsidR="005F3A8C" w:rsidRPr="005F3A8C" w:rsidRDefault="005F3A8C" w:rsidP="005F3A8C">
      <w:pPr>
        <w:pStyle w:val="Epgrafe"/>
        <w:keepNext/>
        <w:spacing w:after="0"/>
        <w:ind w:left="1416"/>
        <w:rPr>
          <w:rFonts w:cs="Times New Roman"/>
        </w:rPr>
      </w:pPr>
      <w:r>
        <w:rPr>
          <w:rFonts w:cs="Times New Roman"/>
          <w:b/>
        </w:rPr>
        <w:t xml:space="preserve">    </w:t>
      </w:r>
      <w:r w:rsidR="00680F5B">
        <w:rPr>
          <w:rFonts w:cs="Times New Roman"/>
          <w:b/>
        </w:rPr>
        <w:t xml:space="preserve">     </w:t>
      </w:r>
      <w:bookmarkStart w:id="86" w:name="_Toc504978719"/>
      <w:r w:rsidRPr="005F3A8C">
        <w:rPr>
          <w:rFonts w:cs="Times New Roman"/>
          <w:b/>
        </w:rPr>
        <w:t xml:space="preserve">Tabla </w:t>
      </w:r>
      <w:r w:rsidRPr="005F3A8C">
        <w:rPr>
          <w:rFonts w:cs="Times New Roman"/>
          <w:b/>
        </w:rPr>
        <w:fldChar w:fldCharType="begin"/>
      </w:r>
      <w:r w:rsidRPr="005F3A8C">
        <w:rPr>
          <w:rFonts w:cs="Times New Roman"/>
          <w:b/>
        </w:rPr>
        <w:instrText xml:space="preserve"> SEQ Tabla \* ARABIC </w:instrText>
      </w:r>
      <w:r w:rsidRPr="005F3A8C">
        <w:rPr>
          <w:rFonts w:cs="Times New Roman"/>
          <w:b/>
        </w:rPr>
        <w:fldChar w:fldCharType="separate"/>
      </w:r>
      <w:r w:rsidR="00A46DA0">
        <w:rPr>
          <w:rFonts w:cs="Times New Roman"/>
          <w:b/>
          <w:noProof/>
        </w:rPr>
        <w:t>5</w:t>
      </w:r>
      <w:r w:rsidRPr="005F3A8C">
        <w:rPr>
          <w:rFonts w:cs="Times New Roman"/>
          <w:b/>
        </w:rPr>
        <w:fldChar w:fldCharType="end"/>
      </w:r>
      <w:r w:rsidRPr="005F3A8C">
        <w:rPr>
          <w:rFonts w:cs="Times New Roman"/>
          <w:b/>
        </w:rPr>
        <w:t>.</w:t>
      </w:r>
      <w:r>
        <w:rPr>
          <w:rFonts w:cs="Times New Roman"/>
        </w:rPr>
        <w:t xml:space="preserve"> </w:t>
      </w:r>
      <w:r w:rsidRPr="005F3A8C">
        <w:rPr>
          <w:rFonts w:cs="Times New Roman"/>
        </w:rPr>
        <w:t>Uso de la tecnología.</w:t>
      </w:r>
      <w:bookmarkEnd w:id="86"/>
    </w:p>
    <w:tbl>
      <w:tblPr>
        <w:tblStyle w:val="GridTable4Accent3"/>
        <w:tblW w:w="0" w:type="auto"/>
        <w:jc w:val="center"/>
        <w:tblLook w:val="04A0" w:firstRow="1" w:lastRow="0" w:firstColumn="1" w:lastColumn="0" w:noHBand="0" w:noVBand="1"/>
      </w:tblPr>
      <w:tblGrid>
        <w:gridCol w:w="1458"/>
        <w:gridCol w:w="1935"/>
        <w:gridCol w:w="1894"/>
      </w:tblGrid>
      <w:tr w:rsidR="001B3897" w:rsidRPr="00962C1E" w14:paraId="3613BBC7" w14:textId="77777777" w:rsidTr="0014129D">
        <w:trPr>
          <w:cnfStyle w:val="100000000000" w:firstRow="1" w:lastRow="0" w:firstColumn="0" w:lastColumn="0" w:oddVBand="0" w:evenVBand="0" w:oddHBand="0" w:evenHBand="0"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1458" w:type="dxa"/>
          </w:tcPr>
          <w:p w14:paraId="46506AD3" w14:textId="77777777" w:rsidR="001B3897" w:rsidRPr="0014129D" w:rsidRDefault="001B3897" w:rsidP="00694761">
            <w:pPr>
              <w:spacing w:line="360" w:lineRule="auto"/>
              <w:ind w:left="360"/>
              <w:jc w:val="center"/>
              <w:rPr>
                <w:rFonts w:ascii="Times New Roman" w:hAnsi="Times New Roman" w:cs="Times New Roman"/>
                <w:b w:val="0"/>
                <w:color w:val="auto"/>
                <w:sz w:val="24"/>
                <w:szCs w:val="24"/>
              </w:rPr>
            </w:pPr>
            <w:r w:rsidRPr="0014129D">
              <w:rPr>
                <w:rFonts w:ascii="Times New Roman" w:hAnsi="Times New Roman" w:cs="Times New Roman"/>
                <w:b w:val="0"/>
                <w:color w:val="auto"/>
                <w:sz w:val="24"/>
                <w:szCs w:val="24"/>
              </w:rPr>
              <w:t>Detalle</w:t>
            </w:r>
          </w:p>
        </w:tc>
        <w:tc>
          <w:tcPr>
            <w:tcW w:w="1935" w:type="dxa"/>
          </w:tcPr>
          <w:p w14:paraId="161EEB96" w14:textId="77777777" w:rsidR="001B3897" w:rsidRPr="0014129D" w:rsidRDefault="001B3897" w:rsidP="00694761">
            <w:pPr>
              <w:spacing w:line="36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4129D">
              <w:rPr>
                <w:rFonts w:ascii="Times New Roman" w:hAnsi="Times New Roman" w:cs="Times New Roman"/>
                <w:b w:val="0"/>
                <w:color w:val="auto"/>
                <w:sz w:val="24"/>
                <w:szCs w:val="24"/>
              </w:rPr>
              <w:t>Frecuencia</w:t>
            </w:r>
          </w:p>
        </w:tc>
        <w:tc>
          <w:tcPr>
            <w:tcW w:w="1894" w:type="dxa"/>
          </w:tcPr>
          <w:p w14:paraId="3B408AA5" w14:textId="77777777" w:rsidR="001B3897" w:rsidRPr="0014129D" w:rsidRDefault="001B3897" w:rsidP="00694761">
            <w:pPr>
              <w:spacing w:line="36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4129D">
              <w:rPr>
                <w:rFonts w:ascii="Times New Roman" w:hAnsi="Times New Roman" w:cs="Times New Roman"/>
                <w:b w:val="0"/>
                <w:color w:val="auto"/>
                <w:sz w:val="24"/>
                <w:szCs w:val="24"/>
              </w:rPr>
              <w:t>Porcentaje</w:t>
            </w:r>
          </w:p>
        </w:tc>
      </w:tr>
      <w:tr w:rsidR="001B3897" w:rsidRPr="00962C1E" w14:paraId="23D27C80" w14:textId="77777777" w:rsidTr="0014129D">
        <w:trPr>
          <w:cnfStyle w:val="000000100000" w:firstRow="0" w:lastRow="0" w:firstColumn="0" w:lastColumn="0" w:oddVBand="0" w:evenVBand="0" w:oddHBand="1" w:evenHBand="0" w:firstRowFirstColumn="0" w:firstRowLastColumn="0" w:lastRowFirstColumn="0" w:lastRowLastColumn="0"/>
          <w:trHeight w:val="434"/>
          <w:jc w:val="center"/>
        </w:trPr>
        <w:tc>
          <w:tcPr>
            <w:cnfStyle w:val="001000000000" w:firstRow="0" w:lastRow="0" w:firstColumn="1" w:lastColumn="0" w:oddVBand="0" w:evenVBand="0" w:oddHBand="0" w:evenHBand="0" w:firstRowFirstColumn="0" w:firstRowLastColumn="0" w:lastRowFirstColumn="0" w:lastRowLastColumn="0"/>
            <w:tcW w:w="1458" w:type="dxa"/>
          </w:tcPr>
          <w:p w14:paraId="2E1780FC" w14:textId="77777777" w:rsidR="001B3897" w:rsidRPr="00962C1E" w:rsidRDefault="001B3897" w:rsidP="00694761">
            <w:pPr>
              <w:spacing w:line="360" w:lineRule="auto"/>
              <w:ind w:left="360"/>
              <w:jc w:val="center"/>
              <w:rPr>
                <w:rFonts w:ascii="Times New Roman" w:hAnsi="Times New Roman" w:cs="Times New Roman"/>
                <w:color w:val="auto"/>
                <w:szCs w:val="24"/>
              </w:rPr>
            </w:pPr>
            <w:r w:rsidRPr="00962C1E">
              <w:rPr>
                <w:rFonts w:ascii="Times New Roman" w:hAnsi="Times New Roman" w:cs="Times New Roman"/>
                <w:color w:val="auto"/>
                <w:szCs w:val="24"/>
              </w:rPr>
              <w:t>SI</w:t>
            </w:r>
          </w:p>
        </w:tc>
        <w:tc>
          <w:tcPr>
            <w:tcW w:w="1935" w:type="dxa"/>
          </w:tcPr>
          <w:p w14:paraId="56BC0628" w14:textId="77777777" w:rsidR="001B3897" w:rsidRPr="00962C1E" w:rsidRDefault="001B3897" w:rsidP="00694761">
            <w:pPr>
              <w:spacing w:line="360" w:lineRule="auto"/>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36</w:t>
            </w:r>
          </w:p>
        </w:tc>
        <w:tc>
          <w:tcPr>
            <w:tcW w:w="1894" w:type="dxa"/>
          </w:tcPr>
          <w:p w14:paraId="064518BB" w14:textId="77777777" w:rsidR="001B3897" w:rsidRPr="00962C1E" w:rsidRDefault="001B3897" w:rsidP="00694761">
            <w:pPr>
              <w:spacing w:line="360" w:lineRule="auto"/>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90%</w:t>
            </w:r>
          </w:p>
        </w:tc>
      </w:tr>
      <w:tr w:rsidR="001B3897" w:rsidRPr="00962C1E" w14:paraId="1960A709" w14:textId="77777777" w:rsidTr="0014129D">
        <w:trPr>
          <w:trHeight w:val="459"/>
          <w:jc w:val="center"/>
        </w:trPr>
        <w:tc>
          <w:tcPr>
            <w:cnfStyle w:val="001000000000" w:firstRow="0" w:lastRow="0" w:firstColumn="1" w:lastColumn="0" w:oddVBand="0" w:evenVBand="0" w:oddHBand="0" w:evenHBand="0" w:firstRowFirstColumn="0" w:firstRowLastColumn="0" w:lastRowFirstColumn="0" w:lastRowLastColumn="0"/>
            <w:tcW w:w="1458" w:type="dxa"/>
          </w:tcPr>
          <w:p w14:paraId="5CFF07AD" w14:textId="77777777" w:rsidR="001B3897" w:rsidRPr="00962C1E" w:rsidRDefault="001B3897" w:rsidP="00694761">
            <w:pPr>
              <w:spacing w:line="360" w:lineRule="auto"/>
              <w:ind w:left="360"/>
              <w:jc w:val="center"/>
              <w:rPr>
                <w:rFonts w:ascii="Times New Roman" w:hAnsi="Times New Roman" w:cs="Times New Roman"/>
                <w:color w:val="auto"/>
                <w:szCs w:val="24"/>
              </w:rPr>
            </w:pPr>
            <w:r w:rsidRPr="00962C1E">
              <w:rPr>
                <w:rFonts w:ascii="Times New Roman" w:hAnsi="Times New Roman" w:cs="Times New Roman"/>
                <w:color w:val="auto"/>
                <w:szCs w:val="24"/>
              </w:rPr>
              <w:t>NO</w:t>
            </w:r>
          </w:p>
        </w:tc>
        <w:tc>
          <w:tcPr>
            <w:tcW w:w="1935" w:type="dxa"/>
          </w:tcPr>
          <w:p w14:paraId="3ED65522" w14:textId="77777777" w:rsidR="001B3897" w:rsidRPr="00962C1E" w:rsidRDefault="001B3897" w:rsidP="00694761">
            <w:pPr>
              <w:spacing w:line="360" w:lineRule="auto"/>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4</w:t>
            </w:r>
          </w:p>
        </w:tc>
        <w:tc>
          <w:tcPr>
            <w:tcW w:w="1894" w:type="dxa"/>
          </w:tcPr>
          <w:p w14:paraId="3F8CD8A9" w14:textId="77777777" w:rsidR="001B3897" w:rsidRPr="00962C1E" w:rsidRDefault="001B3897" w:rsidP="00694761">
            <w:pPr>
              <w:spacing w:line="360" w:lineRule="auto"/>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10%</w:t>
            </w:r>
          </w:p>
        </w:tc>
      </w:tr>
      <w:tr w:rsidR="001B3897" w:rsidRPr="00962C1E" w14:paraId="3F4A898A" w14:textId="77777777" w:rsidTr="0014129D">
        <w:trPr>
          <w:cnfStyle w:val="000000100000" w:firstRow="0" w:lastRow="0" w:firstColumn="0" w:lastColumn="0" w:oddVBand="0" w:evenVBand="0" w:oddHBand="1" w:evenHBand="0" w:firstRowFirstColumn="0" w:firstRowLastColumn="0" w:lastRowFirstColumn="0" w:lastRowLastColumn="0"/>
          <w:trHeight w:val="434"/>
          <w:jc w:val="center"/>
        </w:trPr>
        <w:tc>
          <w:tcPr>
            <w:cnfStyle w:val="001000000000" w:firstRow="0" w:lastRow="0" w:firstColumn="1" w:lastColumn="0" w:oddVBand="0" w:evenVBand="0" w:oddHBand="0" w:evenHBand="0" w:firstRowFirstColumn="0" w:firstRowLastColumn="0" w:lastRowFirstColumn="0" w:lastRowLastColumn="0"/>
            <w:tcW w:w="1458" w:type="dxa"/>
          </w:tcPr>
          <w:p w14:paraId="2BF4BD5E" w14:textId="77777777" w:rsidR="001B3897" w:rsidRPr="00962C1E" w:rsidRDefault="001B3897" w:rsidP="00694761">
            <w:pPr>
              <w:spacing w:line="360" w:lineRule="auto"/>
              <w:ind w:left="360"/>
              <w:jc w:val="center"/>
              <w:rPr>
                <w:rFonts w:ascii="Times New Roman" w:hAnsi="Times New Roman" w:cs="Times New Roman"/>
                <w:color w:val="auto"/>
                <w:szCs w:val="24"/>
              </w:rPr>
            </w:pPr>
            <w:r w:rsidRPr="00962C1E">
              <w:rPr>
                <w:rFonts w:ascii="Times New Roman" w:hAnsi="Times New Roman" w:cs="Times New Roman"/>
                <w:color w:val="auto"/>
                <w:szCs w:val="24"/>
              </w:rPr>
              <w:t>TOTAL</w:t>
            </w:r>
          </w:p>
        </w:tc>
        <w:tc>
          <w:tcPr>
            <w:tcW w:w="1935" w:type="dxa"/>
          </w:tcPr>
          <w:p w14:paraId="6711825B" w14:textId="77777777" w:rsidR="001B3897" w:rsidRPr="00962C1E" w:rsidRDefault="001B3897" w:rsidP="00694761">
            <w:pPr>
              <w:spacing w:line="360" w:lineRule="auto"/>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40</w:t>
            </w:r>
          </w:p>
        </w:tc>
        <w:tc>
          <w:tcPr>
            <w:tcW w:w="1894" w:type="dxa"/>
          </w:tcPr>
          <w:p w14:paraId="25C2DAA4" w14:textId="77777777" w:rsidR="001B3897" w:rsidRPr="00962C1E" w:rsidRDefault="001B3897" w:rsidP="00694761">
            <w:pPr>
              <w:spacing w:line="360" w:lineRule="auto"/>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100%</w:t>
            </w:r>
          </w:p>
        </w:tc>
      </w:tr>
    </w:tbl>
    <w:p w14:paraId="298B434F" w14:textId="512D8EE5" w:rsidR="001B3897" w:rsidRPr="0014129D" w:rsidRDefault="0014129D" w:rsidP="0014129D">
      <w:pPr>
        <w:spacing w:after="0" w:line="240" w:lineRule="auto"/>
        <w:ind w:left="1416"/>
        <w:rPr>
          <w:rFonts w:ascii="Times New Roman" w:hAnsi="Times New Roman" w:cs="Times New Roman"/>
          <w:b/>
          <w:color w:val="auto"/>
          <w:sz w:val="18"/>
          <w:szCs w:val="24"/>
        </w:rPr>
      </w:pPr>
      <w:r>
        <w:rPr>
          <w:rFonts w:ascii="Times New Roman" w:hAnsi="Times New Roman" w:cs="Times New Roman"/>
          <w:b/>
          <w:color w:val="auto"/>
          <w:sz w:val="18"/>
          <w:szCs w:val="24"/>
        </w:rPr>
        <w:t xml:space="preserve">    </w:t>
      </w:r>
      <w:r w:rsidR="00680F5B">
        <w:rPr>
          <w:rFonts w:ascii="Times New Roman" w:hAnsi="Times New Roman" w:cs="Times New Roman"/>
          <w:b/>
          <w:color w:val="auto"/>
          <w:sz w:val="18"/>
          <w:szCs w:val="24"/>
        </w:rPr>
        <w:t xml:space="preserve">      </w:t>
      </w:r>
      <w:r w:rsidR="001B3897" w:rsidRPr="0014129D">
        <w:rPr>
          <w:rFonts w:ascii="Times New Roman" w:hAnsi="Times New Roman" w:cs="Times New Roman"/>
          <w:b/>
          <w:color w:val="auto"/>
          <w:sz w:val="18"/>
          <w:szCs w:val="24"/>
        </w:rPr>
        <w:t xml:space="preserve">Fuente: </w:t>
      </w:r>
      <w:r w:rsidR="001B3897" w:rsidRPr="0014129D">
        <w:rPr>
          <w:rFonts w:ascii="Times New Roman" w:hAnsi="Times New Roman" w:cs="Times New Roman"/>
          <w:color w:val="auto"/>
          <w:sz w:val="18"/>
          <w:szCs w:val="24"/>
        </w:rPr>
        <w:t>Encuesta de Investigación</w:t>
      </w:r>
      <w:r>
        <w:rPr>
          <w:rFonts w:ascii="Times New Roman" w:hAnsi="Times New Roman" w:cs="Times New Roman"/>
          <w:color w:val="auto"/>
          <w:sz w:val="18"/>
          <w:szCs w:val="24"/>
        </w:rPr>
        <w:t xml:space="preserve"> </w:t>
      </w:r>
    </w:p>
    <w:p w14:paraId="5EA1EECF" w14:textId="5C1D1871" w:rsidR="001B3897" w:rsidRPr="0014129D" w:rsidRDefault="0014129D" w:rsidP="0014129D">
      <w:pPr>
        <w:spacing w:after="0" w:line="240" w:lineRule="auto"/>
        <w:ind w:left="1416"/>
        <w:rPr>
          <w:rFonts w:ascii="Times New Roman" w:hAnsi="Times New Roman" w:cs="Times New Roman"/>
          <w:b/>
          <w:color w:val="auto"/>
          <w:sz w:val="18"/>
          <w:szCs w:val="24"/>
        </w:rPr>
      </w:pPr>
      <w:r>
        <w:rPr>
          <w:rFonts w:ascii="Times New Roman" w:hAnsi="Times New Roman" w:cs="Times New Roman"/>
          <w:b/>
          <w:color w:val="auto"/>
          <w:sz w:val="18"/>
          <w:szCs w:val="24"/>
        </w:rPr>
        <w:t xml:space="preserve">    </w:t>
      </w:r>
      <w:r w:rsidR="00680F5B">
        <w:rPr>
          <w:rFonts w:ascii="Times New Roman" w:hAnsi="Times New Roman" w:cs="Times New Roman"/>
          <w:b/>
          <w:color w:val="auto"/>
          <w:sz w:val="18"/>
          <w:szCs w:val="24"/>
        </w:rPr>
        <w:t xml:space="preserve">      </w:t>
      </w:r>
      <w:r w:rsidR="001B3897" w:rsidRPr="0014129D">
        <w:rPr>
          <w:rFonts w:ascii="Times New Roman" w:hAnsi="Times New Roman" w:cs="Times New Roman"/>
          <w:b/>
          <w:color w:val="auto"/>
          <w:sz w:val="18"/>
          <w:szCs w:val="24"/>
        </w:rPr>
        <w:t xml:space="preserve">Elaborado por: </w:t>
      </w:r>
      <w:r w:rsidR="001B3897" w:rsidRPr="0014129D">
        <w:rPr>
          <w:rFonts w:ascii="Times New Roman" w:hAnsi="Times New Roman" w:cs="Times New Roman"/>
          <w:color w:val="auto"/>
          <w:sz w:val="18"/>
          <w:szCs w:val="24"/>
        </w:rPr>
        <w:t>Los investigadores</w:t>
      </w:r>
    </w:p>
    <w:p w14:paraId="0553757C" w14:textId="77777777" w:rsidR="002A3E67" w:rsidRDefault="002A3E67" w:rsidP="002A3E67">
      <w:pPr>
        <w:pStyle w:val="Epgrafe"/>
        <w:keepNext/>
        <w:spacing w:after="0"/>
        <w:rPr>
          <w:rFonts w:cs="Times New Roman"/>
        </w:rPr>
      </w:pPr>
    </w:p>
    <w:p w14:paraId="6DCEDA4E" w14:textId="07985C45" w:rsidR="002A3E67" w:rsidRDefault="002A3E67" w:rsidP="002A3E67">
      <w:pPr>
        <w:pStyle w:val="Epgrafe"/>
        <w:keepNext/>
        <w:spacing w:after="0"/>
        <w:rPr>
          <w:rFonts w:cs="Times New Roman"/>
        </w:rPr>
      </w:pPr>
      <w:r w:rsidRPr="00BD3368">
        <w:rPr>
          <w:rFonts w:cs="Times New Roman"/>
          <w:b/>
        </w:rPr>
        <w:t xml:space="preserve">           </w:t>
      </w:r>
      <w:r w:rsidR="00680F5B">
        <w:rPr>
          <w:rFonts w:cs="Times New Roman"/>
          <w:b/>
        </w:rPr>
        <w:t xml:space="preserve">       </w:t>
      </w:r>
      <w:r w:rsidRPr="00BD3368">
        <w:rPr>
          <w:rFonts w:cs="Times New Roman"/>
          <w:b/>
        </w:rPr>
        <w:t xml:space="preserve">  </w:t>
      </w:r>
      <w:bookmarkStart w:id="87" w:name="_Toc504983080"/>
      <w:r w:rsidRPr="00BD3368">
        <w:rPr>
          <w:rFonts w:cs="Times New Roman"/>
          <w:b/>
        </w:rPr>
        <w:t xml:space="preserve">Grafico </w:t>
      </w:r>
      <w:r w:rsidRPr="00BD3368">
        <w:rPr>
          <w:rFonts w:cs="Times New Roman"/>
          <w:b/>
        </w:rPr>
        <w:fldChar w:fldCharType="begin"/>
      </w:r>
      <w:r w:rsidRPr="00BD3368">
        <w:rPr>
          <w:rFonts w:cs="Times New Roman"/>
          <w:b/>
        </w:rPr>
        <w:instrText xml:space="preserve"> SEQ Grafico \* ARABIC </w:instrText>
      </w:r>
      <w:r w:rsidRPr="00BD3368">
        <w:rPr>
          <w:rFonts w:cs="Times New Roman"/>
          <w:b/>
        </w:rPr>
        <w:fldChar w:fldCharType="separate"/>
      </w:r>
      <w:r w:rsidR="00A46DA0">
        <w:rPr>
          <w:rFonts w:cs="Times New Roman"/>
          <w:b/>
          <w:noProof/>
        </w:rPr>
        <w:t>6</w:t>
      </w:r>
      <w:r w:rsidRPr="00BD3368">
        <w:rPr>
          <w:rFonts w:cs="Times New Roman"/>
          <w:b/>
        </w:rPr>
        <w:fldChar w:fldCharType="end"/>
      </w:r>
      <w:r w:rsidRPr="002A3E67">
        <w:rPr>
          <w:rFonts w:cs="Times New Roman"/>
        </w:rPr>
        <w:t>. Uso de la tecnología.</w:t>
      </w:r>
      <w:bookmarkEnd w:id="87"/>
    </w:p>
    <w:p w14:paraId="3399CE62" w14:textId="77777777" w:rsidR="001B3897" w:rsidRPr="00962C1E" w:rsidRDefault="001B3897" w:rsidP="002A3E67">
      <w:pPr>
        <w:pStyle w:val="Epgrafe"/>
        <w:keepNext/>
        <w:spacing w:after="0"/>
        <w:jc w:val="center"/>
        <w:rPr>
          <w:rFonts w:cs="Times New Roman"/>
          <w:sz w:val="24"/>
          <w:szCs w:val="24"/>
        </w:rPr>
      </w:pPr>
      <w:r w:rsidRPr="00962C1E">
        <w:rPr>
          <w:rFonts w:cs="Times New Roman"/>
          <w:noProof/>
          <w:sz w:val="24"/>
          <w:szCs w:val="24"/>
        </w:rPr>
        <w:drawing>
          <wp:inline distT="0" distB="0" distL="0" distR="0" wp14:anchorId="3CEAA08C" wp14:editId="101DDE4C">
            <wp:extent cx="4572000" cy="2743200"/>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E8F5CBF" w14:textId="0542C420" w:rsidR="001B3897" w:rsidRPr="002A3E67" w:rsidRDefault="00680F5B" w:rsidP="002A3E67">
      <w:pPr>
        <w:spacing w:after="0" w:line="360" w:lineRule="auto"/>
        <w:ind w:firstLine="708"/>
        <w:rPr>
          <w:rFonts w:ascii="Times New Roman" w:hAnsi="Times New Roman" w:cs="Times New Roman"/>
          <w:b/>
          <w:color w:val="auto"/>
          <w:sz w:val="20"/>
          <w:szCs w:val="24"/>
        </w:rPr>
      </w:pPr>
      <w:r>
        <w:rPr>
          <w:rFonts w:ascii="Times New Roman" w:hAnsi="Times New Roman" w:cs="Times New Roman"/>
          <w:b/>
          <w:color w:val="auto"/>
          <w:sz w:val="20"/>
          <w:szCs w:val="24"/>
        </w:rPr>
        <w:t xml:space="preserve">     </w:t>
      </w:r>
      <w:r w:rsidR="001B3897" w:rsidRPr="002A3E67">
        <w:rPr>
          <w:rFonts w:ascii="Times New Roman" w:hAnsi="Times New Roman" w:cs="Times New Roman"/>
          <w:b/>
          <w:color w:val="auto"/>
          <w:sz w:val="20"/>
          <w:szCs w:val="24"/>
        </w:rPr>
        <w:t xml:space="preserve">Elaborado por: </w:t>
      </w:r>
      <w:r w:rsidR="001B3897" w:rsidRPr="002A3E67">
        <w:rPr>
          <w:rFonts w:ascii="Times New Roman" w:hAnsi="Times New Roman" w:cs="Times New Roman"/>
          <w:color w:val="auto"/>
          <w:sz w:val="20"/>
          <w:szCs w:val="24"/>
        </w:rPr>
        <w:t>Los investigadores</w:t>
      </w:r>
    </w:p>
    <w:p w14:paraId="26450589" w14:textId="4164C71B" w:rsidR="001B3897" w:rsidRPr="00962C1E" w:rsidRDefault="001B3897" w:rsidP="001B3897">
      <w:pPr>
        <w:spacing w:before="360" w:after="360" w:line="360" w:lineRule="auto"/>
        <w:jc w:val="both"/>
        <w:rPr>
          <w:rFonts w:ascii="Times New Roman" w:hAnsi="Times New Roman" w:cs="Times New Roman"/>
          <w:color w:val="auto"/>
          <w:sz w:val="24"/>
          <w:szCs w:val="24"/>
        </w:rPr>
      </w:pPr>
      <w:r w:rsidRPr="00962C1E">
        <w:rPr>
          <w:rFonts w:ascii="Times New Roman" w:hAnsi="Times New Roman" w:cs="Times New Roman"/>
          <w:b/>
          <w:color w:val="auto"/>
          <w:sz w:val="24"/>
          <w:szCs w:val="24"/>
        </w:rPr>
        <w:t>ANÁLISIS E INTERPRETACIÓN</w:t>
      </w:r>
      <w:r w:rsidRPr="00962C1E">
        <w:rPr>
          <w:rFonts w:ascii="Times New Roman" w:hAnsi="Times New Roman" w:cs="Times New Roman"/>
          <w:color w:val="auto"/>
          <w:sz w:val="24"/>
          <w:szCs w:val="24"/>
        </w:rPr>
        <w:t xml:space="preserve">: </w:t>
      </w:r>
      <w:r w:rsidR="002A3E67">
        <w:rPr>
          <w:rFonts w:ascii="Times New Roman" w:hAnsi="Times New Roman" w:cs="Times New Roman"/>
          <w:color w:val="auto"/>
          <w:sz w:val="24"/>
          <w:szCs w:val="24"/>
        </w:rPr>
        <w:t>En el Gráfico 6</w:t>
      </w:r>
      <w:r w:rsidRPr="00962C1E">
        <w:rPr>
          <w:rFonts w:ascii="Times New Roman" w:hAnsi="Times New Roman" w:cs="Times New Roman"/>
          <w:color w:val="auto"/>
          <w:sz w:val="24"/>
          <w:szCs w:val="24"/>
        </w:rPr>
        <w:t xml:space="preserve"> se puede apreciar que el 90% es decir la mayoría de personas manifestaron que el uso de la tecnología es la mejor manera para conocer la información, mientras que un 10% consideran que no es importante el uso de la tecnología.</w:t>
      </w:r>
    </w:p>
    <w:p w14:paraId="40F21982" w14:textId="77777777" w:rsidR="001B3897" w:rsidRPr="00962C1E" w:rsidRDefault="001B3897" w:rsidP="001B3897">
      <w:pPr>
        <w:pStyle w:val="Ttulo2"/>
        <w:rPr>
          <w:rFonts w:ascii="Times New Roman" w:hAnsi="Times New Roman" w:cs="Times New Roman"/>
          <w:b w:val="0"/>
          <w:color w:val="auto"/>
          <w:sz w:val="24"/>
          <w:szCs w:val="24"/>
        </w:rPr>
      </w:pPr>
      <w:bookmarkStart w:id="88" w:name="_Toc504985033"/>
      <w:r w:rsidRPr="00962C1E">
        <w:rPr>
          <w:rFonts w:ascii="Times New Roman" w:hAnsi="Times New Roman" w:cs="Times New Roman"/>
          <w:color w:val="auto"/>
          <w:sz w:val="24"/>
          <w:szCs w:val="24"/>
        </w:rPr>
        <w:t>PREGUNTA N° 6</w:t>
      </w:r>
      <w:bookmarkEnd w:id="88"/>
    </w:p>
    <w:p w14:paraId="082924B9" w14:textId="7CCF0214" w:rsidR="0014129D" w:rsidRDefault="001B3897" w:rsidP="00680F5B">
      <w:pPr>
        <w:spacing w:before="360" w:after="360" w:line="360" w:lineRule="auto"/>
      </w:pPr>
      <w:r w:rsidRPr="00962C1E">
        <w:rPr>
          <w:rFonts w:ascii="Times New Roman" w:hAnsi="Times New Roman" w:cs="Times New Roman"/>
          <w:b/>
          <w:color w:val="auto"/>
          <w:sz w:val="24"/>
          <w:szCs w:val="24"/>
        </w:rPr>
        <w:t>¿Ha tenido algún tipo de inconveniente al no tener información de los principales atractivos turísticos de la Provincia de Cotopaxi?</w:t>
      </w:r>
    </w:p>
    <w:p w14:paraId="2D728F72" w14:textId="0A17C734" w:rsidR="0014129D" w:rsidRPr="0014129D" w:rsidRDefault="0014129D" w:rsidP="0014129D">
      <w:pPr>
        <w:pStyle w:val="Epgrafe"/>
        <w:keepNext/>
        <w:spacing w:after="0"/>
        <w:rPr>
          <w:rFonts w:cs="Times New Roman"/>
        </w:rPr>
      </w:pPr>
      <w:r>
        <w:rPr>
          <w:rFonts w:cs="Times New Roman"/>
        </w:rPr>
        <w:t xml:space="preserve">                    </w:t>
      </w:r>
      <w:r w:rsidR="00680F5B">
        <w:rPr>
          <w:rFonts w:cs="Times New Roman"/>
        </w:rPr>
        <w:t xml:space="preserve">      </w:t>
      </w:r>
      <w:r>
        <w:rPr>
          <w:rFonts w:cs="Times New Roman"/>
        </w:rPr>
        <w:t xml:space="preserve"> </w:t>
      </w:r>
      <w:bookmarkStart w:id="89" w:name="_Toc504978720"/>
      <w:r w:rsidRPr="0014129D">
        <w:rPr>
          <w:rFonts w:cs="Times New Roman"/>
          <w:b/>
        </w:rPr>
        <w:t xml:space="preserve">Tabla </w:t>
      </w:r>
      <w:r w:rsidRPr="0014129D">
        <w:rPr>
          <w:rFonts w:cs="Times New Roman"/>
          <w:b/>
        </w:rPr>
        <w:fldChar w:fldCharType="begin"/>
      </w:r>
      <w:r w:rsidRPr="0014129D">
        <w:rPr>
          <w:rFonts w:cs="Times New Roman"/>
          <w:b/>
        </w:rPr>
        <w:instrText xml:space="preserve"> SEQ Tabla \* ARABIC </w:instrText>
      </w:r>
      <w:r w:rsidRPr="0014129D">
        <w:rPr>
          <w:rFonts w:cs="Times New Roman"/>
          <w:b/>
        </w:rPr>
        <w:fldChar w:fldCharType="separate"/>
      </w:r>
      <w:r w:rsidR="00A46DA0">
        <w:rPr>
          <w:rFonts w:cs="Times New Roman"/>
          <w:b/>
          <w:noProof/>
        </w:rPr>
        <w:t>6</w:t>
      </w:r>
      <w:r w:rsidRPr="0014129D">
        <w:rPr>
          <w:rFonts w:cs="Times New Roman"/>
          <w:b/>
        </w:rPr>
        <w:fldChar w:fldCharType="end"/>
      </w:r>
      <w:r w:rsidRPr="0014129D">
        <w:rPr>
          <w:rFonts w:cs="Times New Roman"/>
          <w:b/>
        </w:rPr>
        <w:t>.</w:t>
      </w:r>
      <w:r w:rsidRPr="0014129D">
        <w:rPr>
          <w:rFonts w:cs="Times New Roman"/>
        </w:rPr>
        <w:t xml:space="preserve"> No tener información.</w:t>
      </w:r>
      <w:bookmarkEnd w:id="89"/>
    </w:p>
    <w:tbl>
      <w:tblPr>
        <w:tblStyle w:val="GridTable4Accent3"/>
        <w:tblW w:w="0" w:type="auto"/>
        <w:jc w:val="center"/>
        <w:tblLook w:val="04A0" w:firstRow="1" w:lastRow="0" w:firstColumn="1" w:lastColumn="0" w:noHBand="0" w:noVBand="1"/>
      </w:tblPr>
      <w:tblGrid>
        <w:gridCol w:w="2483"/>
        <w:gridCol w:w="1935"/>
        <w:gridCol w:w="1894"/>
      </w:tblGrid>
      <w:tr w:rsidR="00962C1E" w:rsidRPr="00962C1E" w14:paraId="3BBB8243" w14:textId="77777777" w:rsidTr="0014129D">
        <w:trPr>
          <w:cnfStyle w:val="100000000000" w:firstRow="1" w:lastRow="0" w:firstColumn="0" w:lastColumn="0" w:oddVBand="0" w:evenVBand="0" w:oddHBand="0" w:evenHBand="0"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2483" w:type="dxa"/>
          </w:tcPr>
          <w:p w14:paraId="1EF5D1C5" w14:textId="77777777" w:rsidR="001B3897" w:rsidRPr="0014129D" w:rsidRDefault="001B3897" w:rsidP="0014129D">
            <w:pPr>
              <w:spacing w:line="360" w:lineRule="auto"/>
              <w:ind w:left="360"/>
              <w:jc w:val="center"/>
              <w:rPr>
                <w:rFonts w:ascii="Times New Roman" w:hAnsi="Times New Roman" w:cs="Times New Roman"/>
                <w:color w:val="auto"/>
                <w:sz w:val="24"/>
                <w:szCs w:val="24"/>
              </w:rPr>
            </w:pPr>
            <w:r w:rsidRPr="0014129D">
              <w:rPr>
                <w:rFonts w:ascii="Times New Roman" w:hAnsi="Times New Roman" w:cs="Times New Roman"/>
                <w:color w:val="auto"/>
                <w:sz w:val="24"/>
                <w:szCs w:val="24"/>
              </w:rPr>
              <w:t>Detalle</w:t>
            </w:r>
          </w:p>
        </w:tc>
        <w:tc>
          <w:tcPr>
            <w:tcW w:w="1935" w:type="dxa"/>
          </w:tcPr>
          <w:p w14:paraId="577D45BC" w14:textId="77777777" w:rsidR="001B3897" w:rsidRPr="0014129D" w:rsidRDefault="001B3897" w:rsidP="0014129D">
            <w:pPr>
              <w:spacing w:line="36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4129D">
              <w:rPr>
                <w:rFonts w:ascii="Times New Roman" w:hAnsi="Times New Roman" w:cs="Times New Roman"/>
                <w:color w:val="auto"/>
                <w:sz w:val="24"/>
                <w:szCs w:val="24"/>
              </w:rPr>
              <w:t>Frecuencia</w:t>
            </w:r>
          </w:p>
        </w:tc>
        <w:tc>
          <w:tcPr>
            <w:tcW w:w="1894" w:type="dxa"/>
          </w:tcPr>
          <w:p w14:paraId="7BE92EF6" w14:textId="77777777" w:rsidR="001B3897" w:rsidRPr="0014129D" w:rsidRDefault="001B3897" w:rsidP="0014129D">
            <w:pPr>
              <w:spacing w:line="36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4129D">
              <w:rPr>
                <w:rFonts w:ascii="Times New Roman" w:hAnsi="Times New Roman" w:cs="Times New Roman"/>
                <w:color w:val="auto"/>
                <w:sz w:val="24"/>
                <w:szCs w:val="24"/>
              </w:rPr>
              <w:t>Porcentaje</w:t>
            </w:r>
          </w:p>
        </w:tc>
      </w:tr>
      <w:tr w:rsidR="00962C1E" w:rsidRPr="00962C1E" w14:paraId="4CF530A8" w14:textId="77777777" w:rsidTr="0014129D">
        <w:trPr>
          <w:cnfStyle w:val="000000100000" w:firstRow="0" w:lastRow="0" w:firstColumn="0" w:lastColumn="0" w:oddVBand="0" w:evenVBand="0" w:oddHBand="1" w:evenHBand="0" w:firstRowFirstColumn="0" w:firstRowLastColumn="0" w:lastRowFirstColumn="0" w:lastRowLastColumn="0"/>
          <w:trHeight w:val="434"/>
          <w:jc w:val="center"/>
        </w:trPr>
        <w:tc>
          <w:tcPr>
            <w:cnfStyle w:val="001000000000" w:firstRow="0" w:lastRow="0" w:firstColumn="1" w:lastColumn="0" w:oddVBand="0" w:evenVBand="0" w:oddHBand="0" w:evenHBand="0" w:firstRowFirstColumn="0" w:firstRowLastColumn="0" w:lastRowFirstColumn="0" w:lastRowLastColumn="0"/>
            <w:tcW w:w="2483" w:type="dxa"/>
          </w:tcPr>
          <w:p w14:paraId="23811796" w14:textId="77777777" w:rsidR="001B3897" w:rsidRPr="00962C1E" w:rsidRDefault="001B3897" w:rsidP="0014129D">
            <w:pPr>
              <w:spacing w:line="360" w:lineRule="auto"/>
              <w:ind w:left="360"/>
              <w:jc w:val="center"/>
              <w:rPr>
                <w:rFonts w:ascii="Times New Roman" w:hAnsi="Times New Roman" w:cs="Times New Roman"/>
                <w:color w:val="auto"/>
                <w:szCs w:val="24"/>
              </w:rPr>
            </w:pPr>
            <w:r w:rsidRPr="00962C1E">
              <w:rPr>
                <w:rFonts w:ascii="Times New Roman" w:hAnsi="Times New Roman" w:cs="Times New Roman"/>
                <w:color w:val="auto"/>
                <w:szCs w:val="24"/>
              </w:rPr>
              <w:t>SIEMPRE</w:t>
            </w:r>
          </w:p>
        </w:tc>
        <w:tc>
          <w:tcPr>
            <w:tcW w:w="1935" w:type="dxa"/>
          </w:tcPr>
          <w:p w14:paraId="2A72A7C4" w14:textId="77777777" w:rsidR="001B3897" w:rsidRPr="00962C1E" w:rsidRDefault="001B3897" w:rsidP="0014129D">
            <w:pPr>
              <w:spacing w:line="360" w:lineRule="auto"/>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7</w:t>
            </w:r>
          </w:p>
        </w:tc>
        <w:tc>
          <w:tcPr>
            <w:tcW w:w="1894" w:type="dxa"/>
          </w:tcPr>
          <w:p w14:paraId="0B9ACE9E" w14:textId="77777777" w:rsidR="001B3897" w:rsidRPr="00962C1E" w:rsidRDefault="001B3897" w:rsidP="0014129D">
            <w:pPr>
              <w:spacing w:line="360" w:lineRule="auto"/>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18%</w:t>
            </w:r>
          </w:p>
        </w:tc>
      </w:tr>
      <w:tr w:rsidR="00962C1E" w:rsidRPr="00962C1E" w14:paraId="437A27B0" w14:textId="77777777" w:rsidTr="0014129D">
        <w:trPr>
          <w:trHeight w:val="459"/>
          <w:jc w:val="center"/>
        </w:trPr>
        <w:tc>
          <w:tcPr>
            <w:cnfStyle w:val="001000000000" w:firstRow="0" w:lastRow="0" w:firstColumn="1" w:lastColumn="0" w:oddVBand="0" w:evenVBand="0" w:oddHBand="0" w:evenHBand="0" w:firstRowFirstColumn="0" w:firstRowLastColumn="0" w:lastRowFirstColumn="0" w:lastRowLastColumn="0"/>
            <w:tcW w:w="2483" w:type="dxa"/>
          </w:tcPr>
          <w:p w14:paraId="75586BC7" w14:textId="77777777" w:rsidR="001B3897" w:rsidRPr="00962C1E" w:rsidRDefault="001B3897" w:rsidP="0014129D">
            <w:pPr>
              <w:spacing w:line="360" w:lineRule="auto"/>
              <w:ind w:left="360"/>
              <w:jc w:val="center"/>
              <w:rPr>
                <w:rFonts w:ascii="Times New Roman" w:hAnsi="Times New Roman" w:cs="Times New Roman"/>
                <w:color w:val="auto"/>
                <w:szCs w:val="24"/>
              </w:rPr>
            </w:pPr>
            <w:r w:rsidRPr="00962C1E">
              <w:rPr>
                <w:rFonts w:ascii="Times New Roman" w:hAnsi="Times New Roman" w:cs="Times New Roman"/>
                <w:color w:val="auto"/>
                <w:szCs w:val="24"/>
              </w:rPr>
              <w:t>REGULARMENTE</w:t>
            </w:r>
          </w:p>
        </w:tc>
        <w:tc>
          <w:tcPr>
            <w:tcW w:w="1935" w:type="dxa"/>
          </w:tcPr>
          <w:p w14:paraId="5C2BADD3" w14:textId="77777777" w:rsidR="001B3897" w:rsidRPr="00962C1E" w:rsidRDefault="001B3897" w:rsidP="0014129D">
            <w:pPr>
              <w:spacing w:line="360" w:lineRule="auto"/>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16</w:t>
            </w:r>
          </w:p>
        </w:tc>
        <w:tc>
          <w:tcPr>
            <w:tcW w:w="1894" w:type="dxa"/>
          </w:tcPr>
          <w:p w14:paraId="12B84D4C" w14:textId="77777777" w:rsidR="001B3897" w:rsidRPr="00962C1E" w:rsidRDefault="001B3897" w:rsidP="0014129D">
            <w:pPr>
              <w:spacing w:line="360" w:lineRule="auto"/>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40%</w:t>
            </w:r>
          </w:p>
        </w:tc>
      </w:tr>
      <w:tr w:rsidR="00962C1E" w:rsidRPr="00962C1E" w14:paraId="191D4BE5" w14:textId="77777777" w:rsidTr="0014129D">
        <w:trPr>
          <w:cnfStyle w:val="000000100000" w:firstRow="0" w:lastRow="0" w:firstColumn="0" w:lastColumn="0" w:oddVBand="0" w:evenVBand="0" w:oddHBand="1" w:evenHBand="0"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2483" w:type="dxa"/>
          </w:tcPr>
          <w:p w14:paraId="405164ED" w14:textId="77777777" w:rsidR="001B3897" w:rsidRPr="00962C1E" w:rsidRDefault="001B3897" w:rsidP="0014129D">
            <w:pPr>
              <w:spacing w:line="360" w:lineRule="auto"/>
              <w:ind w:left="360"/>
              <w:jc w:val="center"/>
              <w:rPr>
                <w:rFonts w:ascii="Times New Roman" w:hAnsi="Times New Roman" w:cs="Times New Roman"/>
                <w:color w:val="auto"/>
                <w:szCs w:val="24"/>
              </w:rPr>
            </w:pPr>
            <w:r w:rsidRPr="00962C1E">
              <w:rPr>
                <w:rFonts w:ascii="Times New Roman" w:hAnsi="Times New Roman" w:cs="Times New Roman"/>
                <w:color w:val="auto"/>
                <w:szCs w:val="24"/>
              </w:rPr>
              <w:t>POCAS VECES</w:t>
            </w:r>
          </w:p>
        </w:tc>
        <w:tc>
          <w:tcPr>
            <w:tcW w:w="1935" w:type="dxa"/>
          </w:tcPr>
          <w:p w14:paraId="0D99B7B6" w14:textId="77777777" w:rsidR="001B3897" w:rsidRPr="00962C1E" w:rsidRDefault="001B3897" w:rsidP="0014129D">
            <w:pPr>
              <w:spacing w:line="360" w:lineRule="auto"/>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12</w:t>
            </w:r>
          </w:p>
        </w:tc>
        <w:tc>
          <w:tcPr>
            <w:tcW w:w="1894" w:type="dxa"/>
          </w:tcPr>
          <w:p w14:paraId="5D296BE6" w14:textId="77777777" w:rsidR="001B3897" w:rsidRPr="00962C1E" w:rsidRDefault="001B3897" w:rsidP="0014129D">
            <w:pPr>
              <w:spacing w:line="360" w:lineRule="auto"/>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30%</w:t>
            </w:r>
          </w:p>
        </w:tc>
      </w:tr>
      <w:tr w:rsidR="00962C1E" w:rsidRPr="00962C1E" w14:paraId="17563494" w14:textId="77777777" w:rsidTr="0014129D">
        <w:trPr>
          <w:trHeight w:val="459"/>
          <w:jc w:val="center"/>
        </w:trPr>
        <w:tc>
          <w:tcPr>
            <w:cnfStyle w:val="001000000000" w:firstRow="0" w:lastRow="0" w:firstColumn="1" w:lastColumn="0" w:oddVBand="0" w:evenVBand="0" w:oddHBand="0" w:evenHBand="0" w:firstRowFirstColumn="0" w:firstRowLastColumn="0" w:lastRowFirstColumn="0" w:lastRowLastColumn="0"/>
            <w:tcW w:w="2483" w:type="dxa"/>
          </w:tcPr>
          <w:p w14:paraId="13F554E7" w14:textId="77777777" w:rsidR="001B3897" w:rsidRPr="00962C1E" w:rsidRDefault="001B3897" w:rsidP="0014129D">
            <w:pPr>
              <w:spacing w:line="360" w:lineRule="auto"/>
              <w:ind w:left="360"/>
              <w:jc w:val="center"/>
              <w:rPr>
                <w:rFonts w:ascii="Times New Roman" w:hAnsi="Times New Roman" w:cs="Times New Roman"/>
                <w:color w:val="auto"/>
                <w:szCs w:val="24"/>
              </w:rPr>
            </w:pPr>
            <w:r w:rsidRPr="00962C1E">
              <w:rPr>
                <w:rFonts w:ascii="Times New Roman" w:hAnsi="Times New Roman" w:cs="Times New Roman"/>
                <w:color w:val="auto"/>
                <w:szCs w:val="24"/>
              </w:rPr>
              <w:t>NUNCA</w:t>
            </w:r>
          </w:p>
        </w:tc>
        <w:tc>
          <w:tcPr>
            <w:tcW w:w="1935" w:type="dxa"/>
          </w:tcPr>
          <w:p w14:paraId="45C6EB0C" w14:textId="77777777" w:rsidR="001B3897" w:rsidRPr="00962C1E" w:rsidRDefault="001B3897" w:rsidP="0014129D">
            <w:pPr>
              <w:spacing w:line="360" w:lineRule="auto"/>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5</w:t>
            </w:r>
          </w:p>
        </w:tc>
        <w:tc>
          <w:tcPr>
            <w:tcW w:w="1894" w:type="dxa"/>
          </w:tcPr>
          <w:p w14:paraId="7B340FFC" w14:textId="77777777" w:rsidR="001B3897" w:rsidRPr="00962C1E" w:rsidRDefault="001B3897" w:rsidP="0014129D">
            <w:pPr>
              <w:spacing w:line="360" w:lineRule="auto"/>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12%</w:t>
            </w:r>
          </w:p>
        </w:tc>
      </w:tr>
      <w:tr w:rsidR="00962C1E" w:rsidRPr="00962C1E" w14:paraId="5C1E7C27" w14:textId="77777777" w:rsidTr="0014129D">
        <w:trPr>
          <w:cnfStyle w:val="000000100000" w:firstRow="0" w:lastRow="0" w:firstColumn="0" w:lastColumn="0" w:oddVBand="0" w:evenVBand="0" w:oddHBand="1" w:evenHBand="0" w:firstRowFirstColumn="0" w:firstRowLastColumn="0" w:lastRowFirstColumn="0" w:lastRowLastColumn="0"/>
          <w:trHeight w:val="434"/>
          <w:jc w:val="center"/>
        </w:trPr>
        <w:tc>
          <w:tcPr>
            <w:cnfStyle w:val="001000000000" w:firstRow="0" w:lastRow="0" w:firstColumn="1" w:lastColumn="0" w:oddVBand="0" w:evenVBand="0" w:oddHBand="0" w:evenHBand="0" w:firstRowFirstColumn="0" w:firstRowLastColumn="0" w:lastRowFirstColumn="0" w:lastRowLastColumn="0"/>
            <w:tcW w:w="2483" w:type="dxa"/>
          </w:tcPr>
          <w:p w14:paraId="612BD952" w14:textId="77777777" w:rsidR="001B3897" w:rsidRPr="00962C1E" w:rsidRDefault="001B3897" w:rsidP="0014129D">
            <w:pPr>
              <w:spacing w:line="360" w:lineRule="auto"/>
              <w:ind w:left="360"/>
              <w:jc w:val="center"/>
              <w:rPr>
                <w:rFonts w:ascii="Times New Roman" w:hAnsi="Times New Roman" w:cs="Times New Roman"/>
                <w:color w:val="auto"/>
                <w:szCs w:val="24"/>
              </w:rPr>
            </w:pPr>
            <w:r w:rsidRPr="00962C1E">
              <w:rPr>
                <w:rFonts w:ascii="Times New Roman" w:hAnsi="Times New Roman" w:cs="Times New Roman"/>
                <w:color w:val="auto"/>
                <w:szCs w:val="24"/>
              </w:rPr>
              <w:t>TOTAL</w:t>
            </w:r>
          </w:p>
        </w:tc>
        <w:tc>
          <w:tcPr>
            <w:tcW w:w="1935" w:type="dxa"/>
          </w:tcPr>
          <w:p w14:paraId="6A3D0A89" w14:textId="77777777" w:rsidR="001B3897" w:rsidRPr="00962C1E" w:rsidRDefault="001B3897" w:rsidP="0014129D">
            <w:pPr>
              <w:spacing w:line="360" w:lineRule="auto"/>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40</w:t>
            </w:r>
          </w:p>
        </w:tc>
        <w:tc>
          <w:tcPr>
            <w:tcW w:w="1894" w:type="dxa"/>
          </w:tcPr>
          <w:p w14:paraId="42CA0B40" w14:textId="77777777" w:rsidR="001B3897" w:rsidRPr="00962C1E" w:rsidRDefault="001B3897" w:rsidP="0014129D">
            <w:pPr>
              <w:spacing w:line="360" w:lineRule="auto"/>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100%</w:t>
            </w:r>
          </w:p>
        </w:tc>
      </w:tr>
    </w:tbl>
    <w:p w14:paraId="188DBF35" w14:textId="02C20708" w:rsidR="001B3897" w:rsidRPr="0014129D" w:rsidRDefault="0014129D" w:rsidP="0014129D">
      <w:pPr>
        <w:spacing w:after="0" w:line="240" w:lineRule="auto"/>
        <w:rPr>
          <w:rFonts w:ascii="Times New Roman" w:hAnsi="Times New Roman" w:cs="Times New Roman"/>
          <w:b/>
          <w:color w:val="auto"/>
          <w:sz w:val="18"/>
          <w:szCs w:val="24"/>
        </w:rPr>
      </w:pPr>
      <w:r>
        <w:rPr>
          <w:rFonts w:ascii="Times New Roman" w:hAnsi="Times New Roman" w:cs="Times New Roman"/>
          <w:b/>
          <w:color w:val="auto"/>
          <w:sz w:val="24"/>
          <w:szCs w:val="24"/>
        </w:rPr>
        <w:t xml:space="preserve">                 </w:t>
      </w:r>
      <w:r w:rsidR="00680F5B">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 xml:space="preserve"> </w:t>
      </w:r>
      <w:r w:rsidR="001B3897" w:rsidRPr="0014129D">
        <w:rPr>
          <w:rFonts w:ascii="Times New Roman" w:hAnsi="Times New Roman" w:cs="Times New Roman"/>
          <w:b/>
          <w:color w:val="auto"/>
          <w:sz w:val="18"/>
          <w:szCs w:val="24"/>
        </w:rPr>
        <w:t xml:space="preserve">Fuente: </w:t>
      </w:r>
      <w:r w:rsidR="001B3897" w:rsidRPr="0014129D">
        <w:rPr>
          <w:rFonts w:ascii="Times New Roman" w:hAnsi="Times New Roman" w:cs="Times New Roman"/>
          <w:color w:val="auto"/>
          <w:sz w:val="18"/>
          <w:szCs w:val="24"/>
        </w:rPr>
        <w:t>Encuesta de Investigación</w:t>
      </w:r>
    </w:p>
    <w:p w14:paraId="10ED2255" w14:textId="25A5D071" w:rsidR="001B3897" w:rsidRDefault="0014129D" w:rsidP="0014129D">
      <w:pPr>
        <w:spacing w:after="0" w:line="240" w:lineRule="auto"/>
        <w:rPr>
          <w:rFonts w:ascii="Times New Roman" w:hAnsi="Times New Roman" w:cs="Times New Roman"/>
          <w:color w:val="auto"/>
          <w:sz w:val="18"/>
          <w:szCs w:val="24"/>
        </w:rPr>
      </w:pPr>
      <w:r w:rsidRPr="0014129D">
        <w:rPr>
          <w:rFonts w:ascii="Times New Roman" w:hAnsi="Times New Roman" w:cs="Times New Roman"/>
          <w:b/>
          <w:color w:val="auto"/>
          <w:sz w:val="18"/>
          <w:szCs w:val="24"/>
        </w:rPr>
        <w:t xml:space="preserve">                 </w:t>
      </w:r>
      <w:r>
        <w:rPr>
          <w:rFonts w:ascii="Times New Roman" w:hAnsi="Times New Roman" w:cs="Times New Roman"/>
          <w:b/>
          <w:color w:val="auto"/>
          <w:sz w:val="18"/>
          <w:szCs w:val="24"/>
        </w:rPr>
        <w:t xml:space="preserve">      </w:t>
      </w:r>
      <w:r w:rsidRPr="0014129D">
        <w:rPr>
          <w:rFonts w:ascii="Times New Roman" w:hAnsi="Times New Roman" w:cs="Times New Roman"/>
          <w:b/>
          <w:color w:val="auto"/>
          <w:sz w:val="18"/>
          <w:szCs w:val="24"/>
        </w:rPr>
        <w:t xml:space="preserve"> </w:t>
      </w:r>
      <w:r w:rsidR="00680F5B">
        <w:rPr>
          <w:rFonts w:ascii="Times New Roman" w:hAnsi="Times New Roman" w:cs="Times New Roman"/>
          <w:b/>
          <w:color w:val="auto"/>
          <w:sz w:val="18"/>
          <w:szCs w:val="24"/>
        </w:rPr>
        <w:t xml:space="preserve">     </w:t>
      </w:r>
      <w:r w:rsidR="001B3897" w:rsidRPr="0014129D">
        <w:rPr>
          <w:rFonts w:ascii="Times New Roman" w:hAnsi="Times New Roman" w:cs="Times New Roman"/>
          <w:b/>
          <w:color w:val="auto"/>
          <w:sz w:val="18"/>
          <w:szCs w:val="24"/>
        </w:rPr>
        <w:t xml:space="preserve">Elaborado por: </w:t>
      </w:r>
      <w:r w:rsidR="001B3897" w:rsidRPr="0014129D">
        <w:rPr>
          <w:rFonts w:ascii="Times New Roman" w:hAnsi="Times New Roman" w:cs="Times New Roman"/>
          <w:color w:val="auto"/>
          <w:sz w:val="18"/>
          <w:szCs w:val="24"/>
        </w:rPr>
        <w:t>Los investigadores</w:t>
      </w:r>
    </w:p>
    <w:p w14:paraId="744AD4B1" w14:textId="77777777" w:rsidR="0014129D" w:rsidRDefault="0014129D" w:rsidP="0014129D">
      <w:pPr>
        <w:spacing w:after="0" w:line="240" w:lineRule="auto"/>
        <w:rPr>
          <w:rFonts w:ascii="Times New Roman" w:hAnsi="Times New Roman" w:cs="Times New Roman"/>
          <w:color w:val="auto"/>
          <w:sz w:val="18"/>
          <w:szCs w:val="24"/>
        </w:rPr>
      </w:pPr>
    </w:p>
    <w:p w14:paraId="75CE84E1" w14:textId="77777777" w:rsidR="0014129D" w:rsidRPr="0014129D" w:rsidRDefault="0014129D" w:rsidP="0014129D">
      <w:pPr>
        <w:spacing w:after="0" w:line="240" w:lineRule="auto"/>
        <w:rPr>
          <w:rFonts w:ascii="Times New Roman" w:hAnsi="Times New Roman" w:cs="Times New Roman"/>
          <w:b/>
          <w:color w:val="auto"/>
          <w:sz w:val="18"/>
          <w:szCs w:val="24"/>
        </w:rPr>
      </w:pPr>
    </w:p>
    <w:p w14:paraId="0ECCB23D" w14:textId="438266DC" w:rsidR="002A3E67" w:rsidRDefault="0014129D" w:rsidP="002A3E67">
      <w:pPr>
        <w:pStyle w:val="Epgrafe"/>
        <w:keepNext/>
        <w:spacing w:after="0"/>
        <w:rPr>
          <w:rFonts w:cs="Times New Roman"/>
        </w:rPr>
      </w:pPr>
      <w:r>
        <w:rPr>
          <w:rFonts w:cs="Times New Roman"/>
          <w:b/>
          <w:sz w:val="14"/>
        </w:rPr>
        <w:lastRenderedPageBreak/>
        <w:t xml:space="preserve">      </w:t>
      </w:r>
      <w:r w:rsidR="002A3E67" w:rsidRPr="0014129D">
        <w:rPr>
          <w:rFonts w:cs="Times New Roman"/>
          <w:b/>
          <w:sz w:val="14"/>
        </w:rPr>
        <w:t xml:space="preserve">             </w:t>
      </w:r>
      <w:r w:rsidR="00680F5B">
        <w:rPr>
          <w:rFonts w:cs="Times New Roman"/>
          <w:b/>
          <w:sz w:val="14"/>
        </w:rPr>
        <w:t xml:space="preserve">        </w:t>
      </w:r>
      <w:bookmarkStart w:id="90" w:name="_Toc504983081"/>
      <w:r w:rsidR="002A3E67" w:rsidRPr="00BD3368">
        <w:rPr>
          <w:rFonts w:cs="Times New Roman"/>
          <w:b/>
        </w:rPr>
        <w:t xml:space="preserve">Grafico </w:t>
      </w:r>
      <w:r w:rsidR="002A3E67" w:rsidRPr="00BD3368">
        <w:rPr>
          <w:rFonts w:cs="Times New Roman"/>
          <w:b/>
        </w:rPr>
        <w:fldChar w:fldCharType="begin"/>
      </w:r>
      <w:r w:rsidR="002A3E67" w:rsidRPr="00BD3368">
        <w:rPr>
          <w:rFonts w:cs="Times New Roman"/>
          <w:b/>
        </w:rPr>
        <w:instrText xml:space="preserve"> SEQ Grafico \* ARABIC </w:instrText>
      </w:r>
      <w:r w:rsidR="002A3E67" w:rsidRPr="00BD3368">
        <w:rPr>
          <w:rFonts w:cs="Times New Roman"/>
          <w:b/>
        </w:rPr>
        <w:fldChar w:fldCharType="separate"/>
      </w:r>
      <w:r w:rsidR="00A46DA0">
        <w:rPr>
          <w:rFonts w:cs="Times New Roman"/>
          <w:b/>
          <w:noProof/>
        </w:rPr>
        <w:t>7</w:t>
      </w:r>
      <w:r w:rsidR="002A3E67" w:rsidRPr="00BD3368">
        <w:rPr>
          <w:rFonts w:cs="Times New Roman"/>
          <w:b/>
        </w:rPr>
        <w:fldChar w:fldCharType="end"/>
      </w:r>
      <w:r w:rsidR="002A3E67" w:rsidRPr="00BD3368">
        <w:rPr>
          <w:rFonts w:cs="Times New Roman"/>
          <w:b/>
        </w:rPr>
        <w:t>.</w:t>
      </w:r>
      <w:r w:rsidR="002A3E67" w:rsidRPr="002A3E67">
        <w:rPr>
          <w:rFonts w:cs="Times New Roman"/>
        </w:rPr>
        <w:t xml:space="preserve"> No tener información.</w:t>
      </w:r>
      <w:bookmarkEnd w:id="90"/>
    </w:p>
    <w:p w14:paraId="5DDE836F" w14:textId="77777777" w:rsidR="001B3897" w:rsidRPr="00962C1E" w:rsidRDefault="001B3897" w:rsidP="002A3E67">
      <w:pPr>
        <w:pStyle w:val="Epgrafe"/>
        <w:keepNext/>
        <w:spacing w:after="0"/>
        <w:jc w:val="center"/>
        <w:rPr>
          <w:rFonts w:cs="Times New Roman"/>
          <w:sz w:val="24"/>
          <w:szCs w:val="24"/>
        </w:rPr>
      </w:pPr>
      <w:r w:rsidRPr="00962C1E">
        <w:rPr>
          <w:rFonts w:cs="Times New Roman"/>
          <w:noProof/>
          <w:sz w:val="24"/>
          <w:szCs w:val="24"/>
        </w:rPr>
        <w:drawing>
          <wp:inline distT="0" distB="0" distL="0" distR="0" wp14:anchorId="64E5CF5E" wp14:editId="5F51271B">
            <wp:extent cx="4572000" cy="2743200"/>
            <wp:effectExtent l="0" t="0" r="0" b="0"/>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2B18E93" w14:textId="77777777" w:rsidR="00680F5B" w:rsidRDefault="00680F5B" w:rsidP="00680F5B">
      <w:pPr>
        <w:spacing w:after="0" w:line="360" w:lineRule="auto"/>
        <w:ind w:firstLine="708"/>
        <w:rPr>
          <w:rFonts w:ascii="Times New Roman" w:hAnsi="Times New Roman" w:cs="Times New Roman"/>
          <w:color w:val="auto"/>
          <w:sz w:val="18"/>
          <w:szCs w:val="24"/>
        </w:rPr>
      </w:pPr>
      <w:r>
        <w:rPr>
          <w:rFonts w:ascii="Times New Roman" w:hAnsi="Times New Roman" w:cs="Times New Roman"/>
          <w:b/>
          <w:color w:val="auto"/>
          <w:sz w:val="18"/>
          <w:szCs w:val="24"/>
        </w:rPr>
        <w:t xml:space="preserve">     </w:t>
      </w:r>
      <w:r w:rsidR="001B3897" w:rsidRPr="002A3E67">
        <w:rPr>
          <w:rFonts w:ascii="Times New Roman" w:hAnsi="Times New Roman" w:cs="Times New Roman"/>
          <w:b/>
          <w:color w:val="auto"/>
          <w:sz w:val="18"/>
          <w:szCs w:val="24"/>
        </w:rPr>
        <w:t xml:space="preserve">Elaborado por: </w:t>
      </w:r>
      <w:r w:rsidR="001B3897" w:rsidRPr="002A3E67">
        <w:rPr>
          <w:rFonts w:ascii="Times New Roman" w:hAnsi="Times New Roman" w:cs="Times New Roman"/>
          <w:color w:val="auto"/>
          <w:sz w:val="18"/>
          <w:szCs w:val="24"/>
        </w:rPr>
        <w:t>Los investigadores</w:t>
      </w:r>
    </w:p>
    <w:p w14:paraId="0D749A3C" w14:textId="7BAEFC0A" w:rsidR="001B3897" w:rsidRPr="00962C1E" w:rsidRDefault="001B3897" w:rsidP="007058B1">
      <w:pPr>
        <w:spacing w:after="0" w:line="360" w:lineRule="auto"/>
        <w:rPr>
          <w:rFonts w:ascii="Times New Roman" w:hAnsi="Times New Roman" w:cs="Times New Roman"/>
          <w:color w:val="auto"/>
          <w:sz w:val="24"/>
          <w:szCs w:val="24"/>
        </w:rPr>
      </w:pPr>
      <w:r w:rsidRPr="00962C1E">
        <w:rPr>
          <w:rFonts w:ascii="Times New Roman" w:hAnsi="Times New Roman" w:cs="Times New Roman"/>
          <w:b/>
          <w:color w:val="auto"/>
          <w:sz w:val="24"/>
          <w:szCs w:val="24"/>
        </w:rPr>
        <w:t>ANÁLISIS E INTERPRETACIÓN</w:t>
      </w:r>
      <w:r w:rsidRPr="00962C1E">
        <w:rPr>
          <w:rFonts w:ascii="Times New Roman" w:hAnsi="Times New Roman" w:cs="Times New Roman"/>
          <w:color w:val="auto"/>
          <w:sz w:val="24"/>
          <w:szCs w:val="24"/>
        </w:rPr>
        <w:t>:</w:t>
      </w:r>
    </w:p>
    <w:p w14:paraId="4D4DA0A6" w14:textId="77777777" w:rsidR="001B3897" w:rsidRPr="00962C1E" w:rsidRDefault="002A3E67" w:rsidP="001B3897">
      <w:pPr>
        <w:spacing w:before="360" w:after="36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 el Gráfico 7</w:t>
      </w:r>
      <w:r w:rsidR="001B3897" w:rsidRPr="00962C1E">
        <w:rPr>
          <w:rFonts w:ascii="Times New Roman" w:hAnsi="Times New Roman" w:cs="Times New Roman"/>
          <w:color w:val="auto"/>
          <w:sz w:val="24"/>
          <w:szCs w:val="24"/>
        </w:rPr>
        <w:t xml:space="preserve"> se puede visualizar que el 40% de las personas encuestadas regularmente han tenido inconvenientes al buscar información de los lugares turísticos. Mientras que un 30% pocas veces han tenido inconvenientes y el 18% señala que siempre han tenido inconvenientes al buscar información y tan solo el 12% señala que nunca ha tenido inconvenientes.</w:t>
      </w:r>
    </w:p>
    <w:p w14:paraId="3618EAA1" w14:textId="77777777" w:rsidR="001B3897" w:rsidRPr="00962C1E" w:rsidRDefault="001B3897" w:rsidP="001B3897">
      <w:pPr>
        <w:pStyle w:val="Ttulo2"/>
        <w:rPr>
          <w:rFonts w:ascii="Times New Roman" w:hAnsi="Times New Roman" w:cs="Times New Roman"/>
          <w:b w:val="0"/>
          <w:color w:val="auto"/>
          <w:sz w:val="24"/>
          <w:szCs w:val="24"/>
        </w:rPr>
      </w:pPr>
      <w:bookmarkStart w:id="91" w:name="_Toc504985034"/>
      <w:r w:rsidRPr="00962C1E">
        <w:rPr>
          <w:rFonts w:ascii="Times New Roman" w:hAnsi="Times New Roman" w:cs="Times New Roman"/>
          <w:color w:val="auto"/>
          <w:sz w:val="24"/>
          <w:szCs w:val="24"/>
        </w:rPr>
        <w:t>PREGUNTA N° 7</w:t>
      </w:r>
      <w:bookmarkEnd w:id="91"/>
    </w:p>
    <w:p w14:paraId="74EDF2A9" w14:textId="2DFD3089" w:rsidR="001B3897" w:rsidRPr="00962C1E" w:rsidRDefault="001B3897" w:rsidP="001B3897">
      <w:pPr>
        <w:spacing w:before="360" w:after="360" w:line="360" w:lineRule="auto"/>
        <w:rPr>
          <w:rFonts w:ascii="Times New Roman" w:hAnsi="Times New Roman" w:cs="Times New Roman"/>
          <w:b/>
          <w:color w:val="auto"/>
          <w:sz w:val="24"/>
          <w:szCs w:val="24"/>
        </w:rPr>
      </w:pPr>
      <w:r w:rsidRPr="00962C1E">
        <w:rPr>
          <w:rFonts w:ascii="Times New Roman" w:hAnsi="Times New Roman" w:cs="Times New Roman"/>
          <w:b/>
          <w:color w:val="auto"/>
          <w:sz w:val="24"/>
          <w:szCs w:val="24"/>
        </w:rPr>
        <w:t>¿Responda en caso de haber seleccionado regularmente o siempre, caso contrario pase a la pregunta 8?</w:t>
      </w:r>
    </w:p>
    <w:p w14:paraId="678324DE" w14:textId="2E6633FD" w:rsidR="0014129D" w:rsidRPr="0014129D" w:rsidRDefault="00F7160C" w:rsidP="0014129D">
      <w:pPr>
        <w:pStyle w:val="Epgrafe"/>
        <w:keepNext/>
        <w:spacing w:after="0"/>
        <w:rPr>
          <w:rFonts w:cs="Times New Roman"/>
        </w:rPr>
      </w:pPr>
      <w:r>
        <w:rPr>
          <w:rFonts w:cs="Times New Roman"/>
          <w:b/>
        </w:rPr>
        <w:t xml:space="preserve">      </w:t>
      </w:r>
      <w:bookmarkStart w:id="92" w:name="_Toc504978721"/>
      <w:r w:rsidR="0014129D" w:rsidRPr="0014129D">
        <w:rPr>
          <w:rFonts w:cs="Times New Roman"/>
          <w:b/>
        </w:rPr>
        <w:t xml:space="preserve">Tabla </w:t>
      </w:r>
      <w:r w:rsidR="0014129D" w:rsidRPr="0014129D">
        <w:rPr>
          <w:rFonts w:cs="Times New Roman"/>
          <w:b/>
        </w:rPr>
        <w:fldChar w:fldCharType="begin"/>
      </w:r>
      <w:r w:rsidR="0014129D" w:rsidRPr="0014129D">
        <w:rPr>
          <w:rFonts w:cs="Times New Roman"/>
          <w:b/>
        </w:rPr>
        <w:instrText xml:space="preserve"> SEQ Tabla \* ARABIC </w:instrText>
      </w:r>
      <w:r w:rsidR="0014129D" w:rsidRPr="0014129D">
        <w:rPr>
          <w:rFonts w:cs="Times New Roman"/>
          <w:b/>
        </w:rPr>
        <w:fldChar w:fldCharType="separate"/>
      </w:r>
      <w:r w:rsidR="00A46DA0">
        <w:rPr>
          <w:rFonts w:cs="Times New Roman"/>
          <w:b/>
          <w:noProof/>
        </w:rPr>
        <w:t>7</w:t>
      </w:r>
      <w:r w:rsidR="0014129D" w:rsidRPr="0014129D">
        <w:rPr>
          <w:rFonts w:cs="Times New Roman"/>
          <w:b/>
        </w:rPr>
        <w:fldChar w:fldCharType="end"/>
      </w:r>
      <w:r w:rsidR="0014129D" w:rsidRPr="0014129D">
        <w:rPr>
          <w:rFonts w:cs="Times New Roman"/>
          <w:b/>
        </w:rPr>
        <w:t>.</w:t>
      </w:r>
      <w:r w:rsidR="0014129D" w:rsidRPr="0014129D">
        <w:rPr>
          <w:rFonts w:cs="Times New Roman"/>
        </w:rPr>
        <w:t xml:space="preserve"> Selección regularmente o siempre.</w:t>
      </w:r>
      <w:bookmarkEnd w:id="92"/>
    </w:p>
    <w:tbl>
      <w:tblPr>
        <w:tblStyle w:val="GridTable4Accent3"/>
        <w:tblW w:w="0" w:type="auto"/>
        <w:jc w:val="center"/>
        <w:tblLook w:val="04A0" w:firstRow="1" w:lastRow="0" w:firstColumn="1" w:lastColumn="0" w:noHBand="0" w:noVBand="1"/>
      </w:tblPr>
      <w:tblGrid>
        <w:gridCol w:w="5102"/>
        <w:gridCol w:w="1709"/>
        <w:gridCol w:w="1683"/>
      </w:tblGrid>
      <w:tr w:rsidR="00962C1E" w:rsidRPr="00962C1E" w14:paraId="3FD8D80B" w14:textId="77777777" w:rsidTr="0014129D">
        <w:trPr>
          <w:cnfStyle w:val="100000000000" w:firstRow="1" w:lastRow="0" w:firstColumn="0" w:lastColumn="0" w:oddVBand="0" w:evenVBand="0" w:oddHBand="0" w:evenHBand="0"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5102" w:type="dxa"/>
          </w:tcPr>
          <w:p w14:paraId="2D2A5302" w14:textId="77777777" w:rsidR="001B3897" w:rsidRPr="0014129D" w:rsidRDefault="001B3897" w:rsidP="00680F5B">
            <w:pPr>
              <w:ind w:left="360"/>
              <w:jc w:val="center"/>
              <w:rPr>
                <w:rFonts w:ascii="Times New Roman" w:hAnsi="Times New Roman" w:cs="Times New Roman"/>
                <w:color w:val="auto"/>
                <w:sz w:val="24"/>
                <w:szCs w:val="24"/>
              </w:rPr>
            </w:pPr>
            <w:r w:rsidRPr="0014129D">
              <w:rPr>
                <w:rFonts w:ascii="Times New Roman" w:hAnsi="Times New Roman" w:cs="Times New Roman"/>
                <w:color w:val="auto"/>
                <w:sz w:val="24"/>
                <w:szCs w:val="24"/>
              </w:rPr>
              <w:t>Detalle</w:t>
            </w:r>
          </w:p>
        </w:tc>
        <w:tc>
          <w:tcPr>
            <w:tcW w:w="1709" w:type="dxa"/>
          </w:tcPr>
          <w:p w14:paraId="4BBF3EF4" w14:textId="77777777" w:rsidR="001B3897" w:rsidRPr="0014129D" w:rsidRDefault="001B3897" w:rsidP="00680F5B">
            <w:pPr>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4129D">
              <w:rPr>
                <w:rFonts w:ascii="Times New Roman" w:hAnsi="Times New Roman" w:cs="Times New Roman"/>
                <w:color w:val="auto"/>
                <w:sz w:val="24"/>
                <w:szCs w:val="24"/>
              </w:rPr>
              <w:t>Frecuencia</w:t>
            </w:r>
          </w:p>
        </w:tc>
        <w:tc>
          <w:tcPr>
            <w:tcW w:w="1683" w:type="dxa"/>
          </w:tcPr>
          <w:p w14:paraId="02DEFE92" w14:textId="77777777" w:rsidR="001B3897" w:rsidRPr="0014129D" w:rsidRDefault="001B3897" w:rsidP="00680F5B">
            <w:pPr>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4129D">
              <w:rPr>
                <w:rFonts w:ascii="Times New Roman" w:hAnsi="Times New Roman" w:cs="Times New Roman"/>
                <w:color w:val="auto"/>
                <w:sz w:val="24"/>
                <w:szCs w:val="24"/>
              </w:rPr>
              <w:t>Porcentaje</w:t>
            </w:r>
          </w:p>
        </w:tc>
      </w:tr>
      <w:tr w:rsidR="00962C1E" w:rsidRPr="00962C1E" w14:paraId="5681E9AA" w14:textId="77777777" w:rsidTr="00680F5B">
        <w:trPr>
          <w:cnfStyle w:val="000000100000" w:firstRow="0" w:lastRow="0" w:firstColumn="0" w:lastColumn="0" w:oddVBand="0" w:evenVBand="0" w:oddHBand="1" w:evenHBand="0" w:firstRowFirstColumn="0" w:firstRowLastColumn="0" w:lastRowFirstColumn="0" w:lastRowLastColumn="0"/>
          <w:trHeight w:val="451"/>
          <w:jc w:val="center"/>
        </w:trPr>
        <w:tc>
          <w:tcPr>
            <w:cnfStyle w:val="001000000000" w:firstRow="0" w:lastRow="0" w:firstColumn="1" w:lastColumn="0" w:oddVBand="0" w:evenVBand="0" w:oddHBand="0" w:evenHBand="0" w:firstRowFirstColumn="0" w:firstRowLastColumn="0" w:lastRowFirstColumn="0" w:lastRowLastColumn="0"/>
            <w:tcW w:w="5102" w:type="dxa"/>
          </w:tcPr>
          <w:p w14:paraId="7CE4EFE4" w14:textId="77777777" w:rsidR="001B3897" w:rsidRPr="00680F5B" w:rsidRDefault="001B3897" w:rsidP="00680F5B">
            <w:pPr>
              <w:ind w:left="360"/>
              <w:jc w:val="center"/>
              <w:rPr>
                <w:rFonts w:ascii="Times New Roman" w:hAnsi="Times New Roman" w:cs="Times New Roman"/>
                <w:b w:val="0"/>
                <w:color w:val="auto"/>
                <w:szCs w:val="24"/>
              </w:rPr>
            </w:pPr>
            <w:r w:rsidRPr="00680F5B">
              <w:rPr>
                <w:rFonts w:ascii="Times New Roman" w:hAnsi="Times New Roman" w:cs="Times New Roman"/>
                <w:b w:val="0"/>
                <w:color w:val="auto"/>
                <w:szCs w:val="24"/>
              </w:rPr>
              <w:t xml:space="preserve">Falta de Información </w:t>
            </w:r>
          </w:p>
        </w:tc>
        <w:tc>
          <w:tcPr>
            <w:tcW w:w="1709" w:type="dxa"/>
          </w:tcPr>
          <w:p w14:paraId="75D4031F" w14:textId="77777777" w:rsidR="001B3897" w:rsidRPr="00962C1E" w:rsidRDefault="001B3897" w:rsidP="00680F5B">
            <w:pPr>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11</w:t>
            </w:r>
          </w:p>
        </w:tc>
        <w:tc>
          <w:tcPr>
            <w:tcW w:w="1683" w:type="dxa"/>
          </w:tcPr>
          <w:p w14:paraId="6188C1DB" w14:textId="77777777" w:rsidR="001B3897" w:rsidRPr="00962C1E" w:rsidRDefault="001B3897" w:rsidP="00680F5B">
            <w:pPr>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53%</w:t>
            </w:r>
          </w:p>
        </w:tc>
      </w:tr>
      <w:tr w:rsidR="00962C1E" w:rsidRPr="00962C1E" w14:paraId="469F7BCE" w14:textId="77777777" w:rsidTr="00680F5B">
        <w:trPr>
          <w:trHeight w:val="455"/>
          <w:jc w:val="center"/>
        </w:trPr>
        <w:tc>
          <w:tcPr>
            <w:cnfStyle w:val="001000000000" w:firstRow="0" w:lastRow="0" w:firstColumn="1" w:lastColumn="0" w:oddVBand="0" w:evenVBand="0" w:oddHBand="0" w:evenHBand="0" w:firstRowFirstColumn="0" w:firstRowLastColumn="0" w:lastRowFirstColumn="0" w:lastRowLastColumn="0"/>
            <w:tcW w:w="5102" w:type="dxa"/>
          </w:tcPr>
          <w:p w14:paraId="50EE094E" w14:textId="77777777" w:rsidR="001B3897" w:rsidRPr="00680F5B" w:rsidRDefault="001B3897" w:rsidP="00680F5B">
            <w:pPr>
              <w:ind w:left="360"/>
              <w:rPr>
                <w:rFonts w:ascii="Times New Roman" w:hAnsi="Times New Roman" w:cs="Times New Roman"/>
                <w:b w:val="0"/>
                <w:color w:val="auto"/>
                <w:szCs w:val="24"/>
              </w:rPr>
            </w:pPr>
            <w:r w:rsidRPr="00680F5B">
              <w:rPr>
                <w:rFonts w:ascii="Times New Roman" w:hAnsi="Times New Roman" w:cs="Times New Roman"/>
                <w:b w:val="0"/>
                <w:color w:val="auto"/>
                <w:szCs w:val="24"/>
              </w:rPr>
              <w:t>Poca publicidad por parte de los lugares turísticos</w:t>
            </w:r>
          </w:p>
        </w:tc>
        <w:tc>
          <w:tcPr>
            <w:tcW w:w="1709" w:type="dxa"/>
          </w:tcPr>
          <w:p w14:paraId="56E7DA6A" w14:textId="77777777" w:rsidR="001B3897" w:rsidRPr="00962C1E" w:rsidRDefault="001B3897" w:rsidP="00680F5B">
            <w:pPr>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7</w:t>
            </w:r>
          </w:p>
        </w:tc>
        <w:tc>
          <w:tcPr>
            <w:tcW w:w="1683" w:type="dxa"/>
          </w:tcPr>
          <w:p w14:paraId="17B2EFA0" w14:textId="77777777" w:rsidR="001B3897" w:rsidRPr="00962C1E" w:rsidRDefault="001B3897" w:rsidP="00680F5B">
            <w:pPr>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33%</w:t>
            </w:r>
          </w:p>
        </w:tc>
      </w:tr>
      <w:tr w:rsidR="00962C1E" w:rsidRPr="00962C1E" w14:paraId="1D574AC2" w14:textId="77777777" w:rsidTr="0014129D">
        <w:trPr>
          <w:cnfStyle w:val="000000100000" w:firstRow="0" w:lastRow="0" w:firstColumn="0" w:lastColumn="0" w:oddVBand="0" w:evenVBand="0" w:oddHBand="1" w:evenHBand="0"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5102" w:type="dxa"/>
          </w:tcPr>
          <w:p w14:paraId="6F5D6DE4" w14:textId="77777777" w:rsidR="001B3897" w:rsidRPr="00680F5B" w:rsidRDefault="001B3897" w:rsidP="00680F5B">
            <w:pPr>
              <w:ind w:left="360"/>
              <w:jc w:val="center"/>
              <w:rPr>
                <w:rFonts w:ascii="Times New Roman" w:hAnsi="Times New Roman" w:cs="Times New Roman"/>
                <w:b w:val="0"/>
                <w:color w:val="auto"/>
                <w:szCs w:val="24"/>
              </w:rPr>
            </w:pPr>
            <w:r w:rsidRPr="00680F5B">
              <w:rPr>
                <w:rFonts w:ascii="Times New Roman" w:hAnsi="Times New Roman" w:cs="Times New Roman"/>
                <w:b w:val="0"/>
                <w:color w:val="auto"/>
                <w:szCs w:val="24"/>
              </w:rPr>
              <w:t>Desinterés por conocer los lugares turísticos</w:t>
            </w:r>
          </w:p>
        </w:tc>
        <w:tc>
          <w:tcPr>
            <w:tcW w:w="1709" w:type="dxa"/>
          </w:tcPr>
          <w:p w14:paraId="6E4DBEC8" w14:textId="77777777" w:rsidR="001B3897" w:rsidRPr="00962C1E" w:rsidRDefault="001B3897" w:rsidP="00680F5B">
            <w:pPr>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3</w:t>
            </w:r>
          </w:p>
        </w:tc>
        <w:tc>
          <w:tcPr>
            <w:tcW w:w="1683" w:type="dxa"/>
          </w:tcPr>
          <w:p w14:paraId="379D01B5" w14:textId="77777777" w:rsidR="001B3897" w:rsidRPr="00962C1E" w:rsidRDefault="001B3897" w:rsidP="00680F5B">
            <w:pPr>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14%</w:t>
            </w:r>
          </w:p>
        </w:tc>
      </w:tr>
      <w:tr w:rsidR="00962C1E" w:rsidRPr="00962C1E" w14:paraId="00343C7F" w14:textId="77777777" w:rsidTr="00680F5B">
        <w:trPr>
          <w:trHeight w:val="70"/>
          <w:jc w:val="center"/>
        </w:trPr>
        <w:tc>
          <w:tcPr>
            <w:cnfStyle w:val="001000000000" w:firstRow="0" w:lastRow="0" w:firstColumn="1" w:lastColumn="0" w:oddVBand="0" w:evenVBand="0" w:oddHBand="0" w:evenHBand="0" w:firstRowFirstColumn="0" w:firstRowLastColumn="0" w:lastRowFirstColumn="0" w:lastRowLastColumn="0"/>
            <w:tcW w:w="5102" w:type="dxa"/>
          </w:tcPr>
          <w:p w14:paraId="38DBAB53" w14:textId="77777777" w:rsidR="001B3897" w:rsidRPr="00962C1E" w:rsidRDefault="001B3897" w:rsidP="00680F5B">
            <w:pPr>
              <w:ind w:left="360"/>
              <w:jc w:val="center"/>
              <w:rPr>
                <w:rFonts w:ascii="Times New Roman" w:hAnsi="Times New Roman" w:cs="Times New Roman"/>
                <w:color w:val="auto"/>
                <w:szCs w:val="24"/>
              </w:rPr>
            </w:pPr>
            <w:r w:rsidRPr="00962C1E">
              <w:rPr>
                <w:rFonts w:ascii="Times New Roman" w:hAnsi="Times New Roman" w:cs="Times New Roman"/>
                <w:color w:val="auto"/>
                <w:szCs w:val="24"/>
              </w:rPr>
              <w:t>TOTAL</w:t>
            </w:r>
          </w:p>
        </w:tc>
        <w:tc>
          <w:tcPr>
            <w:tcW w:w="1709" w:type="dxa"/>
          </w:tcPr>
          <w:p w14:paraId="5E48677E" w14:textId="77777777" w:rsidR="001B3897" w:rsidRPr="00962C1E" w:rsidRDefault="001B3897" w:rsidP="00680F5B">
            <w:pPr>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21</w:t>
            </w:r>
          </w:p>
        </w:tc>
        <w:tc>
          <w:tcPr>
            <w:tcW w:w="1683" w:type="dxa"/>
          </w:tcPr>
          <w:p w14:paraId="1AB72C89" w14:textId="77777777" w:rsidR="001B3897" w:rsidRPr="00962C1E" w:rsidRDefault="001B3897" w:rsidP="00680F5B">
            <w:pPr>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100%</w:t>
            </w:r>
          </w:p>
        </w:tc>
      </w:tr>
    </w:tbl>
    <w:p w14:paraId="25DF64B0" w14:textId="74EE2CD1" w:rsidR="001B3897" w:rsidRPr="00F7160C" w:rsidDel="0044624D" w:rsidRDefault="0044624D" w:rsidP="007058B1">
      <w:pPr>
        <w:spacing w:after="0" w:line="240" w:lineRule="auto"/>
        <w:rPr>
          <w:rFonts w:ascii="Times New Roman" w:hAnsi="Times New Roman" w:cs="Times New Roman"/>
          <w:b/>
          <w:color w:val="auto"/>
          <w:sz w:val="18"/>
          <w:szCs w:val="18"/>
          <w:rPrChange w:id="93" w:author="Alex Cando" w:date="2018-01-27T14:22:00Z">
            <w:rPr>
              <w:rFonts w:ascii="Times New Roman" w:hAnsi="Times New Roman" w:cs="Times New Roman"/>
              <w:b/>
              <w:color w:val="auto"/>
              <w:sz w:val="24"/>
              <w:szCs w:val="24"/>
            </w:rPr>
          </w:rPrChange>
        </w:rPr>
      </w:pPr>
      <w:ins w:id="94" w:author="Alex Cando" w:date="2018-01-27T14:23:00Z">
        <w:r>
          <w:rPr>
            <w:rFonts w:ascii="Times New Roman" w:hAnsi="Times New Roman" w:cs="Times New Roman"/>
            <w:b/>
            <w:color w:val="auto"/>
            <w:sz w:val="18"/>
            <w:szCs w:val="24"/>
          </w:rPr>
          <w:t xml:space="preserve">      </w:t>
        </w:r>
      </w:ins>
      <w:moveToRangeStart w:id="95" w:author="Alex Cando" w:date="2018-01-27T14:23:00Z" w:name="move504826355"/>
      <w:moveTo w:id="96" w:author="Alex Cando" w:date="2018-01-27T14:23:00Z">
        <w:r w:rsidRPr="00AA0169">
          <w:rPr>
            <w:rFonts w:ascii="Times New Roman" w:hAnsi="Times New Roman" w:cs="Times New Roman"/>
            <w:b/>
            <w:color w:val="auto"/>
            <w:sz w:val="18"/>
            <w:szCs w:val="24"/>
          </w:rPr>
          <w:t xml:space="preserve">Fuente: </w:t>
        </w:r>
        <w:r w:rsidRPr="00AA0169">
          <w:rPr>
            <w:rFonts w:ascii="Times New Roman" w:hAnsi="Times New Roman" w:cs="Times New Roman"/>
            <w:color w:val="auto"/>
            <w:sz w:val="18"/>
            <w:szCs w:val="24"/>
          </w:rPr>
          <w:t>Encuesta de Investigación</w:t>
        </w:r>
      </w:moveTo>
      <w:moveToRangeEnd w:id="95"/>
      <w:r w:rsidR="00F7160C">
        <w:rPr>
          <w:rFonts w:ascii="Times New Roman" w:hAnsi="Times New Roman" w:cs="Times New Roman"/>
          <w:color w:val="auto"/>
          <w:sz w:val="18"/>
          <w:szCs w:val="24"/>
        </w:rPr>
        <w:t xml:space="preserve">     </w:t>
      </w:r>
      <w:moveFromRangeStart w:id="97" w:author="Alex Cando" w:date="2018-01-27T14:23:00Z" w:name="move504826355"/>
      <w:moveFrom w:id="98" w:author="Alex Cando" w:date="2018-01-27T14:23:00Z">
        <w:r w:rsidR="001B3897" w:rsidRPr="00F7160C" w:rsidDel="0044624D">
          <w:rPr>
            <w:rFonts w:ascii="Times New Roman" w:hAnsi="Times New Roman" w:cs="Times New Roman"/>
            <w:b/>
            <w:color w:val="auto"/>
            <w:sz w:val="18"/>
            <w:szCs w:val="18"/>
            <w:rPrChange w:id="99" w:author="Alex Cando" w:date="2018-01-27T14:22:00Z">
              <w:rPr>
                <w:rFonts w:ascii="Times New Roman" w:hAnsi="Times New Roman" w:cs="Times New Roman"/>
                <w:b/>
                <w:color w:val="auto"/>
                <w:sz w:val="24"/>
                <w:szCs w:val="24"/>
              </w:rPr>
            </w:rPrChange>
          </w:rPr>
          <w:t xml:space="preserve">Fuente: </w:t>
        </w:r>
        <w:r w:rsidR="001B3897" w:rsidRPr="00F7160C" w:rsidDel="0044624D">
          <w:rPr>
            <w:rFonts w:ascii="Times New Roman" w:hAnsi="Times New Roman" w:cs="Times New Roman"/>
            <w:color w:val="auto"/>
            <w:sz w:val="18"/>
            <w:szCs w:val="18"/>
            <w:rPrChange w:id="100" w:author="Alex Cando" w:date="2018-01-27T14:22:00Z">
              <w:rPr>
                <w:rFonts w:ascii="Times New Roman" w:hAnsi="Times New Roman" w:cs="Times New Roman"/>
                <w:color w:val="auto"/>
                <w:sz w:val="24"/>
                <w:szCs w:val="24"/>
              </w:rPr>
            </w:rPrChange>
          </w:rPr>
          <w:t>Encuesta de Investigación</w:t>
        </w:r>
      </w:moveFrom>
    </w:p>
    <w:moveFromRangeEnd w:id="97"/>
    <w:p w14:paraId="0626847D" w14:textId="33AFF0F0" w:rsidR="001B3897" w:rsidRPr="00F7160C" w:rsidRDefault="007058B1" w:rsidP="007058B1">
      <w:pPr>
        <w:spacing w:after="0" w:line="240" w:lineRule="auto"/>
        <w:rPr>
          <w:rFonts w:ascii="Times New Roman" w:hAnsi="Times New Roman" w:cs="Times New Roman"/>
          <w:b/>
          <w:color w:val="auto"/>
          <w:sz w:val="18"/>
          <w:szCs w:val="18"/>
        </w:rPr>
      </w:pPr>
      <w:r>
        <w:rPr>
          <w:rFonts w:ascii="Times New Roman" w:hAnsi="Times New Roman" w:cs="Times New Roman"/>
          <w:b/>
          <w:color w:val="auto"/>
          <w:sz w:val="18"/>
          <w:szCs w:val="18"/>
        </w:rPr>
        <w:t xml:space="preserve">      </w:t>
      </w:r>
      <w:r w:rsidR="001B3897" w:rsidRPr="00F7160C">
        <w:rPr>
          <w:rFonts w:ascii="Times New Roman" w:hAnsi="Times New Roman" w:cs="Times New Roman"/>
          <w:b/>
          <w:color w:val="auto"/>
          <w:sz w:val="18"/>
          <w:szCs w:val="18"/>
        </w:rPr>
        <w:t xml:space="preserve">Elaborado por: </w:t>
      </w:r>
      <w:r w:rsidR="001B3897" w:rsidRPr="00F7160C">
        <w:rPr>
          <w:rFonts w:ascii="Times New Roman" w:hAnsi="Times New Roman" w:cs="Times New Roman"/>
          <w:color w:val="auto"/>
          <w:sz w:val="18"/>
          <w:szCs w:val="18"/>
        </w:rPr>
        <w:t>Los investigadores</w:t>
      </w:r>
    </w:p>
    <w:p w14:paraId="07D47A93" w14:textId="77777777" w:rsidR="00F7160C" w:rsidRDefault="002A3E67" w:rsidP="002A3E67">
      <w:pPr>
        <w:pStyle w:val="Epgrafe"/>
        <w:keepNext/>
        <w:spacing w:after="0"/>
        <w:rPr>
          <w:rFonts w:cs="Times New Roman"/>
          <w:b/>
        </w:rPr>
      </w:pPr>
      <w:r w:rsidRPr="00BD3368">
        <w:rPr>
          <w:rFonts w:cs="Times New Roman"/>
          <w:b/>
        </w:rPr>
        <w:lastRenderedPageBreak/>
        <w:t xml:space="preserve">          </w:t>
      </w:r>
    </w:p>
    <w:p w14:paraId="0EB56D01" w14:textId="6A62880C" w:rsidR="002A3E67" w:rsidRDefault="00F7160C" w:rsidP="002A3E67">
      <w:pPr>
        <w:pStyle w:val="Epgrafe"/>
        <w:keepNext/>
        <w:spacing w:after="0"/>
        <w:rPr>
          <w:rFonts w:cs="Times New Roman"/>
        </w:rPr>
      </w:pPr>
      <w:r>
        <w:rPr>
          <w:rFonts w:cs="Times New Roman"/>
          <w:b/>
        </w:rPr>
        <w:t xml:space="preserve">               </w:t>
      </w:r>
      <w:r w:rsidR="002A3E67" w:rsidRPr="00BD3368">
        <w:rPr>
          <w:rFonts w:cs="Times New Roman"/>
          <w:b/>
        </w:rPr>
        <w:t xml:space="preserve">   </w:t>
      </w:r>
      <w:bookmarkStart w:id="101" w:name="_Toc504983082"/>
      <w:r w:rsidR="002A3E67" w:rsidRPr="00BD3368">
        <w:rPr>
          <w:rFonts w:cs="Times New Roman"/>
          <w:b/>
        </w:rPr>
        <w:t xml:space="preserve">Grafico </w:t>
      </w:r>
      <w:r w:rsidR="002A3E67" w:rsidRPr="00BD3368">
        <w:rPr>
          <w:rFonts w:cs="Times New Roman"/>
          <w:b/>
        </w:rPr>
        <w:fldChar w:fldCharType="begin"/>
      </w:r>
      <w:r w:rsidR="002A3E67" w:rsidRPr="00BD3368">
        <w:rPr>
          <w:rFonts w:cs="Times New Roman"/>
          <w:b/>
        </w:rPr>
        <w:instrText xml:space="preserve"> SEQ Grafico \* ARABIC </w:instrText>
      </w:r>
      <w:r w:rsidR="002A3E67" w:rsidRPr="00BD3368">
        <w:rPr>
          <w:rFonts w:cs="Times New Roman"/>
          <w:b/>
        </w:rPr>
        <w:fldChar w:fldCharType="separate"/>
      </w:r>
      <w:r w:rsidR="00A46DA0">
        <w:rPr>
          <w:rFonts w:cs="Times New Roman"/>
          <w:b/>
          <w:noProof/>
        </w:rPr>
        <w:t>8</w:t>
      </w:r>
      <w:r w:rsidR="002A3E67" w:rsidRPr="00BD3368">
        <w:rPr>
          <w:rFonts w:cs="Times New Roman"/>
          <w:b/>
        </w:rPr>
        <w:fldChar w:fldCharType="end"/>
      </w:r>
      <w:r w:rsidR="002A3E67" w:rsidRPr="002A3E67">
        <w:rPr>
          <w:rFonts w:cs="Times New Roman"/>
        </w:rPr>
        <w:t>. Selección regularmente o siempre.</w:t>
      </w:r>
      <w:bookmarkEnd w:id="101"/>
    </w:p>
    <w:p w14:paraId="61237EAD" w14:textId="77777777" w:rsidR="001B3897" w:rsidRPr="00962C1E" w:rsidRDefault="001B3897" w:rsidP="002A3E67">
      <w:pPr>
        <w:pStyle w:val="Epgrafe"/>
        <w:keepNext/>
        <w:spacing w:after="0"/>
        <w:jc w:val="center"/>
        <w:rPr>
          <w:rFonts w:cs="Times New Roman"/>
          <w:sz w:val="24"/>
          <w:szCs w:val="24"/>
        </w:rPr>
      </w:pPr>
      <w:r w:rsidRPr="00962C1E">
        <w:rPr>
          <w:rFonts w:cs="Times New Roman"/>
          <w:noProof/>
          <w:sz w:val="24"/>
          <w:szCs w:val="24"/>
        </w:rPr>
        <w:drawing>
          <wp:inline distT="0" distB="0" distL="0" distR="0" wp14:anchorId="47562E78" wp14:editId="50418E81">
            <wp:extent cx="4572000" cy="27432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9BF9F58" w14:textId="5623AB38" w:rsidR="001B3897" w:rsidRPr="002A3E67" w:rsidRDefault="00F7160C" w:rsidP="002A3E67">
      <w:pPr>
        <w:spacing w:after="0" w:line="360" w:lineRule="auto"/>
        <w:ind w:firstLine="708"/>
        <w:rPr>
          <w:rFonts w:ascii="Times New Roman" w:hAnsi="Times New Roman" w:cs="Times New Roman"/>
          <w:b/>
          <w:color w:val="auto"/>
          <w:sz w:val="18"/>
          <w:szCs w:val="24"/>
        </w:rPr>
      </w:pPr>
      <w:r>
        <w:rPr>
          <w:rFonts w:ascii="Times New Roman" w:hAnsi="Times New Roman" w:cs="Times New Roman"/>
          <w:b/>
          <w:color w:val="auto"/>
          <w:sz w:val="18"/>
          <w:szCs w:val="24"/>
        </w:rPr>
        <w:t xml:space="preserve">     </w:t>
      </w:r>
      <w:r w:rsidR="001B3897" w:rsidRPr="002A3E67">
        <w:rPr>
          <w:rFonts w:ascii="Times New Roman" w:hAnsi="Times New Roman" w:cs="Times New Roman"/>
          <w:b/>
          <w:color w:val="auto"/>
          <w:sz w:val="18"/>
          <w:szCs w:val="24"/>
        </w:rPr>
        <w:t xml:space="preserve">Elaborado por: </w:t>
      </w:r>
      <w:r w:rsidR="001B3897" w:rsidRPr="002A3E67">
        <w:rPr>
          <w:rFonts w:ascii="Times New Roman" w:hAnsi="Times New Roman" w:cs="Times New Roman"/>
          <w:color w:val="auto"/>
          <w:sz w:val="18"/>
          <w:szCs w:val="24"/>
        </w:rPr>
        <w:t>Los investigadores</w:t>
      </w:r>
    </w:p>
    <w:p w14:paraId="3750CD68" w14:textId="77777777" w:rsidR="001B3897" w:rsidRPr="00962C1E" w:rsidRDefault="001B3897" w:rsidP="001B3897">
      <w:pPr>
        <w:spacing w:before="360" w:after="360" w:line="360" w:lineRule="auto"/>
        <w:jc w:val="both"/>
        <w:rPr>
          <w:rFonts w:ascii="Times New Roman" w:hAnsi="Times New Roman" w:cs="Times New Roman"/>
          <w:color w:val="auto"/>
          <w:sz w:val="24"/>
          <w:szCs w:val="24"/>
        </w:rPr>
      </w:pPr>
      <w:r w:rsidRPr="00962C1E">
        <w:rPr>
          <w:rFonts w:ascii="Times New Roman" w:hAnsi="Times New Roman" w:cs="Times New Roman"/>
          <w:b/>
          <w:color w:val="auto"/>
          <w:sz w:val="24"/>
          <w:szCs w:val="24"/>
        </w:rPr>
        <w:t>ANÁLISIS E INTERPRETACIÓN</w:t>
      </w:r>
      <w:r w:rsidRPr="00962C1E">
        <w:rPr>
          <w:rFonts w:ascii="Times New Roman" w:hAnsi="Times New Roman" w:cs="Times New Roman"/>
          <w:color w:val="auto"/>
          <w:sz w:val="24"/>
          <w:szCs w:val="24"/>
        </w:rPr>
        <w:t>:</w:t>
      </w:r>
    </w:p>
    <w:p w14:paraId="31E4F1D6" w14:textId="76B9C8C5" w:rsidR="001B3897" w:rsidRDefault="002A3E67" w:rsidP="001B3897">
      <w:pPr>
        <w:spacing w:before="360" w:after="36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 la pregunta N° 8</w:t>
      </w:r>
      <w:r w:rsidR="001B3897" w:rsidRPr="00962C1E">
        <w:rPr>
          <w:rFonts w:ascii="Times New Roman" w:hAnsi="Times New Roman" w:cs="Times New Roman"/>
          <w:color w:val="auto"/>
          <w:sz w:val="24"/>
          <w:szCs w:val="24"/>
        </w:rPr>
        <w:t xml:space="preserve"> respondieron 21 personas por lo tanto en el Gráfico 8 se puede visualizar que el 53% es decir 11 personas señalaron que el principal inconveniente es la falta información de los lugares turísticos de la Provincia de Cotopaxi, mientras que 33% es decir 7 personas señalaron que el inconveniente es poca publicidad por parte de los lugares turísticos, finalmente con el 14% es decir 3 personas señalaron que el inconveniente es desinterés por conocer los lugares turísticos.</w:t>
      </w:r>
    </w:p>
    <w:p w14:paraId="50582D18" w14:textId="005955FC" w:rsidR="005D1233" w:rsidRDefault="005D1233" w:rsidP="001B3897">
      <w:pPr>
        <w:spacing w:before="360" w:after="360" w:line="360" w:lineRule="auto"/>
        <w:jc w:val="both"/>
        <w:rPr>
          <w:rFonts w:ascii="Times New Roman" w:hAnsi="Times New Roman" w:cs="Times New Roman"/>
          <w:color w:val="auto"/>
          <w:sz w:val="24"/>
          <w:szCs w:val="24"/>
        </w:rPr>
      </w:pPr>
    </w:p>
    <w:p w14:paraId="7E445579" w14:textId="33FBACB6" w:rsidR="005D1233" w:rsidRDefault="005D1233" w:rsidP="001B3897">
      <w:pPr>
        <w:spacing w:before="360" w:after="360" w:line="360" w:lineRule="auto"/>
        <w:jc w:val="both"/>
        <w:rPr>
          <w:rFonts w:ascii="Times New Roman" w:hAnsi="Times New Roman" w:cs="Times New Roman"/>
          <w:color w:val="auto"/>
          <w:sz w:val="24"/>
          <w:szCs w:val="24"/>
        </w:rPr>
      </w:pPr>
    </w:p>
    <w:p w14:paraId="591D8E51" w14:textId="426AED05" w:rsidR="005D1233" w:rsidRDefault="005D1233" w:rsidP="001B3897">
      <w:pPr>
        <w:spacing w:before="360" w:after="360" w:line="360" w:lineRule="auto"/>
        <w:jc w:val="both"/>
        <w:rPr>
          <w:rFonts w:ascii="Times New Roman" w:hAnsi="Times New Roman" w:cs="Times New Roman"/>
          <w:color w:val="auto"/>
          <w:sz w:val="24"/>
          <w:szCs w:val="24"/>
        </w:rPr>
      </w:pPr>
    </w:p>
    <w:p w14:paraId="2483D590" w14:textId="59554BF1" w:rsidR="005D1233" w:rsidRDefault="005D1233" w:rsidP="001B3897">
      <w:pPr>
        <w:spacing w:before="360" w:after="360" w:line="360" w:lineRule="auto"/>
        <w:jc w:val="both"/>
        <w:rPr>
          <w:rFonts w:ascii="Times New Roman" w:hAnsi="Times New Roman" w:cs="Times New Roman"/>
          <w:color w:val="auto"/>
          <w:sz w:val="24"/>
          <w:szCs w:val="24"/>
        </w:rPr>
      </w:pPr>
    </w:p>
    <w:p w14:paraId="384F369E" w14:textId="77777777" w:rsidR="005D1233" w:rsidRPr="00962C1E" w:rsidRDefault="005D1233" w:rsidP="001B3897">
      <w:pPr>
        <w:spacing w:before="360" w:after="360" w:line="360" w:lineRule="auto"/>
        <w:jc w:val="both"/>
        <w:rPr>
          <w:rFonts w:ascii="Times New Roman" w:hAnsi="Times New Roman" w:cs="Times New Roman"/>
          <w:color w:val="auto"/>
          <w:sz w:val="24"/>
          <w:szCs w:val="24"/>
        </w:rPr>
      </w:pPr>
    </w:p>
    <w:p w14:paraId="371E7D87" w14:textId="77777777" w:rsidR="001B3897" w:rsidRPr="00962C1E" w:rsidRDefault="001B3897" w:rsidP="001B3897">
      <w:pPr>
        <w:pStyle w:val="Ttulo2"/>
        <w:rPr>
          <w:rFonts w:ascii="Times New Roman" w:hAnsi="Times New Roman" w:cs="Times New Roman"/>
          <w:color w:val="auto"/>
          <w:sz w:val="24"/>
          <w:szCs w:val="24"/>
        </w:rPr>
      </w:pPr>
      <w:bookmarkStart w:id="102" w:name="_Toc504985035"/>
      <w:r w:rsidRPr="00962C1E">
        <w:rPr>
          <w:rFonts w:ascii="Times New Roman" w:hAnsi="Times New Roman" w:cs="Times New Roman"/>
          <w:color w:val="auto"/>
          <w:sz w:val="24"/>
          <w:szCs w:val="24"/>
        </w:rPr>
        <w:lastRenderedPageBreak/>
        <w:t>PREGUNTA N° 8</w:t>
      </w:r>
      <w:bookmarkEnd w:id="102"/>
    </w:p>
    <w:p w14:paraId="1BF245A9" w14:textId="070635AF" w:rsidR="00680F5B" w:rsidRPr="00962C1E" w:rsidRDefault="001B3897" w:rsidP="00680F5B">
      <w:pPr>
        <w:spacing w:before="360" w:after="360" w:line="360" w:lineRule="auto"/>
        <w:rPr>
          <w:rFonts w:ascii="Times New Roman" w:hAnsi="Times New Roman" w:cs="Times New Roman"/>
          <w:color w:val="auto"/>
          <w:sz w:val="24"/>
          <w:szCs w:val="24"/>
        </w:rPr>
      </w:pPr>
      <w:r w:rsidRPr="00962C1E">
        <w:rPr>
          <w:rFonts w:ascii="Times New Roman" w:hAnsi="Times New Roman" w:cs="Times New Roman"/>
          <w:b/>
          <w:color w:val="auto"/>
          <w:sz w:val="24"/>
          <w:szCs w:val="24"/>
        </w:rPr>
        <w:t>¿Seleccione mediante qué medios conoce los principales atractivos turísticos de la Provincia de Cotopaxi?</w:t>
      </w:r>
    </w:p>
    <w:p w14:paraId="7075ABE4" w14:textId="553F99BF" w:rsidR="003D4698" w:rsidRPr="003D4698" w:rsidRDefault="003D4698" w:rsidP="003D4698">
      <w:pPr>
        <w:pStyle w:val="Epgrafe"/>
        <w:keepNext/>
        <w:spacing w:after="0"/>
        <w:rPr>
          <w:rFonts w:cs="Times New Roman"/>
        </w:rPr>
      </w:pPr>
      <w:bookmarkStart w:id="103" w:name="_Toc504978722"/>
      <w:r w:rsidRPr="003D4698">
        <w:rPr>
          <w:rFonts w:cs="Times New Roman"/>
          <w:b/>
        </w:rPr>
        <w:t xml:space="preserve">Tabla </w:t>
      </w:r>
      <w:r w:rsidRPr="003D4698">
        <w:rPr>
          <w:rFonts w:cs="Times New Roman"/>
          <w:b/>
        </w:rPr>
        <w:fldChar w:fldCharType="begin"/>
      </w:r>
      <w:r w:rsidRPr="003D4698">
        <w:rPr>
          <w:rFonts w:cs="Times New Roman"/>
          <w:b/>
        </w:rPr>
        <w:instrText xml:space="preserve"> SEQ Tabla \* ARABIC </w:instrText>
      </w:r>
      <w:r w:rsidRPr="003D4698">
        <w:rPr>
          <w:rFonts w:cs="Times New Roman"/>
          <w:b/>
        </w:rPr>
        <w:fldChar w:fldCharType="separate"/>
      </w:r>
      <w:r w:rsidR="00A46DA0">
        <w:rPr>
          <w:rFonts w:cs="Times New Roman"/>
          <w:b/>
          <w:noProof/>
        </w:rPr>
        <w:t>8</w:t>
      </w:r>
      <w:r w:rsidRPr="003D4698">
        <w:rPr>
          <w:rFonts w:cs="Times New Roman"/>
          <w:b/>
        </w:rPr>
        <w:fldChar w:fldCharType="end"/>
      </w:r>
      <w:r w:rsidRPr="003D4698">
        <w:rPr>
          <w:rFonts w:cs="Times New Roman"/>
          <w:b/>
        </w:rPr>
        <w:t>.</w:t>
      </w:r>
      <w:r w:rsidRPr="003D4698">
        <w:rPr>
          <w:rFonts w:cs="Times New Roman"/>
        </w:rPr>
        <w:t xml:space="preserve"> Mediante qué medios conoce los principales atractivos turísticos.</w:t>
      </w:r>
      <w:bookmarkEnd w:id="103"/>
    </w:p>
    <w:tbl>
      <w:tblPr>
        <w:tblStyle w:val="GridTable4Accent3"/>
        <w:tblW w:w="0" w:type="auto"/>
        <w:tblLook w:val="04A0" w:firstRow="1" w:lastRow="0" w:firstColumn="1" w:lastColumn="0" w:noHBand="0" w:noVBand="1"/>
      </w:tblPr>
      <w:tblGrid>
        <w:gridCol w:w="5102"/>
        <w:gridCol w:w="1709"/>
        <w:gridCol w:w="1683"/>
      </w:tblGrid>
      <w:tr w:rsidR="00962C1E" w:rsidRPr="00962C1E" w14:paraId="3679EB51" w14:textId="77777777" w:rsidTr="003D4698">
        <w:trPr>
          <w:cnfStyle w:val="100000000000" w:firstRow="1" w:lastRow="0" w:firstColumn="0" w:lastColumn="0" w:oddVBand="0" w:evenVBand="0" w:oddHBand="0"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5102" w:type="dxa"/>
          </w:tcPr>
          <w:p w14:paraId="6D5039B2" w14:textId="77777777" w:rsidR="001B3897" w:rsidRPr="0014129D" w:rsidRDefault="001B3897" w:rsidP="00680F5B">
            <w:pPr>
              <w:ind w:left="360"/>
              <w:jc w:val="center"/>
              <w:rPr>
                <w:rFonts w:ascii="Times New Roman" w:hAnsi="Times New Roman" w:cs="Times New Roman"/>
                <w:color w:val="auto"/>
                <w:sz w:val="24"/>
                <w:szCs w:val="24"/>
              </w:rPr>
            </w:pPr>
            <w:r w:rsidRPr="0014129D">
              <w:rPr>
                <w:rFonts w:ascii="Times New Roman" w:hAnsi="Times New Roman" w:cs="Times New Roman"/>
                <w:color w:val="auto"/>
                <w:sz w:val="24"/>
                <w:szCs w:val="24"/>
              </w:rPr>
              <w:t>Detalle</w:t>
            </w:r>
          </w:p>
        </w:tc>
        <w:tc>
          <w:tcPr>
            <w:tcW w:w="1709" w:type="dxa"/>
          </w:tcPr>
          <w:p w14:paraId="39C242D9" w14:textId="77777777" w:rsidR="001B3897" w:rsidRPr="0014129D" w:rsidRDefault="001B3897" w:rsidP="00680F5B">
            <w:pPr>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4129D">
              <w:rPr>
                <w:rFonts w:ascii="Times New Roman" w:hAnsi="Times New Roman" w:cs="Times New Roman"/>
                <w:color w:val="auto"/>
                <w:sz w:val="24"/>
                <w:szCs w:val="24"/>
              </w:rPr>
              <w:t>Frecuencia</w:t>
            </w:r>
          </w:p>
        </w:tc>
        <w:tc>
          <w:tcPr>
            <w:tcW w:w="1683" w:type="dxa"/>
          </w:tcPr>
          <w:p w14:paraId="6C8B48EF" w14:textId="77777777" w:rsidR="001B3897" w:rsidRPr="0014129D" w:rsidRDefault="001B3897" w:rsidP="00680F5B">
            <w:pPr>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4129D">
              <w:rPr>
                <w:rFonts w:ascii="Times New Roman" w:hAnsi="Times New Roman" w:cs="Times New Roman"/>
                <w:color w:val="auto"/>
                <w:sz w:val="24"/>
                <w:szCs w:val="24"/>
              </w:rPr>
              <w:t>Porcentaje</w:t>
            </w:r>
          </w:p>
        </w:tc>
      </w:tr>
      <w:tr w:rsidR="00962C1E" w:rsidRPr="00962C1E" w14:paraId="3C8639A1" w14:textId="77777777" w:rsidTr="003D4698">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5102" w:type="dxa"/>
          </w:tcPr>
          <w:p w14:paraId="7E454AE1" w14:textId="77777777" w:rsidR="001B3897" w:rsidRPr="00962C1E" w:rsidRDefault="001B3897" w:rsidP="00680F5B">
            <w:pPr>
              <w:ind w:left="360"/>
              <w:jc w:val="center"/>
              <w:rPr>
                <w:rFonts w:ascii="Times New Roman" w:hAnsi="Times New Roman" w:cs="Times New Roman"/>
                <w:color w:val="auto"/>
                <w:szCs w:val="24"/>
              </w:rPr>
            </w:pPr>
            <w:r w:rsidRPr="00962C1E">
              <w:rPr>
                <w:rFonts w:ascii="Times New Roman" w:hAnsi="Times New Roman" w:cs="Times New Roman"/>
                <w:color w:val="auto"/>
                <w:szCs w:val="24"/>
              </w:rPr>
              <w:t>Tv y radio</w:t>
            </w:r>
          </w:p>
        </w:tc>
        <w:tc>
          <w:tcPr>
            <w:tcW w:w="1709" w:type="dxa"/>
          </w:tcPr>
          <w:p w14:paraId="43568C61" w14:textId="77777777" w:rsidR="001B3897" w:rsidRPr="00962C1E" w:rsidRDefault="001B3897" w:rsidP="00680F5B">
            <w:pPr>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6</w:t>
            </w:r>
          </w:p>
        </w:tc>
        <w:tc>
          <w:tcPr>
            <w:tcW w:w="1683" w:type="dxa"/>
          </w:tcPr>
          <w:p w14:paraId="6A543BC7" w14:textId="77777777" w:rsidR="001B3897" w:rsidRPr="00962C1E" w:rsidRDefault="001B3897" w:rsidP="00680F5B">
            <w:pPr>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14%</w:t>
            </w:r>
          </w:p>
        </w:tc>
      </w:tr>
      <w:tr w:rsidR="00962C1E" w:rsidRPr="00962C1E" w14:paraId="2DB18AA3" w14:textId="77777777" w:rsidTr="003D4698">
        <w:trPr>
          <w:trHeight w:val="459"/>
        </w:trPr>
        <w:tc>
          <w:tcPr>
            <w:cnfStyle w:val="001000000000" w:firstRow="0" w:lastRow="0" w:firstColumn="1" w:lastColumn="0" w:oddVBand="0" w:evenVBand="0" w:oddHBand="0" w:evenHBand="0" w:firstRowFirstColumn="0" w:firstRowLastColumn="0" w:lastRowFirstColumn="0" w:lastRowLastColumn="0"/>
            <w:tcW w:w="5102" w:type="dxa"/>
          </w:tcPr>
          <w:p w14:paraId="045DA464" w14:textId="77777777" w:rsidR="001B3897" w:rsidRPr="00962C1E" w:rsidRDefault="001B3897" w:rsidP="00680F5B">
            <w:pPr>
              <w:ind w:left="360"/>
              <w:jc w:val="center"/>
              <w:rPr>
                <w:rFonts w:ascii="Times New Roman" w:hAnsi="Times New Roman" w:cs="Times New Roman"/>
                <w:color w:val="auto"/>
                <w:szCs w:val="24"/>
              </w:rPr>
            </w:pPr>
            <w:r w:rsidRPr="00962C1E">
              <w:rPr>
                <w:rFonts w:ascii="Times New Roman" w:hAnsi="Times New Roman" w:cs="Times New Roman"/>
                <w:color w:val="auto"/>
                <w:szCs w:val="24"/>
              </w:rPr>
              <w:t>Publicidad visual</w:t>
            </w:r>
          </w:p>
        </w:tc>
        <w:tc>
          <w:tcPr>
            <w:tcW w:w="1709" w:type="dxa"/>
          </w:tcPr>
          <w:p w14:paraId="17784E12" w14:textId="77777777" w:rsidR="001B3897" w:rsidRPr="00962C1E" w:rsidRDefault="001B3897" w:rsidP="00680F5B">
            <w:pPr>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8</w:t>
            </w:r>
          </w:p>
        </w:tc>
        <w:tc>
          <w:tcPr>
            <w:tcW w:w="1683" w:type="dxa"/>
          </w:tcPr>
          <w:p w14:paraId="7D57D5C9" w14:textId="77777777" w:rsidR="001B3897" w:rsidRPr="00962C1E" w:rsidRDefault="001B3897" w:rsidP="00680F5B">
            <w:pPr>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18%</w:t>
            </w:r>
          </w:p>
        </w:tc>
      </w:tr>
      <w:tr w:rsidR="00962C1E" w:rsidRPr="00962C1E" w14:paraId="74627CED" w14:textId="77777777" w:rsidTr="003D4698">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5102" w:type="dxa"/>
          </w:tcPr>
          <w:p w14:paraId="0F206A8E" w14:textId="77777777" w:rsidR="001B3897" w:rsidRPr="00962C1E" w:rsidRDefault="001B3897" w:rsidP="00680F5B">
            <w:pPr>
              <w:ind w:left="360"/>
              <w:jc w:val="center"/>
              <w:rPr>
                <w:rFonts w:ascii="Times New Roman" w:hAnsi="Times New Roman" w:cs="Times New Roman"/>
                <w:color w:val="auto"/>
                <w:szCs w:val="24"/>
              </w:rPr>
            </w:pPr>
            <w:r w:rsidRPr="00962C1E">
              <w:rPr>
                <w:rFonts w:ascii="Times New Roman" w:hAnsi="Times New Roman" w:cs="Times New Roman"/>
                <w:color w:val="auto"/>
                <w:szCs w:val="24"/>
              </w:rPr>
              <w:t>Internet</w:t>
            </w:r>
          </w:p>
        </w:tc>
        <w:tc>
          <w:tcPr>
            <w:tcW w:w="1709" w:type="dxa"/>
          </w:tcPr>
          <w:p w14:paraId="69A48D2B" w14:textId="77777777" w:rsidR="001B3897" w:rsidRPr="00962C1E" w:rsidRDefault="001B3897" w:rsidP="00680F5B">
            <w:pPr>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27</w:t>
            </w:r>
          </w:p>
        </w:tc>
        <w:tc>
          <w:tcPr>
            <w:tcW w:w="1683" w:type="dxa"/>
          </w:tcPr>
          <w:p w14:paraId="68C8A4AD" w14:textId="77777777" w:rsidR="001B3897" w:rsidRPr="00962C1E" w:rsidRDefault="001B3897" w:rsidP="00680F5B">
            <w:pPr>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61%</w:t>
            </w:r>
          </w:p>
        </w:tc>
      </w:tr>
      <w:tr w:rsidR="00962C1E" w:rsidRPr="00962C1E" w14:paraId="2884155F" w14:textId="77777777" w:rsidTr="003D4698">
        <w:trPr>
          <w:trHeight w:val="459"/>
        </w:trPr>
        <w:tc>
          <w:tcPr>
            <w:cnfStyle w:val="001000000000" w:firstRow="0" w:lastRow="0" w:firstColumn="1" w:lastColumn="0" w:oddVBand="0" w:evenVBand="0" w:oddHBand="0" w:evenHBand="0" w:firstRowFirstColumn="0" w:firstRowLastColumn="0" w:lastRowFirstColumn="0" w:lastRowLastColumn="0"/>
            <w:tcW w:w="5102" w:type="dxa"/>
          </w:tcPr>
          <w:p w14:paraId="015F8883" w14:textId="77777777" w:rsidR="001B3897" w:rsidRPr="00962C1E" w:rsidRDefault="001B3897" w:rsidP="00680F5B">
            <w:pPr>
              <w:ind w:left="360"/>
              <w:jc w:val="center"/>
              <w:rPr>
                <w:rFonts w:ascii="Times New Roman" w:hAnsi="Times New Roman" w:cs="Times New Roman"/>
                <w:color w:val="auto"/>
                <w:szCs w:val="24"/>
              </w:rPr>
            </w:pPr>
            <w:r w:rsidRPr="00962C1E">
              <w:rPr>
                <w:rFonts w:ascii="Times New Roman" w:hAnsi="Times New Roman" w:cs="Times New Roman"/>
                <w:color w:val="auto"/>
                <w:szCs w:val="24"/>
              </w:rPr>
              <w:t>Anuncios en periódicos</w:t>
            </w:r>
          </w:p>
        </w:tc>
        <w:tc>
          <w:tcPr>
            <w:tcW w:w="1709" w:type="dxa"/>
          </w:tcPr>
          <w:p w14:paraId="4904B92B" w14:textId="77777777" w:rsidR="001B3897" w:rsidRPr="00962C1E" w:rsidRDefault="001B3897" w:rsidP="00680F5B">
            <w:pPr>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0</w:t>
            </w:r>
          </w:p>
        </w:tc>
        <w:tc>
          <w:tcPr>
            <w:tcW w:w="1683" w:type="dxa"/>
          </w:tcPr>
          <w:p w14:paraId="55408D93" w14:textId="77777777" w:rsidR="001B3897" w:rsidRPr="00962C1E" w:rsidRDefault="001B3897" w:rsidP="00680F5B">
            <w:pPr>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0%</w:t>
            </w:r>
          </w:p>
        </w:tc>
      </w:tr>
      <w:tr w:rsidR="00962C1E" w:rsidRPr="00962C1E" w14:paraId="62A5FE67" w14:textId="77777777" w:rsidTr="003D4698">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5102" w:type="dxa"/>
          </w:tcPr>
          <w:p w14:paraId="6E34B699" w14:textId="77777777" w:rsidR="001B3897" w:rsidRPr="00962C1E" w:rsidRDefault="001B3897" w:rsidP="00680F5B">
            <w:pPr>
              <w:ind w:left="360"/>
              <w:jc w:val="center"/>
              <w:rPr>
                <w:rFonts w:ascii="Times New Roman" w:hAnsi="Times New Roman" w:cs="Times New Roman"/>
                <w:color w:val="auto"/>
                <w:szCs w:val="24"/>
              </w:rPr>
            </w:pPr>
            <w:r w:rsidRPr="00962C1E">
              <w:rPr>
                <w:rFonts w:ascii="Times New Roman" w:hAnsi="Times New Roman" w:cs="Times New Roman"/>
                <w:color w:val="auto"/>
                <w:szCs w:val="24"/>
              </w:rPr>
              <w:t>Aplicación móvil</w:t>
            </w:r>
          </w:p>
        </w:tc>
        <w:tc>
          <w:tcPr>
            <w:tcW w:w="1709" w:type="dxa"/>
          </w:tcPr>
          <w:p w14:paraId="774E0AA8" w14:textId="77777777" w:rsidR="001B3897" w:rsidRPr="00962C1E" w:rsidRDefault="001B3897" w:rsidP="00680F5B">
            <w:pPr>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3</w:t>
            </w:r>
          </w:p>
        </w:tc>
        <w:tc>
          <w:tcPr>
            <w:tcW w:w="1683" w:type="dxa"/>
          </w:tcPr>
          <w:p w14:paraId="07FBD1A3" w14:textId="77777777" w:rsidR="001B3897" w:rsidRPr="00962C1E" w:rsidRDefault="001B3897" w:rsidP="00680F5B">
            <w:pPr>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7%</w:t>
            </w:r>
          </w:p>
        </w:tc>
      </w:tr>
      <w:tr w:rsidR="00962C1E" w:rsidRPr="00962C1E" w14:paraId="57DC13ED" w14:textId="77777777" w:rsidTr="003D4698">
        <w:trPr>
          <w:trHeight w:val="434"/>
        </w:trPr>
        <w:tc>
          <w:tcPr>
            <w:cnfStyle w:val="001000000000" w:firstRow="0" w:lastRow="0" w:firstColumn="1" w:lastColumn="0" w:oddVBand="0" w:evenVBand="0" w:oddHBand="0" w:evenHBand="0" w:firstRowFirstColumn="0" w:firstRowLastColumn="0" w:lastRowFirstColumn="0" w:lastRowLastColumn="0"/>
            <w:tcW w:w="5102" w:type="dxa"/>
          </w:tcPr>
          <w:p w14:paraId="151DAB5C" w14:textId="77777777" w:rsidR="001B3897" w:rsidRPr="00962C1E" w:rsidRDefault="001B3897" w:rsidP="00680F5B">
            <w:pPr>
              <w:ind w:left="360"/>
              <w:jc w:val="center"/>
              <w:rPr>
                <w:rFonts w:ascii="Times New Roman" w:hAnsi="Times New Roman" w:cs="Times New Roman"/>
                <w:color w:val="auto"/>
                <w:szCs w:val="24"/>
              </w:rPr>
            </w:pPr>
          </w:p>
        </w:tc>
        <w:tc>
          <w:tcPr>
            <w:tcW w:w="1709" w:type="dxa"/>
          </w:tcPr>
          <w:p w14:paraId="2E439827" w14:textId="77777777" w:rsidR="001B3897" w:rsidRPr="00962C1E" w:rsidRDefault="001B3897" w:rsidP="00680F5B">
            <w:pPr>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tc>
        <w:tc>
          <w:tcPr>
            <w:tcW w:w="1683" w:type="dxa"/>
          </w:tcPr>
          <w:p w14:paraId="7230DEB1" w14:textId="77777777" w:rsidR="001B3897" w:rsidRPr="00962C1E" w:rsidRDefault="001B3897" w:rsidP="00680F5B">
            <w:pPr>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100%</w:t>
            </w:r>
          </w:p>
        </w:tc>
      </w:tr>
    </w:tbl>
    <w:p w14:paraId="30F54D08" w14:textId="77777777" w:rsidR="001B3897" w:rsidRPr="003D4698" w:rsidRDefault="001B3897" w:rsidP="003D4698">
      <w:pPr>
        <w:spacing w:after="0" w:line="240" w:lineRule="auto"/>
        <w:rPr>
          <w:rFonts w:ascii="Times New Roman" w:hAnsi="Times New Roman" w:cs="Times New Roman"/>
          <w:b/>
          <w:color w:val="auto"/>
          <w:sz w:val="18"/>
          <w:szCs w:val="24"/>
        </w:rPr>
      </w:pPr>
      <w:r w:rsidRPr="003D4698">
        <w:rPr>
          <w:rFonts w:ascii="Times New Roman" w:hAnsi="Times New Roman" w:cs="Times New Roman"/>
          <w:b/>
          <w:color w:val="auto"/>
          <w:sz w:val="18"/>
          <w:szCs w:val="24"/>
        </w:rPr>
        <w:t xml:space="preserve">Fuente: </w:t>
      </w:r>
      <w:r w:rsidRPr="003D4698">
        <w:rPr>
          <w:rFonts w:ascii="Times New Roman" w:hAnsi="Times New Roman" w:cs="Times New Roman"/>
          <w:color w:val="auto"/>
          <w:sz w:val="18"/>
          <w:szCs w:val="24"/>
        </w:rPr>
        <w:t>Encuesta de Investigación</w:t>
      </w:r>
    </w:p>
    <w:p w14:paraId="4D98EEE4" w14:textId="77777777" w:rsidR="001B3897" w:rsidRDefault="001B3897" w:rsidP="003D4698">
      <w:pPr>
        <w:spacing w:after="0" w:line="240" w:lineRule="auto"/>
        <w:rPr>
          <w:rFonts w:ascii="Times New Roman" w:hAnsi="Times New Roman" w:cs="Times New Roman"/>
          <w:color w:val="auto"/>
          <w:sz w:val="18"/>
          <w:szCs w:val="24"/>
        </w:rPr>
      </w:pPr>
      <w:r w:rsidRPr="003D4698">
        <w:rPr>
          <w:rFonts w:ascii="Times New Roman" w:hAnsi="Times New Roman" w:cs="Times New Roman"/>
          <w:b/>
          <w:color w:val="auto"/>
          <w:sz w:val="18"/>
          <w:szCs w:val="24"/>
        </w:rPr>
        <w:t xml:space="preserve">Elaborado por: </w:t>
      </w:r>
      <w:r w:rsidRPr="003D4698">
        <w:rPr>
          <w:rFonts w:ascii="Times New Roman" w:hAnsi="Times New Roman" w:cs="Times New Roman"/>
          <w:color w:val="auto"/>
          <w:sz w:val="18"/>
          <w:szCs w:val="24"/>
        </w:rPr>
        <w:t>Los investigadores</w:t>
      </w:r>
    </w:p>
    <w:p w14:paraId="4CBE3B70" w14:textId="5EFA73DA" w:rsidR="00F7160C" w:rsidRDefault="00F7160C" w:rsidP="003D4698">
      <w:pPr>
        <w:spacing w:after="0" w:line="240" w:lineRule="auto"/>
        <w:rPr>
          <w:rFonts w:ascii="Times New Roman" w:hAnsi="Times New Roman" w:cs="Times New Roman"/>
          <w:color w:val="auto"/>
          <w:sz w:val="18"/>
          <w:szCs w:val="24"/>
        </w:rPr>
      </w:pPr>
    </w:p>
    <w:p w14:paraId="6D63D749" w14:textId="77777777" w:rsidR="00F7160C" w:rsidRDefault="00F7160C" w:rsidP="002A3E67">
      <w:pPr>
        <w:pStyle w:val="Epgrafe"/>
        <w:keepNext/>
        <w:spacing w:after="0"/>
        <w:rPr>
          <w:rFonts w:cs="Times New Roman"/>
          <w:b/>
        </w:rPr>
      </w:pPr>
    </w:p>
    <w:p w14:paraId="2929027D" w14:textId="01692EEA" w:rsidR="001B3897" w:rsidRPr="00962C1E" w:rsidRDefault="002A3E67" w:rsidP="00680F5B">
      <w:pPr>
        <w:pStyle w:val="Epgrafe"/>
        <w:keepNext/>
        <w:spacing w:after="0"/>
        <w:jc w:val="center"/>
        <w:rPr>
          <w:rFonts w:cs="Times New Roman"/>
          <w:sz w:val="24"/>
          <w:szCs w:val="24"/>
        </w:rPr>
      </w:pPr>
      <w:bookmarkStart w:id="104" w:name="_Toc504983083"/>
      <w:r w:rsidRPr="00BD3368">
        <w:rPr>
          <w:rFonts w:cs="Times New Roman"/>
          <w:b/>
        </w:rPr>
        <w:t xml:space="preserve">Grafico </w:t>
      </w:r>
      <w:r w:rsidRPr="00BD3368">
        <w:rPr>
          <w:rFonts w:cs="Times New Roman"/>
          <w:b/>
        </w:rPr>
        <w:fldChar w:fldCharType="begin"/>
      </w:r>
      <w:r w:rsidRPr="00BD3368">
        <w:rPr>
          <w:rFonts w:cs="Times New Roman"/>
          <w:b/>
        </w:rPr>
        <w:instrText xml:space="preserve"> SEQ Grafico \* ARABIC </w:instrText>
      </w:r>
      <w:r w:rsidRPr="00BD3368">
        <w:rPr>
          <w:rFonts w:cs="Times New Roman"/>
          <w:b/>
        </w:rPr>
        <w:fldChar w:fldCharType="separate"/>
      </w:r>
      <w:r w:rsidR="00A46DA0">
        <w:rPr>
          <w:rFonts w:cs="Times New Roman"/>
          <w:b/>
          <w:noProof/>
        </w:rPr>
        <w:t>9</w:t>
      </w:r>
      <w:r w:rsidRPr="00BD3368">
        <w:rPr>
          <w:rFonts w:cs="Times New Roman"/>
          <w:b/>
        </w:rPr>
        <w:fldChar w:fldCharType="end"/>
      </w:r>
      <w:r w:rsidRPr="00BD3368">
        <w:rPr>
          <w:rFonts w:cs="Times New Roman"/>
          <w:b/>
        </w:rPr>
        <w:t>.</w:t>
      </w:r>
      <w:r w:rsidRPr="002A3E67">
        <w:rPr>
          <w:rFonts w:cs="Times New Roman"/>
        </w:rPr>
        <w:t xml:space="preserve"> Mediante qué medios conoce los principales atractivos turísticos.</w:t>
      </w:r>
      <w:r w:rsidR="001B3897" w:rsidRPr="00962C1E">
        <w:rPr>
          <w:rFonts w:cs="Times New Roman"/>
          <w:noProof/>
          <w:sz w:val="24"/>
          <w:szCs w:val="24"/>
        </w:rPr>
        <w:drawing>
          <wp:inline distT="0" distB="0" distL="0" distR="0" wp14:anchorId="7E04CDB1" wp14:editId="120DB49A">
            <wp:extent cx="4572000" cy="2400300"/>
            <wp:effectExtent l="0" t="0" r="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bookmarkEnd w:id="104"/>
    </w:p>
    <w:p w14:paraId="25514117" w14:textId="1A6B648F" w:rsidR="001B3897" w:rsidRPr="002A3E67" w:rsidRDefault="00F7160C" w:rsidP="002A3E67">
      <w:pPr>
        <w:spacing w:after="0" w:line="360" w:lineRule="auto"/>
        <w:rPr>
          <w:rFonts w:ascii="Times New Roman" w:hAnsi="Times New Roman" w:cs="Times New Roman"/>
          <w:b/>
          <w:color w:val="auto"/>
          <w:sz w:val="18"/>
          <w:szCs w:val="24"/>
        </w:rPr>
      </w:pPr>
      <w:r>
        <w:rPr>
          <w:rFonts w:ascii="Times New Roman" w:hAnsi="Times New Roman" w:cs="Times New Roman"/>
          <w:b/>
          <w:color w:val="auto"/>
          <w:sz w:val="18"/>
          <w:szCs w:val="24"/>
        </w:rPr>
        <w:t xml:space="preserve">                     </w:t>
      </w:r>
      <w:r w:rsidR="001B3897" w:rsidRPr="002A3E67">
        <w:rPr>
          <w:rFonts w:ascii="Times New Roman" w:hAnsi="Times New Roman" w:cs="Times New Roman"/>
          <w:b/>
          <w:color w:val="auto"/>
          <w:sz w:val="18"/>
          <w:szCs w:val="24"/>
        </w:rPr>
        <w:t xml:space="preserve">Elaborado por: </w:t>
      </w:r>
      <w:r w:rsidR="001B3897" w:rsidRPr="002A3E67">
        <w:rPr>
          <w:rFonts w:ascii="Times New Roman" w:hAnsi="Times New Roman" w:cs="Times New Roman"/>
          <w:color w:val="auto"/>
          <w:sz w:val="18"/>
          <w:szCs w:val="24"/>
        </w:rPr>
        <w:t>Los investigadores</w:t>
      </w:r>
    </w:p>
    <w:p w14:paraId="393AD45D" w14:textId="77777777" w:rsidR="001B3897" w:rsidRPr="00962C1E" w:rsidRDefault="001B3897" w:rsidP="001B3897">
      <w:pPr>
        <w:spacing w:before="360" w:after="360" w:line="360" w:lineRule="auto"/>
        <w:jc w:val="both"/>
        <w:rPr>
          <w:rFonts w:ascii="Times New Roman" w:hAnsi="Times New Roman" w:cs="Times New Roman"/>
          <w:color w:val="auto"/>
          <w:sz w:val="24"/>
          <w:szCs w:val="24"/>
        </w:rPr>
      </w:pPr>
      <w:r w:rsidRPr="00962C1E">
        <w:rPr>
          <w:rFonts w:ascii="Times New Roman" w:hAnsi="Times New Roman" w:cs="Times New Roman"/>
          <w:b/>
          <w:color w:val="auto"/>
          <w:sz w:val="24"/>
          <w:szCs w:val="24"/>
        </w:rPr>
        <w:t>ANÁLISIS E INTERPRETACIÓN</w:t>
      </w:r>
      <w:r w:rsidRPr="00962C1E">
        <w:rPr>
          <w:rFonts w:ascii="Times New Roman" w:hAnsi="Times New Roman" w:cs="Times New Roman"/>
          <w:color w:val="auto"/>
          <w:sz w:val="24"/>
          <w:szCs w:val="24"/>
        </w:rPr>
        <w:t>:</w:t>
      </w:r>
    </w:p>
    <w:p w14:paraId="21CEED98" w14:textId="21C77406" w:rsidR="00680F5B" w:rsidRPr="00962C1E" w:rsidRDefault="001A792D" w:rsidP="001B3897">
      <w:pPr>
        <w:spacing w:before="360" w:after="36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 el Gráfico 9</w:t>
      </w:r>
      <w:r w:rsidR="001B3897" w:rsidRPr="00962C1E">
        <w:rPr>
          <w:rFonts w:ascii="Times New Roman" w:hAnsi="Times New Roman" w:cs="Times New Roman"/>
          <w:color w:val="auto"/>
          <w:sz w:val="24"/>
          <w:szCs w:val="24"/>
        </w:rPr>
        <w:t xml:space="preserve"> se puede visualizar que la mayoría de personas encuestadas conocen los atractivos turísticos mediante el Internet el cual tiene un porcentaje de 61%, mientras el 18% mediante publicidad visual, el 14% dice que conocen mediante TV y Radio y tan solo el 7% señala que conocen mediante aplicación móvil.</w:t>
      </w:r>
    </w:p>
    <w:p w14:paraId="79169186" w14:textId="77777777" w:rsidR="001B3897" w:rsidRPr="00962C1E" w:rsidRDefault="001B3897" w:rsidP="001B3897">
      <w:pPr>
        <w:pStyle w:val="Ttulo2"/>
        <w:rPr>
          <w:rFonts w:ascii="Times New Roman" w:hAnsi="Times New Roman" w:cs="Times New Roman"/>
          <w:color w:val="auto"/>
          <w:sz w:val="24"/>
          <w:szCs w:val="24"/>
        </w:rPr>
      </w:pPr>
      <w:bookmarkStart w:id="105" w:name="_Toc504985036"/>
      <w:r w:rsidRPr="00962C1E">
        <w:rPr>
          <w:rFonts w:ascii="Times New Roman" w:hAnsi="Times New Roman" w:cs="Times New Roman"/>
          <w:color w:val="auto"/>
          <w:sz w:val="24"/>
          <w:szCs w:val="24"/>
        </w:rPr>
        <w:lastRenderedPageBreak/>
        <w:t>PREGUNTA N° 9</w:t>
      </w:r>
      <w:bookmarkEnd w:id="105"/>
    </w:p>
    <w:p w14:paraId="49D5EE16" w14:textId="77777777" w:rsidR="001B3897" w:rsidRPr="00962C1E" w:rsidRDefault="001B3897" w:rsidP="003D4698">
      <w:pPr>
        <w:spacing w:before="360" w:after="360" w:line="360" w:lineRule="auto"/>
        <w:rPr>
          <w:rFonts w:ascii="Times New Roman" w:hAnsi="Times New Roman" w:cs="Times New Roman"/>
          <w:color w:val="auto"/>
          <w:sz w:val="24"/>
          <w:szCs w:val="24"/>
        </w:rPr>
      </w:pPr>
      <w:r w:rsidRPr="00962C1E">
        <w:rPr>
          <w:rFonts w:ascii="Times New Roman" w:hAnsi="Times New Roman" w:cs="Times New Roman"/>
          <w:b/>
          <w:color w:val="auto"/>
          <w:sz w:val="24"/>
          <w:szCs w:val="24"/>
        </w:rPr>
        <w:t>¿Cree que el uso de una aplicación móvil que muestre la información acerca de los principales atractivos turísticos de la provincia de Cotopaxi, mejorara el turismo en estos sectores?</w:t>
      </w:r>
    </w:p>
    <w:p w14:paraId="2F1BA81F" w14:textId="03180B36" w:rsidR="003D4698" w:rsidRPr="003D4698" w:rsidRDefault="003D4698" w:rsidP="003D4698">
      <w:pPr>
        <w:pStyle w:val="Epgrafe"/>
        <w:keepNext/>
        <w:spacing w:after="0"/>
        <w:rPr>
          <w:rFonts w:cs="Times New Roman"/>
        </w:rPr>
      </w:pPr>
      <w:bookmarkStart w:id="106" w:name="_Toc504978723"/>
      <w:r w:rsidRPr="003D4698">
        <w:rPr>
          <w:rFonts w:cs="Times New Roman"/>
          <w:b/>
        </w:rPr>
        <w:t xml:space="preserve">Tabla </w:t>
      </w:r>
      <w:r w:rsidRPr="003D4698">
        <w:rPr>
          <w:rFonts w:cs="Times New Roman"/>
          <w:b/>
        </w:rPr>
        <w:fldChar w:fldCharType="begin"/>
      </w:r>
      <w:r w:rsidRPr="003D4698">
        <w:rPr>
          <w:rFonts w:cs="Times New Roman"/>
          <w:b/>
        </w:rPr>
        <w:instrText xml:space="preserve"> SEQ Tabla \* ARABIC </w:instrText>
      </w:r>
      <w:r w:rsidRPr="003D4698">
        <w:rPr>
          <w:rFonts w:cs="Times New Roman"/>
          <w:b/>
        </w:rPr>
        <w:fldChar w:fldCharType="separate"/>
      </w:r>
      <w:r w:rsidR="00A46DA0">
        <w:rPr>
          <w:rFonts w:cs="Times New Roman"/>
          <w:b/>
          <w:noProof/>
        </w:rPr>
        <w:t>9</w:t>
      </w:r>
      <w:r w:rsidRPr="003D4698">
        <w:rPr>
          <w:rFonts w:cs="Times New Roman"/>
          <w:b/>
        </w:rPr>
        <w:fldChar w:fldCharType="end"/>
      </w:r>
      <w:r w:rsidRPr="003D4698">
        <w:rPr>
          <w:rFonts w:cs="Times New Roman"/>
        </w:rPr>
        <w:t>. Aplicación móvil mejorara el turismo.</w:t>
      </w:r>
      <w:bookmarkEnd w:id="106"/>
    </w:p>
    <w:tbl>
      <w:tblPr>
        <w:tblStyle w:val="GridTable4Accent3"/>
        <w:tblW w:w="0" w:type="auto"/>
        <w:tblLook w:val="04A0" w:firstRow="1" w:lastRow="0" w:firstColumn="1" w:lastColumn="0" w:noHBand="0" w:noVBand="1"/>
      </w:tblPr>
      <w:tblGrid>
        <w:gridCol w:w="5102"/>
        <w:gridCol w:w="1709"/>
        <w:gridCol w:w="1683"/>
      </w:tblGrid>
      <w:tr w:rsidR="001B3897" w:rsidRPr="00962C1E" w14:paraId="4DBB331B" w14:textId="77777777" w:rsidTr="003D4698">
        <w:trPr>
          <w:cnfStyle w:val="100000000000" w:firstRow="1" w:lastRow="0" w:firstColumn="0" w:lastColumn="0" w:oddVBand="0" w:evenVBand="0" w:oddHBand="0"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5102" w:type="dxa"/>
          </w:tcPr>
          <w:p w14:paraId="530D76D7" w14:textId="77777777" w:rsidR="001B3897" w:rsidRPr="00962C1E" w:rsidRDefault="001B3897" w:rsidP="00694761">
            <w:pPr>
              <w:spacing w:line="360" w:lineRule="auto"/>
              <w:ind w:left="360"/>
              <w:jc w:val="center"/>
              <w:rPr>
                <w:rFonts w:ascii="Times New Roman" w:hAnsi="Times New Roman" w:cs="Times New Roman"/>
                <w:b w:val="0"/>
                <w:color w:val="auto"/>
                <w:szCs w:val="24"/>
              </w:rPr>
            </w:pPr>
            <w:r w:rsidRPr="00962C1E">
              <w:rPr>
                <w:rFonts w:ascii="Times New Roman" w:hAnsi="Times New Roman" w:cs="Times New Roman"/>
                <w:b w:val="0"/>
                <w:color w:val="auto"/>
                <w:szCs w:val="24"/>
              </w:rPr>
              <w:t>Detalle</w:t>
            </w:r>
          </w:p>
        </w:tc>
        <w:tc>
          <w:tcPr>
            <w:tcW w:w="1709" w:type="dxa"/>
          </w:tcPr>
          <w:p w14:paraId="4694FE2E" w14:textId="77777777" w:rsidR="001B3897" w:rsidRPr="00962C1E" w:rsidRDefault="001B3897" w:rsidP="00694761">
            <w:pPr>
              <w:spacing w:line="36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Cs w:val="24"/>
              </w:rPr>
            </w:pPr>
            <w:r w:rsidRPr="00962C1E">
              <w:rPr>
                <w:rFonts w:ascii="Times New Roman" w:hAnsi="Times New Roman" w:cs="Times New Roman"/>
                <w:b w:val="0"/>
                <w:color w:val="auto"/>
                <w:szCs w:val="24"/>
              </w:rPr>
              <w:t>Frecuencia</w:t>
            </w:r>
          </w:p>
        </w:tc>
        <w:tc>
          <w:tcPr>
            <w:tcW w:w="1683" w:type="dxa"/>
          </w:tcPr>
          <w:p w14:paraId="5CE81003" w14:textId="77777777" w:rsidR="001B3897" w:rsidRPr="00962C1E" w:rsidRDefault="001B3897" w:rsidP="00694761">
            <w:pPr>
              <w:spacing w:line="36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Cs w:val="24"/>
              </w:rPr>
            </w:pPr>
            <w:r w:rsidRPr="00962C1E">
              <w:rPr>
                <w:rFonts w:ascii="Times New Roman" w:hAnsi="Times New Roman" w:cs="Times New Roman"/>
                <w:b w:val="0"/>
                <w:color w:val="auto"/>
                <w:szCs w:val="24"/>
              </w:rPr>
              <w:t>Porcentaje</w:t>
            </w:r>
          </w:p>
        </w:tc>
      </w:tr>
      <w:tr w:rsidR="001B3897" w:rsidRPr="00962C1E" w14:paraId="6D73B439" w14:textId="77777777" w:rsidTr="003D4698">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5102" w:type="dxa"/>
          </w:tcPr>
          <w:p w14:paraId="21A481DB" w14:textId="77777777" w:rsidR="001B3897" w:rsidRPr="00962C1E" w:rsidRDefault="001B3897" w:rsidP="00694761">
            <w:pPr>
              <w:spacing w:line="360" w:lineRule="auto"/>
              <w:ind w:left="360"/>
              <w:jc w:val="center"/>
              <w:rPr>
                <w:rFonts w:ascii="Times New Roman" w:hAnsi="Times New Roman" w:cs="Times New Roman"/>
                <w:color w:val="auto"/>
                <w:szCs w:val="24"/>
              </w:rPr>
            </w:pPr>
            <w:r w:rsidRPr="00962C1E">
              <w:rPr>
                <w:rFonts w:ascii="Times New Roman" w:hAnsi="Times New Roman" w:cs="Times New Roman"/>
                <w:color w:val="auto"/>
                <w:szCs w:val="24"/>
              </w:rPr>
              <w:t>SI</w:t>
            </w:r>
          </w:p>
        </w:tc>
        <w:tc>
          <w:tcPr>
            <w:tcW w:w="1709" w:type="dxa"/>
          </w:tcPr>
          <w:p w14:paraId="3F166961" w14:textId="77777777" w:rsidR="001B3897" w:rsidRPr="00962C1E" w:rsidRDefault="001B3897" w:rsidP="00694761">
            <w:pPr>
              <w:spacing w:line="360" w:lineRule="auto"/>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39</w:t>
            </w:r>
          </w:p>
        </w:tc>
        <w:tc>
          <w:tcPr>
            <w:tcW w:w="1683" w:type="dxa"/>
          </w:tcPr>
          <w:p w14:paraId="59D57844" w14:textId="77777777" w:rsidR="001B3897" w:rsidRPr="00962C1E" w:rsidRDefault="001B3897" w:rsidP="00694761">
            <w:pPr>
              <w:spacing w:line="360" w:lineRule="auto"/>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97%</w:t>
            </w:r>
          </w:p>
        </w:tc>
      </w:tr>
      <w:tr w:rsidR="001B3897" w:rsidRPr="00962C1E" w14:paraId="19D54E0C" w14:textId="77777777" w:rsidTr="003D4698">
        <w:trPr>
          <w:trHeight w:val="459"/>
        </w:trPr>
        <w:tc>
          <w:tcPr>
            <w:cnfStyle w:val="001000000000" w:firstRow="0" w:lastRow="0" w:firstColumn="1" w:lastColumn="0" w:oddVBand="0" w:evenVBand="0" w:oddHBand="0" w:evenHBand="0" w:firstRowFirstColumn="0" w:firstRowLastColumn="0" w:lastRowFirstColumn="0" w:lastRowLastColumn="0"/>
            <w:tcW w:w="5102" w:type="dxa"/>
          </w:tcPr>
          <w:p w14:paraId="0AD5E1A7" w14:textId="77777777" w:rsidR="001B3897" w:rsidRPr="00962C1E" w:rsidRDefault="001B3897" w:rsidP="00694761">
            <w:pPr>
              <w:spacing w:line="360" w:lineRule="auto"/>
              <w:ind w:left="360"/>
              <w:jc w:val="center"/>
              <w:rPr>
                <w:rFonts w:ascii="Times New Roman" w:hAnsi="Times New Roman" w:cs="Times New Roman"/>
                <w:color w:val="auto"/>
                <w:szCs w:val="24"/>
              </w:rPr>
            </w:pPr>
            <w:r w:rsidRPr="00962C1E">
              <w:rPr>
                <w:rFonts w:ascii="Times New Roman" w:hAnsi="Times New Roman" w:cs="Times New Roman"/>
                <w:color w:val="auto"/>
                <w:szCs w:val="24"/>
              </w:rPr>
              <w:t>NO</w:t>
            </w:r>
          </w:p>
        </w:tc>
        <w:tc>
          <w:tcPr>
            <w:tcW w:w="1709" w:type="dxa"/>
          </w:tcPr>
          <w:p w14:paraId="4A3E695B" w14:textId="77777777" w:rsidR="001B3897" w:rsidRPr="00962C1E" w:rsidRDefault="001B3897" w:rsidP="00694761">
            <w:pPr>
              <w:spacing w:line="360" w:lineRule="auto"/>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1</w:t>
            </w:r>
          </w:p>
        </w:tc>
        <w:tc>
          <w:tcPr>
            <w:tcW w:w="1683" w:type="dxa"/>
          </w:tcPr>
          <w:p w14:paraId="575CAFE8" w14:textId="77777777" w:rsidR="001B3897" w:rsidRPr="00962C1E" w:rsidRDefault="001B3897" w:rsidP="00694761">
            <w:pPr>
              <w:spacing w:line="360" w:lineRule="auto"/>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3%</w:t>
            </w:r>
          </w:p>
        </w:tc>
      </w:tr>
      <w:tr w:rsidR="001B3897" w:rsidRPr="00962C1E" w14:paraId="18099E71" w14:textId="77777777" w:rsidTr="003D4698">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5102" w:type="dxa"/>
          </w:tcPr>
          <w:p w14:paraId="271FD204" w14:textId="77777777" w:rsidR="001B3897" w:rsidRPr="00962C1E" w:rsidRDefault="001B3897" w:rsidP="00694761">
            <w:pPr>
              <w:spacing w:line="360" w:lineRule="auto"/>
              <w:ind w:left="360"/>
              <w:jc w:val="center"/>
              <w:rPr>
                <w:rFonts w:ascii="Times New Roman" w:hAnsi="Times New Roman" w:cs="Times New Roman"/>
                <w:color w:val="auto"/>
                <w:szCs w:val="24"/>
              </w:rPr>
            </w:pPr>
            <w:r w:rsidRPr="00962C1E">
              <w:rPr>
                <w:rFonts w:ascii="Times New Roman" w:hAnsi="Times New Roman" w:cs="Times New Roman"/>
                <w:color w:val="auto"/>
                <w:szCs w:val="24"/>
              </w:rPr>
              <w:t>TOTAL</w:t>
            </w:r>
          </w:p>
        </w:tc>
        <w:tc>
          <w:tcPr>
            <w:tcW w:w="1709" w:type="dxa"/>
          </w:tcPr>
          <w:p w14:paraId="0AC8AB03" w14:textId="77777777" w:rsidR="001B3897" w:rsidRPr="00962C1E" w:rsidRDefault="001B3897" w:rsidP="00694761">
            <w:pPr>
              <w:spacing w:line="360" w:lineRule="auto"/>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40</w:t>
            </w:r>
          </w:p>
        </w:tc>
        <w:tc>
          <w:tcPr>
            <w:tcW w:w="1683" w:type="dxa"/>
          </w:tcPr>
          <w:p w14:paraId="4F555779" w14:textId="77777777" w:rsidR="001B3897" w:rsidRPr="00962C1E" w:rsidRDefault="001B3897" w:rsidP="00694761">
            <w:pPr>
              <w:spacing w:line="360" w:lineRule="auto"/>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100%</w:t>
            </w:r>
          </w:p>
        </w:tc>
      </w:tr>
    </w:tbl>
    <w:p w14:paraId="44101497" w14:textId="77777777" w:rsidR="001B3897" w:rsidRPr="003D4698" w:rsidRDefault="001B3897" w:rsidP="003D4698">
      <w:pPr>
        <w:spacing w:after="0" w:line="240" w:lineRule="auto"/>
        <w:rPr>
          <w:rFonts w:ascii="Times New Roman" w:hAnsi="Times New Roman" w:cs="Times New Roman"/>
          <w:b/>
          <w:color w:val="auto"/>
          <w:sz w:val="18"/>
          <w:szCs w:val="24"/>
        </w:rPr>
      </w:pPr>
      <w:r w:rsidRPr="003D4698">
        <w:rPr>
          <w:rFonts w:ascii="Times New Roman" w:hAnsi="Times New Roman" w:cs="Times New Roman"/>
          <w:b/>
          <w:color w:val="auto"/>
          <w:sz w:val="18"/>
          <w:szCs w:val="24"/>
        </w:rPr>
        <w:t xml:space="preserve">Fuente: </w:t>
      </w:r>
      <w:r w:rsidRPr="003D4698">
        <w:rPr>
          <w:rFonts w:ascii="Times New Roman" w:hAnsi="Times New Roman" w:cs="Times New Roman"/>
          <w:color w:val="auto"/>
          <w:sz w:val="18"/>
          <w:szCs w:val="24"/>
        </w:rPr>
        <w:t>Encuesta de Investigación</w:t>
      </w:r>
    </w:p>
    <w:p w14:paraId="37F2BFE5" w14:textId="77777777" w:rsidR="001B3897" w:rsidRPr="003D4698" w:rsidRDefault="001B3897" w:rsidP="003D4698">
      <w:pPr>
        <w:spacing w:after="0" w:line="240" w:lineRule="auto"/>
        <w:rPr>
          <w:rFonts w:ascii="Times New Roman" w:hAnsi="Times New Roman" w:cs="Times New Roman"/>
          <w:b/>
          <w:color w:val="auto"/>
          <w:sz w:val="18"/>
          <w:szCs w:val="24"/>
        </w:rPr>
      </w:pPr>
      <w:r w:rsidRPr="003D4698">
        <w:rPr>
          <w:rFonts w:ascii="Times New Roman" w:hAnsi="Times New Roman" w:cs="Times New Roman"/>
          <w:b/>
          <w:color w:val="auto"/>
          <w:sz w:val="18"/>
          <w:szCs w:val="24"/>
        </w:rPr>
        <w:t xml:space="preserve">Elaborado por: </w:t>
      </w:r>
      <w:r w:rsidRPr="003D4698">
        <w:rPr>
          <w:rFonts w:ascii="Times New Roman" w:hAnsi="Times New Roman" w:cs="Times New Roman"/>
          <w:color w:val="auto"/>
          <w:sz w:val="18"/>
          <w:szCs w:val="24"/>
        </w:rPr>
        <w:t>Los investigadores</w:t>
      </w:r>
    </w:p>
    <w:p w14:paraId="76B88244" w14:textId="77777777" w:rsidR="003D4698" w:rsidRDefault="003D4698" w:rsidP="002A3E67">
      <w:pPr>
        <w:pStyle w:val="Epgrafe"/>
        <w:keepNext/>
        <w:spacing w:after="0"/>
        <w:ind w:firstLine="708"/>
        <w:rPr>
          <w:rFonts w:cs="Times New Roman"/>
          <w:b/>
        </w:rPr>
      </w:pPr>
    </w:p>
    <w:p w14:paraId="1F6A4EE2" w14:textId="77777777" w:rsidR="003D4698" w:rsidRDefault="003D4698" w:rsidP="002A3E67">
      <w:pPr>
        <w:pStyle w:val="Epgrafe"/>
        <w:keepNext/>
        <w:spacing w:after="0"/>
        <w:ind w:firstLine="708"/>
        <w:rPr>
          <w:rFonts w:cs="Times New Roman"/>
          <w:b/>
        </w:rPr>
      </w:pPr>
    </w:p>
    <w:p w14:paraId="4C610865" w14:textId="562926F6" w:rsidR="002A3E67" w:rsidRDefault="00680F5B" w:rsidP="002A3E67">
      <w:pPr>
        <w:pStyle w:val="Epgrafe"/>
        <w:keepNext/>
        <w:spacing w:after="0"/>
        <w:ind w:firstLine="708"/>
        <w:rPr>
          <w:rFonts w:cs="Times New Roman"/>
        </w:rPr>
      </w:pPr>
      <w:r>
        <w:rPr>
          <w:rFonts w:cs="Times New Roman"/>
          <w:b/>
        </w:rPr>
        <w:t xml:space="preserve">    </w:t>
      </w:r>
      <w:bookmarkStart w:id="107" w:name="_Toc504983084"/>
      <w:r w:rsidR="002A3E67" w:rsidRPr="00BD3368">
        <w:rPr>
          <w:rFonts w:cs="Times New Roman"/>
          <w:b/>
        </w:rPr>
        <w:t xml:space="preserve">Grafico </w:t>
      </w:r>
      <w:r w:rsidR="002A3E67" w:rsidRPr="00BD3368">
        <w:rPr>
          <w:rFonts w:cs="Times New Roman"/>
          <w:b/>
        </w:rPr>
        <w:fldChar w:fldCharType="begin"/>
      </w:r>
      <w:r w:rsidR="002A3E67" w:rsidRPr="00BD3368">
        <w:rPr>
          <w:rFonts w:cs="Times New Roman"/>
          <w:b/>
        </w:rPr>
        <w:instrText xml:space="preserve"> SEQ Grafico \* ARABIC </w:instrText>
      </w:r>
      <w:r w:rsidR="002A3E67" w:rsidRPr="00BD3368">
        <w:rPr>
          <w:rFonts w:cs="Times New Roman"/>
          <w:b/>
        </w:rPr>
        <w:fldChar w:fldCharType="separate"/>
      </w:r>
      <w:r w:rsidR="00A46DA0">
        <w:rPr>
          <w:rFonts w:cs="Times New Roman"/>
          <w:b/>
          <w:noProof/>
        </w:rPr>
        <w:t>10</w:t>
      </w:r>
      <w:r w:rsidR="002A3E67" w:rsidRPr="00BD3368">
        <w:rPr>
          <w:rFonts w:cs="Times New Roman"/>
          <w:b/>
        </w:rPr>
        <w:fldChar w:fldCharType="end"/>
      </w:r>
      <w:r w:rsidR="002A3E67" w:rsidRPr="00BD3368">
        <w:rPr>
          <w:rFonts w:cs="Times New Roman"/>
          <w:b/>
        </w:rPr>
        <w:t>.</w:t>
      </w:r>
      <w:r w:rsidR="002A3E67" w:rsidRPr="002A3E67">
        <w:rPr>
          <w:rFonts w:cs="Times New Roman"/>
        </w:rPr>
        <w:t xml:space="preserve"> Aplicación móvil mejorara el turismo</w:t>
      </w:r>
      <w:bookmarkEnd w:id="107"/>
    </w:p>
    <w:p w14:paraId="418BF1CB" w14:textId="77777777" w:rsidR="001B3897" w:rsidRPr="00962C1E" w:rsidRDefault="002A3E67" w:rsidP="002A3E67">
      <w:pPr>
        <w:pStyle w:val="Epgrafe"/>
        <w:keepNext/>
        <w:spacing w:after="0"/>
        <w:jc w:val="center"/>
        <w:rPr>
          <w:rFonts w:cs="Times New Roman"/>
          <w:sz w:val="24"/>
          <w:szCs w:val="24"/>
        </w:rPr>
      </w:pPr>
      <w:r w:rsidRPr="002A3E67">
        <w:rPr>
          <w:rFonts w:cs="Times New Roman"/>
        </w:rPr>
        <w:t>.</w:t>
      </w:r>
      <w:r w:rsidR="001B3897" w:rsidRPr="00962C1E">
        <w:rPr>
          <w:rFonts w:cs="Times New Roman"/>
          <w:noProof/>
          <w:sz w:val="24"/>
          <w:szCs w:val="24"/>
        </w:rPr>
        <w:drawing>
          <wp:inline distT="0" distB="0" distL="0" distR="0" wp14:anchorId="4419853B" wp14:editId="22190B31">
            <wp:extent cx="4572000" cy="2743200"/>
            <wp:effectExtent l="0" t="0" r="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0C7D030" w14:textId="40BB8DD7" w:rsidR="001B3897" w:rsidRPr="001A792D" w:rsidRDefault="00680F5B" w:rsidP="001A792D">
      <w:pPr>
        <w:spacing w:after="0" w:line="360" w:lineRule="auto"/>
        <w:ind w:firstLine="708"/>
        <w:rPr>
          <w:rFonts w:ascii="Times New Roman" w:hAnsi="Times New Roman" w:cs="Times New Roman"/>
          <w:b/>
          <w:color w:val="auto"/>
          <w:sz w:val="18"/>
          <w:szCs w:val="24"/>
        </w:rPr>
      </w:pPr>
      <w:r>
        <w:rPr>
          <w:rFonts w:ascii="Times New Roman" w:hAnsi="Times New Roman" w:cs="Times New Roman"/>
          <w:b/>
          <w:color w:val="auto"/>
          <w:sz w:val="18"/>
          <w:szCs w:val="24"/>
        </w:rPr>
        <w:t xml:space="preserve">     </w:t>
      </w:r>
      <w:r w:rsidR="001B3897" w:rsidRPr="001A792D">
        <w:rPr>
          <w:rFonts w:ascii="Times New Roman" w:hAnsi="Times New Roman" w:cs="Times New Roman"/>
          <w:b/>
          <w:color w:val="auto"/>
          <w:sz w:val="18"/>
          <w:szCs w:val="24"/>
        </w:rPr>
        <w:t xml:space="preserve">Elaborado por: </w:t>
      </w:r>
      <w:r w:rsidR="001B3897" w:rsidRPr="001A792D">
        <w:rPr>
          <w:rFonts w:ascii="Times New Roman" w:hAnsi="Times New Roman" w:cs="Times New Roman"/>
          <w:color w:val="auto"/>
          <w:sz w:val="18"/>
          <w:szCs w:val="24"/>
        </w:rPr>
        <w:t>Los investigadores</w:t>
      </w:r>
    </w:p>
    <w:p w14:paraId="7C8A9A4D" w14:textId="77777777" w:rsidR="001B3897" w:rsidRPr="00962C1E" w:rsidRDefault="001B3897" w:rsidP="001B3897">
      <w:pPr>
        <w:spacing w:before="360" w:after="360" w:line="360" w:lineRule="auto"/>
        <w:jc w:val="both"/>
        <w:rPr>
          <w:rFonts w:ascii="Times New Roman" w:hAnsi="Times New Roman" w:cs="Times New Roman"/>
          <w:color w:val="auto"/>
          <w:sz w:val="24"/>
          <w:szCs w:val="24"/>
        </w:rPr>
      </w:pPr>
      <w:r w:rsidRPr="00962C1E">
        <w:rPr>
          <w:rFonts w:ascii="Times New Roman" w:hAnsi="Times New Roman" w:cs="Times New Roman"/>
          <w:b/>
          <w:color w:val="auto"/>
          <w:sz w:val="24"/>
          <w:szCs w:val="24"/>
        </w:rPr>
        <w:t>ANÁLISIS E INTERPRETACIÓN</w:t>
      </w:r>
      <w:r w:rsidRPr="00962C1E">
        <w:rPr>
          <w:rFonts w:ascii="Times New Roman" w:hAnsi="Times New Roman" w:cs="Times New Roman"/>
          <w:color w:val="auto"/>
          <w:sz w:val="24"/>
          <w:szCs w:val="24"/>
        </w:rPr>
        <w:t>:</w:t>
      </w:r>
    </w:p>
    <w:p w14:paraId="16B1821E" w14:textId="1DE7910D" w:rsidR="001B3897" w:rsidRPr="00962C1E" w:rsidRDefault="001B3897" w:rsidP="001B3897">
      <w:pPr>
        <w:spacing w:before="360" w:after="360" w:line="360" w:lineRule="auto"/>
        <w:jc w:val="both"/>
        <w:rPr>
          <w:rFonts w:ascii="Times New Roman" w:hAnsi="Times New Roman" w:cs="Times New Roman"/>
          <w:color w:val="auto"/>
          <w:sz w:val="24"/>
          <w:szCs w:val="24"/>
        </w:rPr>
      </w:pPr>
      <w:r w:rsidRPr="00962C1E">
        <w:rPr>
          <w:rFonts w:ascii="Times New Roman" w:hAnsi="Times New Roman" w:cs="Times New Roman"/>
          <w:color w:val="auto"/>
          <w:sz w:val="24"/>
          <w:szCs w:val="24"/>
        </w:rPr>
        <w:t>De acue</w:t>
      </w:r>
      <w:r w:rsidR="001A792D">
        <w:rPr>
          <w:rFonts w:ascii="Times New Roman" w:hAnsi="Times New Roman" w:cs="Times New Roman"/>
          <w:color w:val="auto"/>
          <w:sz w:val="24"/>
          <w:szCs w:val="24"/>
        </w:rPr>
        <w:t>rdo al Gráfico 10</w:t>
      </w:r>
      <w:r w:rsidRPr="00962C1E">
        <w:rPr>
          <w:rFonts w:ascii="Times New Roman" w:hAnsi="Times New Roman" w:cs="Times New Roman"/>
          <w:color w:val="auto"/>
          <w:sz w:val="24"/>
          <w:szCs w:val="24"/>
        </w:rPr>
        <w:t xml:space="preserve"> se puede evidenciar que el 97% de personas encuestadas, dice que el uso de una aplicación móvil si mejorara el turismo, y con un porcentaje de 3% tenemos a las personas que dice no mejorara el turismo.</w:t>
      </w:r>
    </w:p>
    <w:p w14:paraId="32D9894C" w14:textId="77777777" w:rsidR="001B3897" w:rsidRPr="00962C1E" w:rsidRDefault="001B3897" w:rsidP="001B3897">
      <w:pPr>
        <w:pStyle w:val="Ttulo2"/>
        <w:rPr>
          <w:rFonts w:ascii="Times New Roman" w:hAnsi="Times New Roman" w:cs="Times New Roman"/>
          <w:color w:val="auto"/>
          <w:sz w:val="24"/>
          <w:szCs w:val="24"/>
        </w:rPr>
      </w:pPr>
      <w:bookmarkStart w:id="108" w:name="_Toc504985037"/>
      <w:r w:rsidRPr="00962C1E">
        <w:rPr>
          <w:rFonts w:ascii="Times New Roman" w:hAnsi="Times New Roman" w:cs="Times New Roman"/>
          <w:color w:val="auto"/>
          <w:sz w:val="24"/>
          <w:szCs w:val="24"/>
        </w:rPr>
        <w:lastRenderedPageBreak/>
        <w:t>PREGUNTA N° 10</w:t>
      </w:r>
      <w:bookmarkEnd w:id="108"/>
    </w:p>
    <w:p w14:paraId="5E74FEA0" w14:textId="77777777" w:rsidR="001B3897" w:rsidRPr="00962C1E" w:rsidRDefault="001B3897" w:rsidP="001B3897">
      <w:pPr>
        <w:spacing w:before="360" w:after="360" w:line="360" w:lineRule="auto"/>
        <w:rPr>
          <w:rFonts w:ascii="Times New Roman" w:hAnsi="Times New Roman" w:cs="Times New Roman"/>
          <w:b/>
          <w:color w:val="auto"/>
          <w:sz w:val="24"/>
          <w:szCs w:val="24"/>
        </w:rPr>
      </w:pPr>
      <w:r w:rsidRPr="00962C1E">
        <w:rPr>
          <w:rFonts w:ascii="Times New Roman" w:hAnsi="Times New Roman" w:cs="Times New Roman"/>
          <w:b/>
          <w:color w:val="auto"/>
          <w:sz w:val="24"/>
          <w:szCs w:val="24"/>
        </w:rPr>
        <w:t>¿Si se obtiene una aplicación móvil informativa de los principales atractivos turísticos, con qué frecuencia la usaría?</w:t>
      </w:r>
    </w:p>
    <w:p w14:paraId="49592E0B" w14:textId="3CE096F5" w:rsidR="003D4698" w:rsidRPr="003D4698" w:rsidRDefault="003D4698" w:rsidP="003D4698">
      <w:pPr>
        <w:pStyle w:val="Epgrafe"/>
        <w:keepNext/>
        <w:spacing w:after="0"/>
        <w:rPr>
          <w:rFonts w:cs="Times New Roman"/>
        </w:rPr>
      </w:pPr>
      <w:bookmarkStart w:id="109" w:name="_Toc504978724"/>
      <w:r w:rsidRPr="003D4698">
        <w:rPr>
          <w:rFonts w:cs="Times New Roman"/>
          <w:b/>
        </w:rPr>
        <w:t xml:space="preserve">Tabla </w:t>
      </w:r>
      <w:r w:rsidRPr="003D4698">
        <w:rPr>
          <w:rFonts w:cs="Times New Roman"/>
          <w:b/>
        </w:rPr>
        <w:fldChar w:fldCharType="begin"/>
      </w:r>
      <w:r w:rsidRPr="003D4698">
        <w:rPr>
          <w:rFonts w:cs="Times New Roman"/>
          <w:b/>
        </w:rPr>
        <w:instrText xml:space="preserve"> SEQ Tabla \* ARABIC </w:instrText>
      </w:r>
      <w:r w:rsidRPr="003D4698">
        <w:rPr>
          <w:rFonts w:cs="Times New Roman"/>
          <w:b/>
        </w:rPr>
        <w:fldChar w:fldCharType="separate"/>
      </w:r>
      <w:r w:rsidR="00A46DA0">
        <w:rPr>
          <w:rFonts w:cs="Times New Roman"/>
          <w:b/>
          <w:noProof/>
        </w:rPr>
        <w:t>10</w:t>
      </w:r>
      <w:r w:rsidRPr="003D4698">
        <w:rPr>
          <w:rFonts w:cs="Times New Roman"/>
          <w:b/>
        </w:rPr>
        <w:fldChar w:fldCharType="end"/>
      </w:r>
      <w:r w:rsidRPr="003D4698">
        <w:rPr>
          <w:rFonts w:cs="Times New Roman"/>
        </w:rPr>
        <w:t>. Frecuencia en usar la aplicación móvil.</w:t>
      </w:r>
      <w:bookmarkEnd w:id="109"/>
    </w:p>
    <w:tbl>
      <w:tblPr>
        <w:tblStyle w:val="GridTable4Accent3"/>
        <w:tblW w:w="0" w:type="auto"/>
        <w:tblLook w:val="04A0" w:firstRow="1" w:lastRow="0" w:firstColumn="1" w:lastColumn="0" w:noHBand="0" w:noVBand="1"/>
      </w:tblPr>
      <w:tblGrid>
        <w:gridCol w:w="5102"/>
        <w:gridCol w:w="1709"/>
        <w:gridCol w:w="1683"/>
      </w:tblGrid>
      <w:tr w:rsidR="001B3897" w:rsidRPr="00962C1E" w14:paraId="2E49391D" w14:textId="77777777" w:rsidTr="003D4698">
        <w:trPr>
          <w:cnfStyle w:val="100000000000" w:firstRow="1" w:lastRow="0" w:firstColumn="0" w:lastColumn="0" w:oddVBand="0" w:evenVBand="0" w:oddHBand="0"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5102" w:type="dxa"/>
          </w:tcPr>
          <w:p w14:paraId="7D4847BD" w14:textId="77777777" w:rsidR="001B3897" w:rsidRPr="003D4698" w:rsidRDefault="001B3897" w:rsidP="003D4698">
            <w:pPr>
              <w:spacing w:line="360" w:lineRule="auto"/>
              <w:ind w:left="360"/>
              <w:jc w:val="center"/>
              <w:rPr>
                <w:rFonts w:ascii="Times New Roman" w:hAnsi="Times New Roman" w:cs="Times New Roman"/>
                <w:color w:val="auto"/>
                <w:sz w:val="24"/>
                <w:szCs w:val="24"/>
              </w:rPr>
            </w:pPr>
            <w:r w:rsidRPr="003D4698">
              <w:rPr>
                <w:rFonts w:ascii="Times New Roman" w:hAnsi="Times New Roman" w:cs="Times New Roman"/>
                <w:color w:val="auto"/>
                <w:sz w:val="24"/>
                <w:szCs w:val="24"/>
              </w:rPr>
              <w:t>Detalle</w:t>
            </w:r>
          </w:p>
        </w:tc>
        <w:tc>
          <w:tcPr>
            <w:tcW w:w="1709" w:type="dxa"/>
          </w:tcPr>
          <w:p w14:paraId="58F52581" w14:textId="77777777" w:rsidR="001B3897" w:rsidRPr="003D4698" w:rsidRDefault="001B3897" w:rsidP="003D4698">
            <w:pPr>
              <w:spacing w:line="36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3D4698">
              <w:rPr>
                <w:rFonts w:ascii="Times New Roman" w:hAnsi="Times New Roman" w:cs="Times New Roman"/>
                <w:color w:val="auto"/>
                <w:sz w:val="24"/>
                <w:szCs w:val="24"/>
              </w:rPr>
              <w:t>Frecuencia</w:t>
            </w:r>
          </w:p>
        </w:tc>
        <w:tc>
          <w:tcPr>
            <w:tcW w:w="1683" w:type="dxa"/>
          </w:tcPr>
          <w:p w14:paraId="4FACABD7" w14:textId="77777777" w:rsidR="001B3897" w:rsidRPr="003D4698" w:rsidRDefault="001B3897" w:rsidP="003D4698">
            <w:pPr>
              <w:spacing w:line="36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3D4698">
              <w:rPr>
                <w:rFonts w:ascii="Times New Roman" w:hAnsi="Times New Roman" w:cs="Times New Roman"/>
                <w:color w:val="auto"/>
                <w:sz w:val="24"/>
                <w:szCs w:val="24"/>
              </w:rPr>
              <w:t>Porcentaje</w:t>
            </w:r>
          </w:p>
        </w:tc>
      </w:tr>
      <w:tr w:rsidR="001B3897" w:rsidRPr="00962C1E" w14:paraId="7682557C" w14:textId="77777777" w:rsidTr="003D4698">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5102" w:type="dxa"/>
          </w:tcPr>
          <w:p w14:paraId="4A20D77D" w14:textId="77777777" w:rsidR="001B3897" w:rsidRPr="00962C1E" w:rsidRDefault="001B3897" w:rsidP="003D4698">
            <w:pPr>
              <w:spacing w:line="360" w:lineRule="auto"/>
              <w:ind w:left="360"/>
              <w:jc w:val="center"/>
              <w:rPr>
                <w:rFonts w:ascii="Times New Roman" w:hAnsi="Times New Roman" w:cs="Times New Roman"/>
                <w:color w:val="auto"/>
                <w:szCs w:val="24"/>
              </w:rPr>
            </w:pPr>
            <w:r w:rsidRPr="00962C1E">
              <w:rPr>
                <w:rFonts w:ascii="Times New Roman" w:hAnsi="Times New Roman" w:cs="Times New Roman"/>
                <w:color w:val="auto"/>
                <w:szCs w:val="24"/>
              </w:rPr>
              <w:t>SIEMPRE</w:t>
            </w:r>
          </w:p>
        </w:tc>
        <w:tc>
          <w:tcPr>
            <w:tcW w:w="1709" w:type="dxa"/>
          </w:tcPr>
          <w:p w14:paraId="68F7BAF6" w14:textId="77777777" w:rsidR="001B3897" w:rsidRPr="00962C1E" w:rsidRDefault="001B3897" w:rsidP="003D4698">
            <w:pPr>
              <w:spacing w:line="360" w:lineRule="auto"/>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16</w:t>
            </w:r>
          </w:p>
        </w:tc>
        <w:tc>
          <w:tcPr>
            <w:tcW w:w="1683" w:type="dxa"/>
          </w:tcPr>
          <w:p w14:paraId="02CC666F" w14:textId="77777777" w:rsidR="001B3897" w:rsidRPr="00962C1E" w:rsidRDefault="001B3897" w:rsidP="003D4698">
            <w:pPr>
              <w:spacing w:line="360" w:lineRule="auto"/>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40%</w:t>
            </w:r>
          </w:p>
        </w:tc>
      </w:tr>
      <w:tr w:rsidR="001B3897" w:rsidRPr="00962C1E" w14:paraId="3B7F9C7B" w14:textId="77777777" w:rsidTr="003D4698">
        <w:trPr>
          <w:trHeight w:val="459"/>
        </w:trPr>
        <w:tc>
          <w:tcPr>
            <w:cnfStyle w:val="001000000000" w:firstRow="0" w:lastRow="0" w:firstColumn="1" w:lastColumn="0" w:oddVBand="0" w:evenVBand="0" w:oddHBand="0" w:evenHBand="0" w:firstRowFirstColumn="0" w:firstRowLastColumn="0" w:lastRowFirstColumn="0" w:lastRowLastColumn="0"/>
            <w:tcW w:w="5102" w:type="dxa"/>
          </w:tcPr>
          <w:p w14:paraId="011679DA" w14:textId="77777777" w:rsidR="001B3897" w:rsidRPr="00962C1E" w:rsidRDefault="001B3897" w:rsidP="003D4698">
            <w:pPr>
              <w:spacing w:line="360" w:lineRule="auto"/>
              <w:ind w:left="360"/>
              <w:jc w:val="center"/>
              <w:rPr>
                <w:rFonts w:ascii="Times New Roman" w:hAnsi="Times New Roman" w:cs="Times New Roman"/>
                <w:color w:val="auto"/>
                <w:szCs w:val="24"/>
              </w:rPr>
            </w:pPr>
            <w:r w:rsidRPr="00962C1E">
              <w:rPr>
                <w:rFonts w:ascii="Times New Roman" w:hAnsi="Times New Roman" w:cs="Times New Roman"/>
                <w:color w:val="auto"/>
                <w:szCs w:val="24"/>
              </w:rPr>
              <w:t>REGULARMENTE</w:t>
            </w:r>
          </w:p>
        </w:tc>
        <w:tc>
          <w:tcPr>
            <w:tcW w:w="1709" w:type="dxa"/>
          </w:tcPr>
          <w:p w14:paraId="564D57B7" w14:textId="77777777" w:rsidR="001B3897" w:rsidRPr="00962C1E" w:rsidRDefault="001B3897" w:rsidP="003D4698">
            <w:pPr>
              <w:spacing w:line="360" w:lineRule="auto"/>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18</w:t>
            </w:r>
          </w:p>
        </w:tc>
        <w:tc>
          <w:tcPr>
            <w:tcW w:w="1683" w:type="dxa"/>
          </w:tcPr>
          <w:p w14:paraId="702AF82C" w14:textId="77777777" w:rsidR="001B3897" w:rsidRPr="00962C1E" w:rsidRDefault="001B3897" w:rsidP="003D4698">
            <w:pPr>
              <w:spacing w:line="360" w:lineRule="auto"/>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45%</w:t>
            </w:r>
          </w:p>
        </w:tc>
      </w:tr>
      <w:tr w:rsidR="001B3897" w:rsidRPr="00962C1E" w14:paraId="623933EA" w14:textId="77777777" w:rsidTr="003D4698">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5102" w:type="dxa"/>
          </w:tcPr>
          <w:p w14:paraId="29A2F520" w14:textId="77777777" w:rsidR="001B3897" w:rsidRPr="00962C1E" w:rsidRDefault="001B3897" w:rsidP="003D4698">
            <w:pPr>
              <w:spacing w:line="360" w:lineRule="auto"/>
              <w:ind w:left="360"/>
              <w:jc w:val="center"/>
              <w:rPr>
                <w:rFonts w:ascii="Times New Roman" w:hAnsi="Times New Roman" w:cs="Times New Roman"/>
                <w:color w:val="auto"/>
                <w:szCs w:val="24"/>
              </w:rPr>
            </w:pPr>
            <w:r w:rsidRPr="00962C1E">
              <w:rPr>
                <w:rFonts w:ascii="Times New Roman" w:hAnsi="Times New Roman" w:cs="Times New Roman"/>
                <w:color w:val="auto"/>
                <w:szCs w:val="24"/>
              </w:rPr>
              <w:t>POCAS VECES</w:t>
            </w:r>
          </w:p>
        </w:tc>
        <w:tc>
          <w:tcPr>
            <w:tcW w:w="1709" w:type="dxa"/>
          </w:tcPr>
          <w:p w14:paraId="6BA28951" w14:textId="77777777" w:rsidR="001B3897" w:rsidRPr="00962C1E" w:rsidRDefault="001B3897" w:rsidP="003D4698">
            <w:pPr>
              <w:spacing w:line="360" w:lineRule="auto"/>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4</w:t>
            </w:r>
          </w:p>
        </w:tc>
        <w:tc>
          <w:tcPr>
            <w:tcW w:w="1683" w:type="dxa"/>
          </w:tcPr>
          <w:p w14:paraId="557AC736" w14:textId="77777777" w:rsidR="001B3897" w:rsidRPr="00962C1E" w:rsidRDefault="001B3897" w:rsidP="003D4698">
            <w:pPr>
              <w:spacing w:line="360" w:lineRule="auto"/>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10%</w:t>
            </w:r>
          </w:p>
        </w:tc>
      </w:tr>
      <w:tr w:rsidR="001B3897" w:rsidRPr="00962C1E" w14:paraId="25E1D54E" w14:textId="77777777" w:rsidTr="003D4698">
        <w:trPr>
          <w:trHeight w:val="459"/>
        </w:trPr>
        <w:tc>
          <w:tcPr>
            <w:cnfStyle w:val="001000000000" w:firstRow="0" w:lastRow="0" w:firstColumn="1" w:lastColumn="0" w:oddVBand="0" w:evenVBand="0" w:oddHBand="0" w:evenHBand="0" w:firstRowFirstColumn="0" w:firstRowLastColumn="0" w:lastRowFirstColumn="0" w:lastRowLastColumn="0"/>
            <w:tcW w:w="5102" w:type="dxa"/>
          </w:tcPr>
          <w:p w14:paraId="478974EB" w14:textId="77777777" w:rsidR="001B3897" w:rsidRPr="00962C1E" w:rsidRDefault="001B3897" w:rsidP="003D4698">
            <w:pPr>
              <w:spacing w:line="360" w:lineRule="auto"/>
              <w:ind w:left="360"/>
              <w:jc w:val="center"/>
              <w:rPr>
                <w:rFonts w:ascii="Times New Roman" w:hAnsi="Times New Roman" w:cs="Times New Roman"/>
                <w:color w:val="auto"/>
                <w:szCs w:val="24"/>
              </w:rPr>
            </w:pPr>
            <w:r w:rsidRPr="00962C1E">
              <w:rPr>
                <w:rFonts w:ascii="Times New Roman" w:hAnsi="Times New Roman" w:cs="Times New Roman"/>
                <w:color w:val="auto"/>
                <w:szCs w:val="24"/>
              </w:rPr>
              <w:t>NUNCA</w:t>
            </w:r>
          </w:p>
        </w:tc>
        <w:tc>
          <w:tcPr>
            <w:tcW w:w="1709" w:type="dxa"/>
          </w:tcPr>
          <w:p w14:paraId="7F573E33" w14:textId="77777777" w:rsidR="001B3897" w:rsidRPr="00962C1E" w:rsidRDefault="001B3897" w:rsidP="003D4698">
            <w:pPr>
              <w:spacing w:line="360" w:lineRule="auto"/>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2</w:t>
            </w:r>
          </w:p>
        </w:tc>
        <w:tc>
          <w:tcPr>
            <w:tcW w:w="1683" w:type="dxa"/>
          </w:tcPr>
          <w:p w14:paraId="50FA1AC5" w14:textId="77777777" w:rsidR="001B3897" w:rsidRPr="00962C1E" w:rsidRDefault="001B3897" w:rsidP="003D4698">
            <w:pPr>
              <w:spacing w:line="360" w:lineRule="auto"/>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5%</w:t>
            </w:r>
          </w:p>
        </w:tc>
      </w:tr>
      <w:tr w:rsidR="001B3897" w:rsidRPr="00962C1E" w14:paraId="629CDBCA" w14:textId="77777777" w:rsidTr="003D4698">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5102" w:type="dxa"/>
          </w:tcPr>
          <w:p w14:paraId="63C0CDBA" w14:textId="77777777" w:rsidR="001B3897" w:rsidRPr="00962C1E" w:rsidRDefault="001B3897" w:rsidP="003D4698">
            <w:pPr>
              <w:spacing w:line="360" w:lineRule="auto"/>
              <w:ind w:left="360"/>
              <w:jc w:val="center"/>
              <w:rPr>
                <w:rFonts w:ascii="Times New Roman" w:hAnsi="Times New Roman" w:cs="Times New Roman"/>
                <w:color w:val="auto"/>
                <w:szCs w:val="24"/>
              </w:rPr>
            </w:pPr>
            <w:r w:rsidRPr="00962C1E">
              <w:rPr>
                <w:rFonts w:ascii="Times New Roman" w:hAnsi="Times New Roman" w:cs="Times New Roman"/>
                <w:color w:val="auto"/>
                <w:szCs w:val="24"/>
              </w:rPr>
              <w:t>TOTAL</w:t>
            </w:r>
          </w:p>
        </w:tc>
        <w:tc>
          <w:tcPr>
            <w:tcW w:w="1709" w:type="dxa"/>
          </w:tcPr>
          <w:p w14:paraId="76A141D7" w14:textId="77777777" w:rsidR="001B3897" w:rsidRPr="00962C1E" w:rsidRDefault="001B3897" w:rsidP="003D4698">
            <w:pPr>
              <w:spacing w:line="360" w:lineRule="auto"/>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40</w:t>
            </w:r>
          </w:p>
        </w:tc>
        <w:tc>
          <w:tcPr>
            <w:tcW w:w="1683" w:type="dxa"/>
          </w:tcPr>
          <w:p w14:paraId="2367DD2D" w14:textId="77777777" w:rsidR="001B3897" w:rsidRPr="00962C1E" w:rsidRDefault="001B3897" w:rsidP="003D4698">
            <w:pPr>
              <w:spacing w:line="360" w:lineRule="auto"/>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62C1E">
              <w:rPr>
                <w:rFonts w:ascii="Times New Roman" w:hAnsi="Times New Roman" w:cs="Times New Roman"/>
                <w:color w:val="auto"/>
                <w:szCs w:val="24"/>
              </w:rPr>
              <w:t>100%</w:t>
            </w:r>
          </w:p>
        </w:tc>
      </w:tr>
    </w:tbl>
    <w:p w14:paraId="36A8C96C" w14:textId="77777777" w:rsidR="001B3897" w:rsidRPr="003D4698" w:rsidRDefault="001B3897" w:rsidP="003D4698">
      <w:pPr>
        <w:spacing w:after="0" w:line="240" w:lineRule="auto"/>
        <w:rPr>
          <w:rFonts w:ascii="Times New Roman" w:hAnsi="Times New Roman" w:cs="Times New Roman"/>
          <w:b/>
          <w:color w:val="auto"/>
          <w:sz w:val="20"/>
          <w:szCs w:val="24"/>
        </w:rPr>
      </w:pPr>
      <w:r w:rsidRPr="003D4698">
        <w:rPr>
          <w:rFonts w:ascii="Times New Roman" w:hAnsi="Times New Roman" w:cs="Times New Roman"/>
          <w:b/>
          <w:color w:val="auto"/>
          <w:sz w:val="20"/>
          <w:szCs w:val="24"/>
        </w:rPr>
        <w:t xml:space="preserve">Fuente: </w:t>
      </w:r>
      <w:r w:rsidRPr="003D4698">
        <w:rPr>
          <w:rFonts w:ascii="Times New Roman" w:hAnsi="Times New Roman" w:cs="Times New Roman"/>
          <w:color w:val="auto"/>
          <w:sz w:val="20"/>
          <w:szCs w:val="24"/>
        </w:rPr>
        <w:t>Encuesta de Investigación</w:t>
      </w:r>
    </w:p>
    <w:p w14:paraId="04440370" w14:textId="77777777" w:rsidR="001B3897" w:rsidRPr="003D4698" w:rsidRDefault="001B3897" w:rsidP="003D4698">
      <w:pPr>
        <w:spacing w:after="0" w:line="240" w:lineRule="auto"/>
        <w:rPr>
          <w:rFonts w:ascii="Times New Roman" w:hAnsi="Times New Roman" w:cs="Times New Roman"/>
          <w:b/>
          <w:color w:val="auto"/>
          <w:sz w:val="20"/>
          <w:szCs w:val="24"/>
        </w:rPr>
      </w:pPr>
      <w:r w:rsidRPr="003D4698">
        <w:rPr>
          <w:rFonts w:ascii="Times New Roman" w:hAnsi="Times New Roman" w:cs="Times New Roman"/>
          <w:b/>
          <w:color w:val="auto"/>
          <w:sz w:val="20"/>
          <w:szCs w:val="24"/>
        </w:rPr>
        <w:t xml:space="preserve">Elaborado por: </w:t>
      </w:r>
      <w:r w:rsidRPr="003D4698">
        <w:rPr>
          <w:rFonts w:ascii="Times New Roman" w:hAnsi="Times New Roman" w:cs="Times New Roman"/>
          <w:color w:val="auto"/>
          <w:sz w:val="20"/>
          <w:szCs w:val="24"/>
        </w:rPr>
        <w:t>Los investigadores</w:t>
      </w:r>
    </w:p>
    <w:p w14:paraId="404492F0" w14:textId="77777777" w:rsidR="003D4698" w:rsidRDefault="003D4698" w:rsidP="001A792D">
      <w:pPr>
        <w:pStyle w:val="Epgrafe"/>
        <w:keepNext/>
        <w:spacing w:after="0"/>
        <w:ind w:left="708"/>
        <w:rPr>
          <w:rFonts w:cs="Times New Roman"/>
          <w:b/>
        </w:rPr>
      </w:pPr>
    </w:p>
    <w:p w14:paraId="21C5E452" w14:textId="77777777" w:rsidR="003D4698" w:rsidRDefault="003D4698" w:rsidP="001A792D">
      <w:pPr>
        <w:pStyle w:val="Epgrafe"/>
        <w:keepNext/>
        <w:spacing w:after="0"/>
        <w:ind w:left="708"/>
        <w:rPr>
          <w:rFonts w:cs="Times New Roman"/>
          <w:b/>
        </w:rPr>
      </w:pPr>
    </w:p>
    <w:p w14:paraId="3FD4DD2E" w14:textId="31F9EA43" w:rsidR="001A792D" w:rsidRDefault="00680F5B" w:rsidP="001A792D">
      <w:pPr>
        <w:pStyle w:val="Epgrafe"/>
        <w:keepNext/>
        <w:spacing w:after="0"/>
        <w:ind w:left="708"/>
        <w:rPr>
          <w:rFonts w:cs="Times New Roman"/>
        </w:rPr>
      </w:pPr>
      <w:r>
        <w:rPr>
          <w:rFonts w:cs="Times New Roman"/>
          <w:b/>
        </w:rPr>
        <w:t xml:space="preserve">    </w:t>
      </w:r>
      <w:bookmarkStart w:id="110" w:name="_Toc504983085"/>
      <w:r w:rsidR="001A792D" w:rsidRPr="00BD3368">
        <w:rPr>
          <w:rFonts w:cs="Times New Roman"/>
          <w:b/>
        </w:rPr>
        <w:t xml:space="preserve">Grafico </w:t>
      </w:r>
      <w:r w:rsidR="001A792D" w:rsidRPr="00BD3368">
        <w:rPr>
          <w:rFonts w:cs="Times New Roman"/>
          <w:b/>
        </w:rPr>
        <w:fldChar w:fldCharType="begin"/>
      </w:r>
      <w:r w:rsidR="001A792D" w:rsidRPr="00BD3368">
        <w:rPr>
          <w:rFonts w:cs="Times New Roman"/>
          <w:b/>
        </w:rPr>
        <w:instrText xml:space="preserve"> SEQ Grafico \* ARABIC </w:instrText>
      </w:r>
      <w:r w:rsidR="001A792D" w:rsidRPr="00BD3368">
        <w:rPr>
          <w:rFonts w:cs="Times New Roman"/>
          <w:b/>
        </w:rPr>
        <w:fldChar w:fldCharType="separate"/>
      </w:r>
      <w:r w:rsidR="00A46DA0">
        <w:rPr>
          <w:rFonts w:cs="Times New Roman"/>
          <w:b/>
          <w:noProof/>
        </w:rPr>
        <w:t>11</w:t>
      </w:r>
      <w:r w:rsidR="001A792D" w:rsidRPr="00BD3368">
        <w:rPr>
          <w:rFonts w:cs="Times New Roman"/>
          <w:b/>
        </w:rPr>
        <w:fldChar w:fldCharType="end"/>
      </w:r>
      <w:r w:rsidR="001A792D" w:rsidRPr="00BD3368">
        <w:rPr>
          <w:rFonts w:cs="Times New Roman"/>
          <w:b/>
        </w:rPr>
        <w:t>.</w:t>
      </w:r>
      <w:r w:rsidR="001A792D" w:rsidRPr="001A792D">
        <w:rPr>
          <w:rFonts w:cs="Times New Roman"/>
        </w:rPr>
        <w:t xml:space="preserve"> Frecuencia en usar la aplicación móvil</w:t>
      </w:r>
      <w:bookmarkEnd w:id="110"/>
    </w:p>
    <w:p w14:paraId="6435FACF" w14:textId="77777777" w:rsidR="001B3897" w:rsidRPr="00962C1E" w:rsidRDefault="001A792D" w:rsidP="001A792D">
      <w:pPr>
        <w:pStyle w:val="Epgrafe"/>
        <w:keepNext/>
        <w:spacing w:after="0"/>
        <w:jc w:val="center"/>
        <w:rPr>
          <w:rFonts w:cs="Times New Roman"/>
          <w:sz w:val="24"/>
          <w:szCs w:val="24"/>
        </w:rPr>
      </w:pPr>
      <w:r w:rsidRPr="001A792D">
        <w:rPr>
          <w:rFonts w:cs="Times New Roman"/>
        </w:rPr>
        <w:t>.</w:t>
      </w:r>
      <w:r w:rsidR="001B3897" w:rsidRPr="00962C1E">
        <w:rPr>
          <w:rFonts w:cs="Times New Roman"/>
          <w:noProof/>
          <w:sz w:val="24"/>
          <w:szCs w:val="24"/>
        </w:rPr>
        <w:drawing>
          <wp:inline distT="0" distB="0" distL="0" distR="0" wp14:anchorId="35CF19B6" wp14:editId="651A3CD2">
            <wp:extent cx="4572000" cy="27432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5E3D3E2" w14:textId="3B4ABBFE" w:rsidR="001B3897" w:rsidRPr="00962C1E" w:rsidRDefault="00680F5B" w:rsidP="001A792D">
      <w:pPr>
        <w:spacing w:after="0" w:line="360" w:lineRule="auto"/>
        <w:ind w:firstLine="708"/>
        <w:rPr>
          <w:rFonts w:ascii="Times New Roman" w:hAnsi="Times New Roman" w:cs="Times New Roman"/>
          <w:b/>
          <w:color w:val="auto"/>
          <w:sz w:val="24"/>
          <w:szCs w:val="24"/>
        </w:rPr>
      </w:pPr>
      <w:r>
        <w:rPr>
          <w:rFonts w:ascii="Times New Roman" w:hAnsi="Times New Roman" w:cs="Times New Roman"/>
          <w:b/>
          <w:color w:val="auto"/>
          <w:sz w:val="20"/>
          <w:szCs w:val="24"/>
        </w:rPr>
        <w:t xml:space="preserve">     </w:t>
      </w:r>
      <w:r w:rsidR="001B3897" w:rsidRPr="001A792D">
        <w:rPr>
          <w:rFonts w:ascii="Times New Roman" w:hAnsi="Times New Roman" w:cs="Times New Roman"/>
          <w:b/>
          <w:color w:val="auto"/>
          <w:sz w:val="20"/>
          <w:szCs w:val="24"/>
        </w:rPr>
        <w:t xml:space="preserve">Elaborado por: </w:t>
      </w:r>
      <w:r w:rsidR="001B3897" w:rsidRPr="001A792D">
        <w:rPr>
          <w:rFonts w:ascii="Times New Roman" w:hAnsi="Times New Roman" w:cs="Times New Roman"/>
          <w:color w:val="auto"/>
          <w:sz w:val="20"/>
          <w:szCs w:val="24"/>
        </w:rPr>
        <w:t>Los investigadores</w:t>
      </w:r>
    </w:p>
    <w:p w14:paraId="1044422C" w14:textId="77777777" w:rsidR="001B3897" w:rsidRPr="00962C1E" w:rsidRDefault="001B3897" w:rsidP="001B3897">
      <w:pPr>
        <w:spacing w:before="360" w:after="360" w:line="360" w:lineRule="auto"/>
        <w:jc w:val="both"/>
        <w:rPr>
          <w:rFonts w:ascii="Times New Roman" w:hAnsi="Times New Roman" w:cs="Times New Roman"/>
          <w:color w:val="auto"/>
          <w:sz w:val="24"/>
          <w:szCs w:val="24"/>
        </w:rPr>
      </w:pPr>
      <w:r w:rsidRPr="00962C1E">
        <w:rPr>
          <w:rFonts w:ascii="Times New Roman" w:hAnsi="Times New Roman" w:cs="Times New Roman"/>
          <w:b/>
          <w:color w:val="auto"/>
          <w:sz w:val="24"/>
          <w:szCs w:val="24"/>
        </w:rPr>
        <w:t>ANÁLISIS E INTERPRETACIÓN</w:t>
      </w:r>
      <w:r w:rsidRPr="00962C1E">
        <w:rPr>
          <w:rFonts w:ascii="Times New Roman" w:hAnsi="Times New Roman" w:cs="Times New Roman"/>
          <w:color w:val="auto"/>
          <w:sz w:val="24"/>
          <w:szCs w:val="24"/>
        </w:rPr>
        <w:t>:</w:t>
      </w:r>
    </w:p>
    <w:p w14:paraId="25AB46E3" w14:textId="3B1F2BCF" w:rsidR="001B3897" w:rsidRPr="00962C1E" w:rsidRDefault="00822BEA" w:rsidP="001B3897">
      <w:pPr>
        <w:spacing w:before="360" w:after="36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 el Gráfico 11</w:t>
      </w:r>
      <w:r w:rsidR="001B3897" w:rsidRPr="00962C1E">
        <w:rPr>
          <w:rFonts w:ascii="Times New Roman" w:hAnsi="Times New Roman" w:cs="Times New Roman"/>
          <w:color w:val="auto"/>
          <w:sz w:val="24"/>
          <w:szCs w:val="24"/>
        </w:rPr>
        <w:t xml:space="preserve"> se puede visualizar que el 45% de las personas encuestadas regularmente utilizarían la aplicación, mientras que un 40% utilizarían la aplicación siempre y el 10% señala que pocas veces utilizarían la aplicación y tan solo el 5% señala que nunca la utilizarían.</w:t>
      </w:r>
    </w:p>
    <w:p w14:paraId="67B5BAC1" w14:textId="41A84C23" w:rsidR="00694761" w:rsidRDefault="00694761" w:rsidP="00694761">
      <w:pPr>
        <w:pStyle w:val="Ttulo1"/>
        <w:numPr>
          <w:ilvl w:val="1"/>
          <w:numId w:val="22"/>
        </w:numPr>
        <w:contextualSpacing w:val="0"/>
        <w:rPr>
          <w:color w:val="auto"/>
        </w:rPr>
      </w:pPr>
      <w:bookmarkStart w:id="111" w:name="_Toc504985038"/>
      <w:r w:rsidRPr="00962C1E">
        <w:rPr>
          <w:color w:val="auto"/>
        </w:rPr>
        <w:lastRenderedPageBreak/>
        <w:t xml:space="preserve">Metodología </w:t>
      </w:r>
      <w:proofErr w:type="spellStart"/>
      <w:r w:rsidRPr="00962C1E">
        <w:rPr>
          <w:color w:val="auto"/>
        </w:rPr>
        <w:t>SCRUM</w:t>
      </w:r>
      <w:proofErr w:type="spellEnd"/>
      <w:r w:rsidRPr="00962C1E">
        <w:rPr>
          <w:color w:val="auto"/>
        </w:rPr>
        <w:t xml:space="preserve"> para aplicación móvil</w:t>
      </w:r>
      <w:bookmarkEnd w:id="111"/>
      <w:r w:rsidRPr="00962C1E">
        <w:rPr>
          <w:color w:val="auto"/>
        </w:rPr>
        <w:t xml:space="preserve"> </w:t>
      </w:r>
    </w:p>
    <w:p w14:paraId="707DAE55" w14:textId="77777777" w:rsidR="00F7160C" w:rsidRPr="00F7160C" w:rsidRDefault="00F7160C" w:rsidP="00F7160C"/>
    <w:p w14:paraId="47DF7C7A" w14:textId="6A607912" w:rsidR="00694761" w:rsidRPr="00962C1E" w:rsidRDefault="00694761" w:rsidP="00694761">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Para el desarrollo de la propuesta tecnológica se ha planteado dividir en dos módulos el primero para la aplicación web y el otro para la aplicación móvil por lo tanto se utilizó la metodología ágil </w:t>
      </w:r>
      <w:proofErr w:type="spellStart"/>
      <w:r w:rsidRPr="00962C1E">
        <w:rPr>
          <w:rFonts w:ascii="Times New Roman" w:eastAsia="Times New Roman" w:hAnsi="Times New Roman" w:cs="Times New Roman"/>
          <w:color w:val="auto"/>
          <w:sz w:val="24"/>
          <w:szCs w:val="24"/>
        </w:rPr>
        <w:t>SCRUM</w:t>
      </w:r>
      <w:proofErr w:type="spellEnd"/>
      <w:r w:rsidRPr="00962C1E">
        <w:rPr>
          <w:rFonts w:ascii="Times New Roman" w:eastAsia="Times New Roman" w:hAnsi="Times New Roman" w:cs="Times New Roman"/>
          <w:color w:val="auto"/>
          <w:sz w:val="24"/>
          <w:szCs w:val="24"/>
        </w:rPr>
        <w:t xml:space="preserve"> para e</w:t>
      </w:r>
      <w:r w:rsidR="00F7160C">
        <w:rPr>
          <w:rFonts w:ascii="Times New Roman" w:eastAsia="Times New Roman" w:hAnsi="Times New Roman" w:cs="Times New Roman"/>
          <w:color w:val="auto"/>
          <w:sz w:val="24"/>
          <w:szCs w:val="24"/>
        </w:rPr>
        <w:t>l desarrollo de los dos módulos. C</w:t>
      </w:r>
      <w:r w:rsidRPr="00962C1E">
        <w:rPr>
          <w:rFonts w:ascii="Times New Roman" w:eastAsia="Times New Roman" w:hAnsi="Times New Roman" w:cs="Times New Roman"/>
          <w:color w:val="auto"/>
          <w:sz w:val="24"/>
          <w:szCs w:val="24"/>
        </w:rPr>
        <w:t xml:space="preserve">on la </w:t>
      </w:r>
      <w:r w:rsidRPr="0050379C">
        <w:rPr>
          <w:rFonts w:ascii="Times New Roman" w:eastAsia="Times New Roman" w:hAnsi="Times New Roman" w:cs="Times New Roman"/>
          <w:color w:val="auto"/>
          <w:sz w:val="24"/>
          <w:szCs w:val="24"/>
        </w:rPr>
        <w:t>finalidad</w:t>
      </w:r>
      <w:r w:rsidR="00F7160C">
        <w:rPr>
          <w:rFonts w:ascii="Times New Roman" w:eastAsia="Times New Roman" w:hAnsi="Times New Roman" w:cs="Times New Roman"/>
          <w:color w:val="auto"/>
          <w:sz w:val="24"/>
          <w:szCs w:val="24"/>
        </w:rPr>
        <w:t xml:space="preserve"> de</w:t>
      </w:r>
      <w:r w:rsidRPr="00F7160C">
        <w:rPr>
          <w:rFonts w:ascii="Times New Roman" w:eastAsia="Times New Roman" w:hAnsi="Times New Roman" w:cs="Times New Roman"/>
          <w:color w:val="auto"/>
          <w:sz w:val="24"/>
          <w:szCs w:val="24"/>
        </w:rPr>
        <w:t xml:space="preserve"> estar</w:t>
      </w:r>
      <w:r w:rsidRPr="00962C1E">
        <w:rPr>
          <w:rFonts w:ascii="Times New Roman" w:eastAsia="Times New Roman" w:hAnsi="Times New Roman" w:cs="Times New Roman"/>
          <w:color w:val="auto"/>
          <w:sz w:val="24"/>
          <w:szCs w:val="24"/>
        </w:rPr>
        <w:t xml:space="preserve"> en constante comunicación con el cliente, trabajar colaborativamente y tener un mayor tiempo de respuesta al entregar los resultados.</w:t>
      </w:r>
    </w:p>
    <w:p w14:paraId="63B72517" w14:textId="78A5DBD7" w:rsidR="00694761" w:rsidRPr="00962C1E" w:rsidRDefault="00694761" w:rsidP="00694761">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La presente propuesta tecnológica está encaminada a dos entornos de desarrollo como lo son: web y móvil, las cuales se </w:t>
      </w:r>
      <w:r w:rsidRPr="0050379C">
        <w:rPr>
          <w:rFonts w:ascii="Times New Roman" w:eastAsia="Times New Roman" w:hAnsi="Times New Roman" w:cs="Times New Roman"/>
          <w:color w:val="auto"/>
          <w:sz w:val="24"/>
          <w:szCs w:val="24"/>
        </w:rPr>
        <w:t>comunic</w:t>
      </w:r>
      <w:r w:rsidR="00F7160C" w:rsidRPr="00F7160C">
        <w:rPr>
          <w:rFonts w:ascii="Times New Roman" w:eastAsia="Times New Roman" w:hAnsi="Times New Roman" w:cs="Times New Roman"/>
          <w:color w:val="auto"/>
          <w:sz w:val="24"/>
          <w:szCs w:val="24"/>
        </w:rPr>
        <w:t>a</w:t>
      </w:r>
      <w:r w:rsidR="00F7160C">
        <w:rPr>
          <w:rFonts w:ascii="Times New Roman" w:eastAsia="Times New Roman" w:hAnsi="Times New Roman" w:cs="Times New Roman"/>
          <w:color w:val="auto"/>
          <w:sz w:val="24"/>
          <w:szCs w:val="24"/>
        </w:rPr>
        <w:t xml:space="preserve"> a través de </w:t>
      </w:r>
      <w:proofErr w:type="spellStart"/>
      <w:r w:rsidR="00F7160C">
        <w:rPr>
          <w:rFonts w:ascii="Times New Roman" w:eastAsia="Times New Roman" w:hAnsi="Times New Roman" w:cs="Times New Roman"/>
          <w:color w:val="auto"/>
          <w:sz w:val="24"/>
          <w:szCs w:val="24"/>
        </w:rPr>
        <w:t>webservice</w:t>
      </w:r>
      <w:proofErr w:type="spellEnd"/>
      <w:r w:rsidR="0050379C">
        <w:rPr>
          <w:rFonts w:ascii="Times New Roman" w:eastAsia="Times New Roman" w:hAnsi="Times New Roman" w:cs="Times New Roman"/>
          <w:color w:val="auto"/>
          <w:sz w:val="24"/>
          <w:szCs w:val="24"/>
        </w:rPr>
        <w:t xml:space="preserve">. De esta manera el aplicativo móvil cuando esté conectada al Internet trabaja con información almacenada en la Base de Datos y cuando no tenga conexión trabaja con información que hay en la aplicación. Y así se logra </w:t>
      </w:r>
      <w:r w:rsidRPr="00962C1E">
        <w:rPr>
          <w:rFonts w:ascii="Times New Roman" w:eastAsia="Times New Roman" w:hAnsi="Times New Roman" w:cs="Times New Roman"/>
          <w:color w:val="auto"/>
          <w:sz w:val="24"/>
          <w:szCs w:val="24"/>
        </w:rPr>
        <w:t>difundir y centralizar la información concerniente a los principales atractivos turísticos de la provincia de Cotopaxi.</w:t>
      </w:r>
    </w:p>
    <w:p w14:paraId="0416DC38" w14:textId="77777777" w:rsidR="00694761" w:rsidRPr="00962C1E" w:rsidRDefault="00694761" w:rsidP="00694761">
      <w:pPr>
        <w:pStyle w:val="Ttulo2"/>
        <w:numPr>
          <w:ilvl w:val="2"/>
          <w:numId w:val="22"/>
        </w:numPr>
        <w:spacing w:after="0" w:line="360" w:lineRule="auto"/>
        <w:contextualSpacing w:val="0"/>
        <w:jc w:val="both"/>
        <w:rPr>
          <w:rFonts w:ascii="Times New Roman" w:eastAsia="Times New Roman" w:hAnsi="Times New Roman" w:cs="Times New Roman"/>
          <w:color w:val="auto"/>
          <w:sz w:val="24"/>
          <w:szCs w:val="24"/>
        </w:rPr>
      </w:pPr>
      <w:bookmarkStart w:id="112" w:name="_6i6njjvffqdc" w:colFirst="0" w:colLast="0"/>
      <w:bookmarkStart w:id="113" w:name="_Toc504985039"/>
      <w:bookmarkEnd w:id="112"/>
      <w:r w:rsidRPr="00962C1E">
        <w:rPr>
          <w:rFonts w:ascii="Times New Roman" w:eastAsia="Times New Roman" w:hAnsi="Times New Roman" w:cs="Times New Roman"/>
          <w:color w:val="auto"/>
          <w:sz w:val="24"/>
          <w:szCs w:val="24"/>
        </w:rPr>
        <w:t>Visión general del sistema</w:t>
      </w:r>
      <w:bookmarkEnd w:id="113"/>
    </w:p>
    <w:p w14:paraId="7C0B034B" w14:textId="3AA610F7" w:rsidR="00694761" w:rsidRDefault="00694761" w:rsidP="00694761">
      <w:pPr>
        <w:spacing w:after="0" w:line="360" w:lineRule="auto"/>
        <w:jc w:val="both"/>
        <w:rPr>
          <w:rFonts w:ascii="Times New Roman" w:eastAsia="Times New Roman" w:hAnsi="Times New Roman" w:cs="Times New Roman"/>
          <w:color w:val="auto"/>
          <w:sz w:val="24"/>
          <w:szCs w:val="24"/>
        </w:rPr>
      </w:pPr>
      <w:r w:rsidRPr="007010DA">
        <w:rPr>
          <w:rFonts w:ascii="Times New Roman" w:eastAsia="Times New Roman" w:hAnsi="Times New Roman" w:cs="Times New Roman"/>
          <w:color w:val="auto"/>
          <w:sz w:val="24"/>
          <w:szCs w:val="24"/>
        </w:rPr>
        <w:t>La presente propuesta tecnológica tiene como objetivo difundir y centralizar la información de los principales atractivos turísticos, a través de un sistema web para la administración de la información y un sistema móvil para la visualización de la información.</w:t>
      </w:r>
      <w:r w:rsidRPr="00962C1E">
        <w:rPr>
          <w:rFonts w:ascii="Times New Roman" w:eastAsia="Times New Roman" w:hAnsi="Times New Roman" w:cs="Times New Roman"/>
          <w:color w:val="auto"/>
          <w:sz w:val="24"/>
          <w:szCs w:val="24"/>
        </w:rPr>
        <w:t xml:space="preserve"> </w:t>
      </w:r>
      <w:r w:rsidR="0050379C">
        <w:rPr>
          <w:rFonts w:ascii="Times New Roman" w:eastAsia="Times New Roman" w:hAnsi="Times New Roman" w:cs="Times New Roman"/>
          <w:color w:val="auto"/>
          <w:sz w:val="24"/>
          <w:szCs w:val="24"/>
        </w:rPr>
        <w:t xml:space="preserve">La cual </w:t>
      </w:r>
      <w:r w:rsidR="002C0FBC">
        <w:rPr>
          <w:rFonts w:ascii="Times New Roman" w:eastAsia="Times New Roman" w:hAnsi="Times New Roman" w:cs="Times New Roman"/>
          <w:color w:val="auto"/>
          <w:sz w:val="24"/>
          <w:szCs w:val="24"/>
        </w:rPr>
        <w:t>sería</w:t>
      </w:r>
      <w:r w:rsidR="0050379C">
        <w:rPr>
          <w:rFonts w:ascii="Times New Roman" w:eastAsia="Times New Roman" w:hAnsi="Times New Roman" w:cs="Times New Roman"/>
          <w:color w:val="auto"/>
          <w:sz w:val="24"/>
          <w:szCs w:val="24"/>
        </w:rPr>
        <w:t xml:space="preserve"> una aplicación hibrida puesto que </w:t>
      </w:r>
      <w:r w:rsidR="002C0FBC">
        <w:rPr>
          <w:rFonts w:ascii="Times New Roman" w:eastAsia="Times New Roman" w:hAnsi="Times New Roman" w:cs="Times New Roman"/>
          <w:color w:val="auto"/>
          <w:sz w:val="24"/>
          <w:szCs w:val="24"/>
        </w:rPr>
        <w:t>estas aplicaciones</w:t>
      </w:r>
      <w:r w:rsidR="0050379C">
        <w:rPr>
          <w:rFonts w:ascii="Times New Roman" w:eastAsia="Times New Roman" w:hAnsi="Times New Roman" w:cs="Times New Roman"/>
          <w:color w:val="auto"/>
          <w:sz w:val="24"/>
          <w:szCs w:val="24"/>
        </w:rPr>
        <w:t xml:space="preserve"> trabajarían en </w:t>
      </w:r>
      <w:r w:rsidR="002C0FBC">
        <w:rPr>
          <w:rFonts w:ascii="Times New Roman" w:eastAsia="Times New Roman" w:hAnsi="Times New Roman" w:cs="Times New Roman"/>
          <w:color w:val="auto"/>
          <w:sz w:val="24"/>
          <w:szCs w:val="24"/>
        </w:rPr>
        <w:t>conjunto</w:t>
      </w:r>
      <w:r w:rsidR="0050379C">
        <w:rPr>
          <w:rFonts w:ascii="Times New Roman" w:eastAsia="Times New Roman" w:hAnsi="Times New Roman" w:cs="Times New Roman"/>
          <w:color w:val="auto"/>
          <w:sz w:val="24"/>
          <w:szCs w:val="24"/>
        </w:rPr>
        <w:t xml:space="preserve">, el aplicativo móvil cuando </w:t>
      </w:r>
      <w:r w:rsidR="002C0FBC">
        <w:rPr>
          <w:rFonts w:ascii="Times New Roman" w:eastAsia="Times New Roman" w:hAnsi="Times New Roman" w:cs="Times New Roman"/>
          <w:color w:val="auto"/>
          <w:sz w:val="24"/>
          <w:szCs w:val="24"/>
        </w:rPr>
        <w:t>esté</w:t>
      </w:r>
      <w:r w:rsidR="0050379C">
        <w:rPr>
          <w:rFonts w:ascii="Times New Roman" w:eastAsia="Times New Roman" w:hAnsi="Times New Roman" w:cs="Times New Roman"/>
          <w:color w:val="auto"/>
          <w:sz w:val="24"/>
          <w:szCs w:val="24"/>
        </w:rPr>
        <w:t xml:space="preserve"> conectado al internet </w:t>
      </w:r>
      <w:r w:rsidR="002C0FBC">
        <w:rPr>
          <w:rFonts w:ascii="Times New Roman" w:eastAsia="Times New Roman" w:hAnsi="Times New Roman" w:cs="Times New Roman"/>
          <w:color w:val="auto"/>
          <w:sz w:val="24"/>
          <w:szCs w:val="24"/>
        </w:rPr>
        <w:t>obtendrá información de la Base de Datos, y cuando no lo esté obtendrá información de la aplicación.</w:t>
      </w:r>
    </w:p>
    <w:p w14:paraId="5B2DA375" w14:textId="77777777" w:rsidR="002C0FBC" w:rsidRPr="00962C1E" w:rsidRDefault="002C0FBC" w:rsidP="00694761">
      <w:pPr>
        <w:spacing w:after="0" w:line="360" w:lineRule="auto"/>
        <w:jc w:val="both"/>
        <w:rPr>
          <w:rFonts w:ascii="Times New Roman" w:eastAsia="Times New Roman" w:hAnsi="Times New Roman" w:cs="Times New Roman"/>
          <w:color w:val="auto"/>
          <w:sz w:val="24"/>
          <w:szCs w:val="24"/>
        </w:rPr>
      </w:pPr>
    </w:p>
    <w:p w14:paraId="4D8A41DE" w14:textId="77777777" w:rsidR="00694761" w:rsidRPr="002C0FBC" w:rsidRDefault="00694761" w:rsidP="00694761">
      <w:pPr>
        <w:spacing w:after="0" w:line="360" w:lineRule="auto"/>
        <w:jc w:val="both"/>
        <w:rPr>
          <w:rFonts w:ascii="Times New Roman" w:eastAsia="Times New Roman" w:hAnsi="Times New Roman" w:cs="Times New Roman"/>
          <w:b/>
          <w:color w:val="auto"/>
          <w:sz w:val="24"/>
          <w:szCs w:val="24"/>
        </w:rPr>
      </w:pPr>
      <w:r w:rsidRPr="002C0FBC">
        <w:rPr>
          <w:rFonts w:ascii="Times New Roman" w:eastAsia="Times New Roman" w:hAnsi="Times New Roman" w:cs="Times New Roman"/>
          <w:b/>
          <w:color w:val="auto"/>
          <w:sz w:val="24"/>
          <w:szCs w:val="24"/>
        </w:rPr>
        <w:t>La estructura del sistema se basa en dos módulos que son:</w:t>
      </w:r>
    </w:p>
    <w:p w14:paraId="3D993247" w14:textId="5C577883" w:rsidR="00694761" w:rsidRPr="00962C1E" w:rsidRDefault="00680F5B" w:rsidP="00694761">
      <w:pPr>
        <w:spacing w:after="0"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WEB: </w:t>
      </w:r>
      <w:r w:rsidR="00694761" w:rsidRPr="002C0FBC">
        <w:rPr>
          <w:rFonts w:ascii="Times New Roman" w:eastAsia="Times New Roman" w:hAnsi="Times New Roman" w:cs="Times New Roman"/>
          <w:color w:val="auto"/>
          <w:sz w:val="24"/>
          <w:szCs w:val="24"/>
        </w:rPr>
        <w:t xml:space="preserve">Este módulo tiene como objetivo administrar la información de cada uno de los principales atractivos </w:t>
      </w:r>
      <w:r w:rsidR="002C0FBC" w:rsidRPr="002C0FBC">
        <w:rPr>
          <w:rFonts w:ascii="Times New Roman" w:eastAsia="Times New Roman" w:hAnsi="Times New Roman" w:cs="Times New Roman"/>
          <w:color w:val="auto"/>
          <w:sz w:val="24"/>
          <w:szCs w:val="24"/>
        </w:rPr>
        <w:t>turísticos. Basado</w:t>
      </w:r>
      <w:r w:rsidR="00694761" w:rsidRPr="002C0FBC">
        <w:rPr>
          <w:rFonts w:ascii="Times New Roman" w:eastAsia="Times New Roman" w:hAnsi="Times New Roman" w:cs="Times New Roman"/>
          <w:color w:val="auto"/>
          <w:sz w:val="24"/>
          <w:szCs w:val="24"/>
        </w:rPr>
        <w:t xml:space="preserve"> en el patrón Modelo-Vista-Controlador para lo cual se ha utilizado el </w:t>
      </w:r>
      <w:proofErr w:type="spellStart"/>
      <w:r w:rsidR="00694761" w:rsidRPr="002C0FBC">
        <w:rPr>
          <w:rFonts w:ascii="Times New Roman" w:eastAsia="Times New Roman" w:hAnsi="Times New Roman" w:cs="Times New Roman"/>
          <w:color w:val="auto"/>
          <w:sz w:val="24"/>
          <w:szCs w:val="24"/>
        </w:rPr>
        <w:t>framework</w:t>
      </w:r>
      <w:proofErr w:type="spellEnd"/>
      <w:r w:rsidR="00694761" w:rsidRPr="002C0FBC">
        <w:rPr>
          <w:rFonts w:ascii="Times New Roman" w:eastAsia="Times New Roman" w:hAnsi="Times New Roman" w:cs="Times New Roman"/>
          <w:color w:val="auto"/>
          <w:sz w:val="24"/>
          <w:szCs w:val="24"/>
        </w:rPr>
        <w:t xml:space="preserve"> Play</w:t>
      </w:r>
      <w:r w:rsidR="002C0FBC">
        <w:rPr>
          <w:rFonts w:ascii="Times New Roman" w:eastAsia="Times New Roman" w:hAnsi="Times New Roman" w:cs="Times New Roman"/>
          <w:color w:val="auto"/>
          <w:sz w:val="24"/>
          <w:szCs w:val="24"/>
        </w:rPr>
        <w:t xml:space="preserve"> </w:t>
      </w:r>
      <w:proofErr w:type="spellStart"/>
      <w:r w:rsidR="002C0FBC">
        <w:rPr>
          <w:rFonts w:ascii="Times New Roman" w:eastAsia="Times New Roman" w:hAnsi="Times New Roman" w:cs="Times New Roman"/>
          <w:color w:val="auto"/>
          <w:sz w:val="24"/>
          <w:szCs w:val="24"/>
        </w:rPr>
        <w:t>2.5.x</w:t>
      </w:r>
      <w:proofErr w:type="spellEnd"/>
      <w:r w:rsidR="002C0FBC">
        <w:rPr>
          <w:rFonts w:ascii="Times New Roman" w:eastAsia="Times New Roman" w:hAnsi="Times New Roman" w:cs="Times New Roman"/>
          <w:color w:val="auto"/>
          <w:sz w:val="24"/>
          <w:szCs w:val="24"/>
        </w:rPr>
        <w:t xml:space="preserve">., y </w:t>
      </w:r>
      <w:r w:rsidR="002C0FBC" w:rsidRPr="00962C1E">
        <w:rPr>
          <w:rFonts w:ascii="Times New Roman" w:eastAsia="Times New Roman" w:hAnsi="Times New Roman" w:cs="Times New Roman"/>
          <w:color w:val="auto"/>
          <w:sz w:val="24"/>
          <w:szCs w:val="24"/>
        </w:rPr>
        <w:t>un</w:t>
      </w:r>
      <w:r w:rsidR="002C0FBC">
        <w:rPr>
          <w:rFonts w:ascii="Arial" w:hAnsi="Arial" w:cs="Arial"/>
          <w:color w:val="222222"/>
          <w:sz w:val="20"/>
          <w:szCs w:val="20"/>
          <w:shd w:val="clear" w:color="auto" w:fill="FFFFFF"/>
        </w:rPr>
        <w:t xml:space="preserve"> formato de texto ligero para el intercambio de datos</w:t>
      </w:r>
      <w:r w:rsidR="002C0FBC">
        <w:rPr>
          <w:rFonts w:ascii="Times New Roman" w:eastAsia="Times New Roman" w:hAnsi="Times New Roman" w:cs="Times New Roman"/>
          <w:color w:val="auto"/>
          <w:sz w:val="24"/>
          <w:szCs w:val="24"/>
        </w:rPr>
        <w:t xml:space="preserve"> (</w:t>
      </w:r>
      <w:proofErr w:type="spellStart"/>
      <w:r w:rsidR="002C0FBC">
        <w:rPr>
          <w:rFonts w:ascii="Times New Roman" w:eastAsia="Times New Roman" w:hAnsi="Times New Roman" w:cs="Times New Roman"/>
          <w:color w:val="auto"/>
          <w:sz w:val="24"/>
          <w:szCs w:val="24"/>
        </w:rPr>
        <w:t>JSON</w:t>
      </w:r>
      <w:proofErr w:type="spellEnd"/>
      <w:r w:rsidR="002C0FBC">
        <w:rPr>
          <w:rFonts w:ascii="Times New Roman" w:eastAsia="Times New Roman" w:hAnsi="Times New Roman" w:cs="Times New Roman"/>
          <w:color w:val="auto"/>
          <w:sz w:val="24"/>
          <w:szCs w:val="24"/>
        </w:rPr>
        <w:t>), que servirá para enviar información de la base de datos a</w:t>
      </w:r>
      <w:r w:rsidR="00694761" w:rsidRPr="00962C1E">
        <w:rPr>
          <w:rFonts w:ascii="Times New Roman" w:eastAsia="Times New Roman" w:hAnsi="Times New Roman" w:cs="Times New Roman"/>
          <w:color w:val="auto"/>
          <w:sz w:val="24"/>
          <w:szCs w:val="24"/>
        </w:rPr>
        <w:t xml:space="preserve"> la aplicación Móvil. </w:t>
      </w:r>
    </w:p>
    <w:p w14:paraId="32FDD414" w14:textId="54ECA514" w:rsidR="00694761" w:rsidRPr="00962C1E" w:rsidRDefault="00694761" w:rsidP="00694761">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MÓVIL:</w:t>
      </w:r>
      <w:r w:rsidR="00680F5B" w:rsidRPr="00962C1E">
        <w:rPr>
          <w:rFonts w:ascii="Times New Roman" w:eastAsia="Times New Roman" w:hAnsi="Times New Roman" w:cs="Times New Roman"/>
          <w:color w:val="auto"/>
          <w:sz w:val="24"/>
          <w:szCs w:val="24"/>
        </w:rPr>
        <w:t xml:space="preserve"> </w:t>
      </w:r>
      <w:r w:rsidRPr="00962C1E">
        <w:rPr>
          <w:rFonts w:ascii="Times New Roman" w:eastAsia="Times New Roman" w:hAnsi="Times New Roman" w:cs="Times New Roman"/>
          <w:color w:val="auto"/>
          <w:sz w:val="24"/>
          <w:szCs w:val="24"/>
        </w:rPr>
        <w:t>Este módulo tiene</w:t>
      </w:r>
      <w:r w:rsidR="002C0FBC">
        <w:rPr>
          <w:rFonts w:ascii="Times New Roman" w:eastAsia="Times New Roman" w:hAnsi="Times New Roman" w:cs="Times New Roman"/>
          <w:color w:val="auto"/>
          <w:sz w:val="24"/>
          <w:szCs w:val="24"/>
        </w:rPr>
        <w:t xml:space="preserve"> como objetivo tra</w:t>
      </w:r>
      <w:r w:rsidR="00301775">
        <w:rPr>
          <w:rFonts w:ascii="Times New Roman" w:eastAsia="Times New Roman" w:hAnsi="Times New Roman" w:cs="Times New Roman"/>
          <w:color w:val="auto"/>
          <w:sz w:val="24"/>
          <w:szCs w:val="24"/>
        </w:rPr>
        <w:t>bajar de dos formas online, es decir extraer información de la base de datos cuando se encuentre conectado al internet (</w:t>
      </w:r>
      <w:proofErr w:type="spellStart"/>
      <w:r w:rsidR="00301775">
        <w:rPr>
          <w:rFonts w:ascii="Times New Roman" w:eastAsia="Times New Roman" w:hAnsi="Times New Roman" w:cs="Times New Roman"/>
          <w:color w:val="auto"/>
          <w:sz w:val="24"/>
          <w:szCs w:val="24"/>
        </w:rPr>
        <w:t>webservice</w:t>
      </w:r>
      <w:proofErr w:type="spellEnd"/>
      <w:r w:rsidR="00301775">
        <w:rPr>
          <w:rFonts w:ascii="Times New Roman" w:eastAsia="Times New Roman" w:hAnsi="Times New Roman" w:cs="Times New Roman"/>
          <w:color w:val="auto"/>
          <w:sz w:val="24"/>
          <w:szCs w:val="24"/>
        </w:rPr>
        <w:t xml:space="preserve">), y offline la cual utilizaría información que se encuentra en la aplicación. De esta manera </w:t>
      </w:r>
      <w:r w:rsidRPr="00962C1E">
        <w:rPr>
          <w:rFonts w:ascii="Times New Roman" w:eastAsia="Times New Roman" w:hAnsi="Times New Roman" w:cs="Times New Roman"/>
          <w:color w:val="auto"/>
          <w:sz w:val="24"/>
          <w:szCs w:val="24"/>
        </w:rPr>
        <w:t>visualizar la información de los principales atractivos turísticos.</w:t>
      </w:r>
    </w:p>
    <w:p w14:paraId="7BEEA9F4" w14:textId="77777777" w:rsidR="00694761" w:rsidRPr="00962C1E" w:rsidRDefault="00694761" w:rsidP="00694761">
      <w:pPr>
        <w:pStyle w:val="Ttulo2"/>
        <w:numPr>
          <w:ilvl w:val="2"/>
          <w:numId w:val="22"/>
        </w:numPr>
        <w:rPr>
          <w:rFonts w:ascii="Times New Roman" w:eastAsia="Times New Roman" w:hAnsi="Times New Roman" w:cs="Times New Roman"/>
          <w:color w:val="auto"/>
          <w:sz w:val="24"/>
          <w:szCs w:val="24"/>
        </w:rPr>
      </w:pPr>
      <w:bookmarkStart w:id="114" w:name="_Toc504985040"/>
      <w:r w:rsidRPr="00962C1E">
        <w:rPr>
          <w:rFonts w:ascii="Times New Roman" w:eastAsia="Times New Roman" w:hAnsi="Times New Roman" w:cs="Times New Roman"/>
          <w:color w:val="auto"/>
          <w:sz w:val="24"/>
          <w:szCs w:val="24"/>
        </w:rPr>
        <w:lastRenderedPageBreak/>
        <w:t xml:space="preserve">Roles de equipo de </w:t>
      </w:r>
      <w:proofErr w:type="spellStart"/>
      <w:r w:rsidRPr="00962C1E">
        <w:rPr>
          <w:rFonts w:ascii="Times New Roman" w:eastAsia="Times New Roman" w:hAnsi="Times New Roman" w:cs="Times New Roman"/>
          <w:color w:val="auto"/>
          <w:sz w:val="24"/>
          <w:szCs w:val="24"/>
        </w:rPr>
        <w:t>SCRUM</w:t>
      </w:r>
      <w:bookmarkEnd w:id="114"/>
      <w:proofErr w:type="spellEnd"/>
    </w:p>
    <w:p w14:paraId="0DFAF34C" w14:textId="77777777" w:rsidR="00694761" w:rsidRPr="00962C1E" w:rsidRDefault="00694761" w:rsidP="00694761">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A continuación, se detalla a las personas encargadas para el desarrollo del sistema.</w:t>
      </w:r>
    </w:p>
    <w:p w14:paraId="6F54759C" w14:textId="77777777" w:rsidR="003D4698" w:rsidRDefault="003D4698" w:rsidP="003D4698">
      <w:pPr>
        <w:pStyle w:val="Epgrafe"/>
        <w:keepNext/>
        <w:spacing w:after="0"/>
        <w:rPr>
          <w:rFonts w:cs="Times New Roman"/>
          <w:b/>
        </w:rPr>
      </w:pPr>
      <w:bookmarkStart w:id="115" w:name="_gjdgxs" w:colFirst="0" w:colLast="0"/>
      <w:bookmarkEnd w:id="115"/>
    </w:p>
    <w:p w14:paraId="1630DB0F" w14:textId="79B30F7E" w:rsidR="003D4698" w:rsidRPr="003D4698" w:rsidRDefault="003D4698" w:rsidP="003D4698">
      <w:pPr>
        <w:pStyle w:val="Epgrafe"/>
        <w:keepNext/>
        <w:spacing w:after="0"/>
        <w:rPr>
          <w:rFonts w:cs="Times New Roman"/>
        </w:rPr>
      </w:pPr>
      <w:bookmarkStart w:id="116" w:name="_Toc504978725"/>
      <w:r w:rsidRPr="003D4698">
        <w:rPr>
          <w:rFonts w:cs="Times New Roman"/>
          <w:b/>
        </w:rPr>
        <w:t xml:space="preserve">Tabla </w:t>
      </w:r>
      <w:r w:rsidRPr="003D4698">
        <w:rPr>
          <w:rFonts w:cs="Times New Roman"/>
          <w:b/>
        </w:rPr>
        <w:fldChar w:fldCharType="begin"/>
      </w:r>
      <w:r w:rsidRPr="003D4698">
        <w:rPr>
          <w:rFonts w:cs="Times New Roman"/>
          <w:b/>
        </w:rPr>
        <w:instrText xml:space="preserve"> SEQ Tabla \* ARABIC </w:instrText>
      </w:r>
      <w:r w:rsidRPr="003D4698">
        <w:rPr>
          <w:rFonts w:cs="Times New Roman"/>
          <w:b/>
        </w:rPr>
        <w:fldChar w:fldCharType="separate"/>
      </w:r>
      <w:r w:rsidR="00A46DA0">
        <w:rPr>
          <w:rFonts w:cs="Times New Roman"/>
          <w:b/>
          <w:noProof/>
        </w:rPr>
        <w:t>11</w:t>
      </w:r>
      <w:r w:rsidRPr="003D4698">
        <w:rPr>
          <w:rFonts w:cs="Times New Roman"/>
          <w:b/>
        </w:rPr>
        <w:fldChar w:fldCharType="end"/>
      </w:r>
      <w:r w:rsidRPr="003D4698">
        <w:rPr>
          <w:rFonts w:cs="Times New Roman"/>
          <w:b/>
        </w:rPr>
        <w:t>.</w:t>
      </w:r>
      <w:r w:rsidRPr="003D4698">
        <w:rPr>
          <w:rFonts w:cs="Times New Roman"/>
        </w:rPr>
        <w:t xml:space="preserve"> Roles de </w:t>
      </w:r>
      <w:proofErr w:type="spellStart"/>
      <w:r w:rsidRPr="003D4698">
        <w:rPr>
          <w:rFonts w:cs="Times New Roman"/>
        </w:rPr>
        <w:t>SCRUM</w:t>
      </w:r>
      <w:proofErr w:type="spellEnd"/>
      <w:r w:rsidRPr="003D4698">
        <w:rPr>
          <w:rFonts w:cs="Times New Roman"/>
        </w:rPr>
        <w:t>.</w:t>
      </w:r>
      <w:bookmarkEnd w:id="116"/>
    </w:p>
    <w:tbl>
      <w:tblPr>
        <w:tblStyle w:val="GridTable4Accent3"/>
        <w:tblW w:w="8494" w:type="dxa"/>
        <w:tblLayout w:type="fixed"/>
        <w:tblLook w:val="04A0" w:firstRow="1" w:lastRow="0" w:firstColumn="1" w:lastColumn="0" w:noHBand="0" w:noVBand="1"/>
      </w:tblPr>
      <w:tblGrid>
        <w:gridCol w:w="2112"/>
        <w:gridCol w:w="2141"/>
        <w:gridCol w:w="4241"/>
      </w:tblGrid>
      <w:tr w:rsidR="00694761" w:rsidRPr="00962C1E" w14:paraId="751822AC" w14:textId="77777777" w:rsidTr="003D4698">
        <w:trPr>
          <w:cnfStyle w:val="100000000000" w:firstRow="1" w:lastRow="0" w:firstColumn="0" w:lastColumn="0" w:oddVBand="0" w:evenVBand="0" w:oddHBand="0"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4253" w:type="dxa"/>
            <w:gridSpan w:val="2"/>
          </w:tcPr>
          <w:p w14:paraId="6B508BD0" w14:textId="77777777" w:rsidR="00694761" w:rsidRPr="00962C1E" w:rsidRDefault="00694761" w:rsidP="003D4698">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ROLES</w:t>
            </w:r>
          </w:p>
        </w:tc>
        <w:tc>
          <w:tcPr>
            <w:tcW w:w="4241" w:type="dxa"/>
          </w:tcPr>
          <w:p w14:paraId="0C10A1B4" w14:textId="77777777" w:rsidR="00694761" w:rsidRPr="00962C1E" w:rsidRDefault="00694761" w:rsidP="003D4698">
            <w:pPr>
              <w:pBdr>
                <w:top w:val="none" w:sz="0" w:space="0" w:color="000000"/>
                <w:left w:val="none" w:sz="0" w:space="0" w:color="000000"/>
                <w:bottom w:val="none" w:sz="0" w:space="0" w:color="000000"/>
                <w:right w:val="none" w:sz="0" w:space="0" w:color="000000"/>
                <w:between w:val="none" w:sz="0" w:space="0" w:color="000000"/>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RESPONSABLES</w:t>
            </w:r>
          </w:p>
        </w:tc>
      </w:tr>
      <w:tr w:rsidR="00694761" w:rsidRPr="00962C1E" w14:paraId="2DBD2937" w14:textId="77777777" w:rsidTr="003D4698">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4253" w:type="dxa"/>
            <w:gridSpan w:val="2"/>
          </w:tcPr>
          <w:p w14:paraId="39F707BC"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proofErr w:type="spellStart"/>
            <w:r w:rsidRPr="00962C1E">
              <w:rPr>
                <w:rFonts w:ascii="Times New Roman" w:eastAsia="Times New Roman" w:hAnsi="Times New Roman" w:cs="Times New Roman"/>
                <w:color w:val="auto"/>
                <w:sz w:val="24"/>
                <w:szCs w:val="24"/>
              </w:rPr>
              <w:t>Product</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Owner</w:t>
            </w:r>
            <w:proofErr w:type="spellEnd"/>
          </w:p>
        </w:tc>
        <w:tc>
          <w:tcPr>
            <w:tcW w:w="4241" w:type="dxa"/>
          </w:tcPr>
          <w:p w14:paraId="54F09CD3"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Ing. Alex Cevallos</w:t>
            </w:r>
          </w:p>
        </w:tc>
      </w:tr>
      <w:tr w:rsidR="00694761" w:rsidRPr="00962C1E" w14:paraId="4B031ED6" w14:textId="77777777" w:rsidTr="003D4698">
        <w:trPr>
          <w:trHeight w:val="880"/>
        </w:trPr>
        <w:tc>
          <w:tcPr>
            <w:cnfStyle w:val="001000000000" w:firstRow="0" w:lastRow="0" w:firstColumn="1" w:lastColumn="0" w:oddVBand="0" w:evenVBand="0" w:oddHBand="0" w:evenHBand="0" w:firstRowFirstColumn="0" w:firstRowLastColumn="0" w:lastRowFirstColumn="0" w:lastRowLastColumn="0"/>
            <w:tcW w:w="4253" w:type="dxa"/>
            <w:gridSpan w:val="2"/>
          </w:tcPr>
          <w:p w14:paraId="4CE2DF4C"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proofErr w:type="spellStart"/>
            <w:r w:rsidRPr="00962C1E">
              <w:rPr>
                <w:rFonts w:ascii="Times New Roman" w:eastAsia="Times New Roman" w:hAnsi="Times New Roman" w:cs="Times New Roman"/>
                <w:color w:val="auto"/>
                <w:sz w:val="24"/>
                <w:szCs w:val="24"/>
              </w:rPr>
              <w:t>Scrum</w:t>
            </w:r>
            <w:proofErr w:type="spellEnd"/>
            <w:r w:rsidRPr="00962C1E">
              <w:rPr>
                <w:rFonts w:ascii="Times New Roman" w:eastAsia="Times New Roman" w:hAnsi="Times New Roman" w:cs="Times New Roman"/>
                <w:color w:val="auto"/>
                <w:sz w:val="24"/>
                <w:szCs w:val="24"/>
              </w:rPr>
              <w:t xml:space="preserve"> Master</w:t>
            </w:r>
          </w:p>
        </w:tc>
        <w:tc>
          <w:tcPr>
            <w:tcW w:w="4241" w:type="dxa"/>
          </w:tcPr>
          <w:p w14:paraId="369D48EB"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Ing. Alex Cevallos</w:t>
            </w:r>
          </w:p>
        </w:tc>
      </w:tr>
      <w:tr w:rsidR="00694761" w:rsidRPr="00962C1E" w14:paraId="241FE4BB" w14:textId="77777777" w:rsidTr="003D4698">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2112" w:type="dxa"/>
            <w:vMerge w:val="restart"/>
          </w:tcPr>
          <w:p w14:paraId="51C2CBD0"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p>
          <w:p w14:paraId="3911BCC2"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p>
          <w:p w14:paraId="78834247"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p>
          <w:p w14:paraId="5E929BE5"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p>
          <w:p w14:paraId="39739501"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p>
          <w:p w14:paraId="22282806"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p>
          <w:p w14:paraId="79942DCA"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proofErr w:type="spellStart"/>
            <w:r w:rsidRPr="00962C1E">
              <w:rPr>
                <w:rFonts w:ascii="Times New Roman" w:eastAsia="Times New Roman" w:hAnsi="Times New Roman" w:cs="Times New Roman"/>
                <w:color w:val="auto"/>
                <w:sz w:val="24"/>
                <w:szCs w:val="24"/>
              </w:rPr>
              <w:t>Scrum</w:t>
            </w:r>
            <w:proofErr w:type="spellEnd"/>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Team</w:t>
            </w:r>
            <w:proofErr w:type="spellEnd"/>
          </w:p>
        </w:tc>
        <w:tc>
          <w:tcPr>
            <w:tcW w:w="2141" w:type="dxa"/>
          </w:tcPr>
          <w:p w14:paraId="44ADA6C1"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Analista</w:t>
            </w:r>
          </w:p>
        </w:tc>
        <w:tc>
          <w:tcPr>
            <w:tcW w:w="4241" w:type="dxa"/>
          </w:tcPr>
          <w:p w14:paraId="54E30411"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Alexis Cando, Jonathan Oñate</w:t>
            </w:r>
          </w:p>
        </w:tc>
      </w:tr>
      <w:tr w:rsidR="00694761" w:rsidRPr="00962C1E" w14:paraId="456535BB" w14:textId="77777777" w:rsidTr="003D4698">
        <w:trPr>
          <w:trHeight w:val="940"/>
        </w:trPr>
        <w:tc>
          <w:tcPr>
            <w:cnfStyle w:val="001000000000" w:firstRow="0" w:lastRow="0" w:firstColumn="1" w:lastColumn="0" w:oddVBand="0" w:evenVBand="0" w:oddHBand="0" w:evenHBand="0" w:firstRowFirstColumn="0" w:firstRowLastColumn="0" w:lastRowFirstColumn="0" w:lastRowLastColumn="0"/>
            <w:tcW w:w="2112" w:type="dxa"/>
            <w:vMerge/>
          </w:tcPr>
          <w:p w14:paraId="7696AAA1"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p>
        </w:tc>
        <w:tc>
          <w:tcPr>
            <w:tcW w:w="2141" w:type="dxa"/>
          </w:tcPr>
          <w:p w14:paraId="0D1CD462"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Diseñador</w:t>
            </w:r>
          </w:p>
        </w:tc>
        <w:tc>
          <w:tcPr>
            <w:tcW w:w="4241" w:type="dxa"/>
          </w:tcPr>
          <w:p w14:paraId="260C6AAD"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Alexis Cando, Jonathan Oñate</w:t>
            </w:r>
          </w:p>
        </w:tc>
      </w:tr>
      <w:tr w:rsidR="00694761" w:rsidRPr="00962C1E" w14:paraId="694E9E07" w14:textId="77777777" w:rsidTr="003D4698">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112" w:type="dxa"/>
            <w:vMerge/>
          </w:tcPr>
          <w:p w14:paraId="56CB1A54"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p>
        </w:tc>
        <w:tc>
          <w:tcPr>
            <w:tcW w:w="2141" w:type="dxa"/>
          </w:tcPr>
          <w:p w14:paraId="48BDE8B9"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Programador</w:t>
            </w:r>
          </w:p>
        </w:tc>
        <w:tc>
          <w:tcPr>
            <w:tcW w:w="4241" w:type="dxa"/>
          </w:tcPr>
          <w:p w14:paraId="3895E3BD"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Alexis Cando, Jonathan Oñate</w:t>
            </w:r>
          </w:p>
        </w:tc>
      </w:tr>
      <w:tr w:rsidR="00694761" w:rsidRPr="00962C1E" w14:paraId="0972E044" w14:textId="77777777" w:rsidTr="003D4698">
        <w:trPr>
          <w:trHeight w:val="880"/>
        </w:trPr>
        <w:tc>
          <w:tcPr>
            <w:cnfStyle w:val="001000000000" w:firstRow="0" w:lastRow="0" w:firstColumn="1" w:lastColumn="0" w:oddVBand="0" w:evenVBand="0" w:oddHBand="0" w:evenHBand="0" w:firstRowFirstColumn="0" w:firstRowLastColumn="0" w:lastRowFirstColumn="0" w:lastRowLastColumn="0"/>
            <w:tcW w:w="2112" w:type="dxa"/>
            <w:vMerge/>
          </w:tcPr>
          <w:p w14:paraId="0811609E"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p>
        </w:tc>
        <w:tc>
          <w:tcPr>
            <w:tcW w:w="2141" w:type="dxa"/>
          </w:tcPr>
          <w:p w14:paraId="1DB43A5C"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auto"/>
                <w:sz w:val="24"/>
                <w:szCs w:val="24"/>
              </w:rPr>
            </w:pPr>
            <w:proofErr w:type="spellStart"/>
            <w:r w:rsidRPr="00962C1E">
              <w:rPr>
                <w:rFonts w:ascii="Times New Roman" w:eastAsia="Times New Roman" w:hAnsi="Times New Roman" w:cs="Times New Roman"/>
                <w:b/>
                <w:color w:val="auto"/>
                <w:sz w:val="24"/>
                <w:szCs w:val="24"/>
              </w:rPr>
              <w:t>Tester</w:t>
            </w:r>
            <w:proofErr w:type="spellEnd"/>
          </w:p>
        </w:tc>
        <w:tc>
          <w:tcPr>
            <w:tcW w:w="4241" w:type="dxa"/>
          </w:tcPr>
          <w:p w14:paraId="262F8E4D"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Alexis Cando, Jonathan Oñate</w:t>
            </w:r>
          </w:p>
        </w:tc>
      </w:tr>
    </w:tbl>
    <w:p w14:paraId="17123E56" w14:textId="77777777" w:rsidR="00694761" w:rsidRPr="003D4698" w:rsidRDefault="00694761"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18"/>
          <w:szCs w:val="24"/>
        </w:rPr>
      </w:pPr>
      <w:r w:rsidRPr="003D4698">
        <w:rPr>
          <w:rFonts w:ascii="Times New Roman" w:eastAsia="Times New Roman" w:hAnsi="Times New Roman" w:cs="Times New Roman"/>
          <w:b/>
          <w:color w:val="auto"/>
          <w:sz w:val="18"/>
          <w:szCs w:val="24"/>
        </w:rPr>
        <w:t>Elaborado por:</w:t>
      </w:r>
      <w:r w:rsidRPr="003D4698">
        <w:rPr>
          <w:rFonts w:ascii="Times New Roman" w:eastAsia="Times New Roman" w:hAnsi="Times New Roman" w:cs="Times New Roman"/>
          <w:color w:val="auto"/>
          <w:sz w:val="18"/>
          <w:szCs w:val="24"/>
        </w:rPr>
        <w:t xml:space="preserve"> Los investigadores</w:t>
      </w:r>
    </w:p>
    <w:p w14:paraId="3138255C" w14:textId="4A64D96B" w:rsidR="00F84DED" w:rsidRPr="00F84DED" w:rsidRDefault="00F84DED" w:rsidP="00F84DED">
      <w:pPr>
        <w:pStyle w:val="Ttulo2"/>
        <w:rPr>
          <w:rFonts w:ascii="Times New Roman" w:eastAsia="Times New Roman" w:hAnsi="Times New Roman" w:cs="Times New Roman"/>
          <w:b w:val="0"/>
          <w:color w:val="auto"/>
          <w:sz w:val="24"/>
          <w:szCs w:val="24"/>
        </w:rPr>
      </w:pPr>
      <w:bookmarkStart w:id="117" w:name="_Toc504985041"/>
      <w:r w:rsidRPr="00F84DED">
        <w:rPr>
          <w:rFonts w:ascii="Times New Roman" w:eastAsia="Times New Roman" w:hAnsi="Times New Roman" w:cs="Times New Roman"/>
          <w:color w:val="auto"/>
          <w:sz w:val="24"/>
          <w:szCs w:val="24"/>
        </w:rPr>
        <w:t>Diagrama de caso de uso global de la Aplicación Vive Turismo Cotopaxi</w:t>
      </w:r>
      <w:bookmarkEnd w:id="117"/>
    </w:p>
    <w:p w14:paraId="31EE3479" w14:textId="04F68F03" w:rsidR="00694761" w:rsidRDefault="00F84DED" w:rsidP="00F84DED">
      <w:pPr>
        <w:spacing w:after="0" w:line="360" w:lineRule="auto"/>
        <w:jc w:val="both"/>
        <w:rPr>
          <w:rFonts w:ascii="Times New Roman" w:eastAsia="Times New Roman" w:hAnsi="Times New Roman" w:cs="Times New Roman"/>
          <w:color w:val="auto"/>
          <w:sz w:val="24"/>
          <w:szCs w:val="24"/>
        </w:rPr>
      </w:pPr>
      <w:r w:rsidRPr="00F84DED">
        <w:rPr>
          <w:rFonts w:ascii="Times New Roman" w:eastAsia="Times New Roman" w:hAnsi="Times New Roman" w:cs="Times New Roman"/>
          <w:color w:val="auto"/>
          <w:sz w:val="24"/>
          <w:szCs w:val="24"/>
        </w:rPr>
        <w:t>A continuación, se muestra</w:t>
      </w:r>
      <w:r w:rsidR="002D1618">
        <w:rPr>
          <w:rFonts w:ascii="Times New Roman" w:eastAsia="Times New Roman" w:hAnsi="Times New Roman" w:cs="Times New Roman"/>
          <w:color w:val="auto"/>
          <w:sz w:val="24"/>
          <w:szCs w:val="24"/>
        </w:rPr>
        <w:t xml:space="preserve"> en el Grafico </w:t>
      </w:r>
      <w:proofErr w:type="spellStart"/>
      <w:r w:rsidR="002D1618">
        <w:rPr>
          <w:rFonts w:ascii="Times New Roman" w:eastAsia="Times New Roman" w:hAnsi="Times New Roman" w:cs="Times New Roman"/>
          <w:color w:val="auto"/>
          <w:sz w:val="24"/>
          <w:szCs w:val="24"/>
        </w:rPr>
        <w:t>N°12</w:t>
      </w:r>
      <w:proofErr w:type="spellEnd"/>
      <w:r w:rsidRPr="00F84DED">
        <w:rPr>
          <w:rFonts w:ascii="Times New Roman" w:eastAsia="Times New Roman" w:hAnsi="Times New Roman" w:cs="Times New Roman"/>
          <w:color w:val="auto"/>
          <w:sz w:val="24"/>
          <w:szCs w:val="24"/>
        </w:rPr>
        <w:t xml:space="preserve"> el diagrama de Caso de Uso Global para la aplicación Vive Turismo Cotopaxi. Se especifica la interconexión entre los dos módulos en la cual el web sirve para la administración de los atractivos turísticos y las fechas importantes y para enviar la información se utiliza el formato </w:t>
      </w:r>
      <w:proofErr w:type="spellStart"/>
      <w:r w:rsidRPr="00F84DED">
        <w:rPr>
          <w:rFonts w:ascii="Times New Roman" w:eastAsia="Times New Roman" w:hAnsi="Times New Roman" w:cs="Times New Roman"/>
          <w:color w:val="auto"/>
          <w:sz w:val="24"/>
          <w:szCs w:val="24"/>
        </w:rPr>
        <w:t>JSON</w:t>
      </w:r>
      <w:proofErr w:type="spellEnd"/>
      <w:r w:rsidRPr="00F84DED">
        <w:rPr>
          <w:rFonts w:ascii="Times New Roman" w:eastAsia="Times New Roman" w:hAnsi="Times New Roman" w:cs="Times New Roman"/>
          <w:color w:val="auto"/>
          <w:sz w:val="24"/>
          <w:szCs w:val="24"/>
        </w:rPr>
        <w:t>, la móvil en cambio recibe la información para su posterior visualización cuando tenga conexión a internet y sin conexión a internet trabajará estáticamente.</w:t>
      </w:r>
    </w:p>
    <w:p w14:paraId="0A2ECD70" w14:textId="4D4D6DC3" w:rsidR="00F46F99" w:rsidRDefault="00F46F99" w:rsidP="00F46F99">
      <w:pPr>
        <w:pStyle w:val="Epgrafe"/>
        <w:keepNext/>
        <w:spacing w:after="0"/>
        <w:jc w:val="both"/>
      </w:pPr>
      <w:bookmarkStart w:id="118" w:name="_Toc504983086"/>
      <w:r w:rsidRPr="00F46F99">
        <w:rPr>
          <w:b/>
        </w:rPr>
        <w:lastRenderedPageBreak/>
        <w:t xml:space="preserve">Grafico </w:t>
      </w:r>
      <w:r w:rsidRPr="00F46F99">
        <w:rPr>
          <w:b/>
        </w:rPr>
        <w:fldChar w:fldCharType="begin"/>
      </w:r>
      <w:r w:rsidRPr="00F46F99">
        <w:rPr>
          <w:b/>
        </w:rPr>
        <w:instrText xml:space="preserve"> SEQ Grafico \* ARABIC </w:instrText>
      </w:r>
      <w:r w:rsidRPr="00F46F99">
        <w:rPr>
          <w:b/>
        </w:rPr>
        <w:fldChar w:fldCharType="separate"/>
      </w:r>
      <w:r w:rsidR="00A46DA0">
        <w:rPr>
          <w:b/>
          <w:noProof/>
        </w:rPr>
        <w:t>12</w:t>
      </w:r>
      <w:r w:rsidRPr="00F46F99">
        <w:rPr>
          <w:b/>
        </w:rPr>
        <w:fldChar w:fldCharType="end"/>
      </w:r>
      <w:r>
        <w:t xml:space="preserve">. </w:t>
      </w:r>
      <w:r w:rsidRPr="002A572A">
        <w:t>Caso de Uso Global de la aplicación híbrida Vive Turismo Cotopaxi</w:t>
      </w:r>
      <w:r>
        <w:t>.</w:t>
      </w:r>
      <w:bookmarkEnd w:id="118"/>
    </w:p>
    <w:p w14:paraId="3FB781AA" w14:textId="6135C0F2" w:rsidR="00F46F99" w:rsidRDefault="00F46F99" w:rsidP="00F46F99">
      <w:pPr>
        <w:spacing w:after="0" w:line="240" w:lineRule="auto"/>
        <w:jc w:val="both"/>
        <w:rPr>
          <w:rFonts w:ascii="Times New Roman" w:eastAsia="Times New Roman" w:hAnsi="Times New Roman" w:cs="Times New Roman"/>
          <w:color w:val="auto"/>
          <w:sz w:val="18"/>
          <w:szCs w:val="24"/>
        </w:rPr>
      </w:pPr>
      <w:r>
        <w:rPr>
          <w:b/>
          <w:bCs/>
          <w:noProof/>
          <w:sz w:val="46"/>
          <w:szCs w:val="46"/>
        </w:rPr>
        <w:drawing>
          <wp:inline distT="0" distB="0" distL="0" distR="0" wp14:anchorId="39FAB61C" wp14:editId="183DA475">
            <wp:extent cx="5760085" cy="2554323"/>
            <wp:effectExtent l="0" t="0" r="0" b="0"/>
            <wp:docPr id="47" name="Imagen 47" descr="https://lh4.googleusercontent.com/sY0MtZ6OQGxrHNvf9ppgT9X9if_NJZU-QSwxCwwsXeD5wydZ4SZeecqicJU70MsCIRnxUjsKz1uHfl7LNA_L1fWc6ee2MFYju6ywkR13HM2CQveaTGRhCdED0QtDblM0OG0XJB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sY0MtZ6OQGxrHNvf9ppgT9X9if_NJZU-QSwxCwwsXeD5wydZ4SZeecqicJU70MsCIRnxUjsKz1uHfl7LNA_L1fWc6ee2MFYju6ywkR13HM2CQveaTGRhCdED0QtDblM0OG0XJB7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2554323"/>
                    </a:xfrm>
                    <a:prstGeom prst="rect">
                      <a:avLst/>
                    </a:prstGeom>
                    <a:noFill/>
                    <a:ln>
                      <a:noFill/>
                    </a:ln>
                  </pic:spPr>
                </pic:pic>
              </a:graphicData>
            </a:graphic>
          </wp:inline>
        </w:drawing>
      </w:r>
      <w:r w:rsidRPr="003D4698">
        <w:rPr>
          <w:rFonts w:ascii="Times New Roman" w:eastAsia="Times New Roman" w:hAnsi="Times New Roman" w:cs="Times New Roman"/>
          <w:b/>
          <w:color w:val="auto"/>
          <w:sz w:val="18"/>
          <w:szCs w:val="24"/>
        </w:rPr>
        <w:t>Elaborado por:</w:t>
      </w:r>
      <w:r w:rsidRPr="003D4698">
        <w:rPr>
          <w:rFonts w:ascii="Times New Roman" w:eastAsia="Times New Roman" w:hAnsi="Times New Roman" w:cs="Times New Roman"/>
          <w:color w:val="auto"/>
          <w:sz w:val="18"/>
          <w:szCs w:val="24"/>
        </w:rPr>
        <w:t xml:space="preserve"> Los investigadores</w:t>
      </w:r>
    </w:p>
    <w:p w14:paraId="6637EE89" w14:textId="715A2B96" w:rsidR="00B1455F" w:rsidRDefault="00B1455F" w:rsidP="00F46F99">
      <w:pPr>
        <w:spacing w:after="0" w:line="240" w:lineRule="auto"/>
        <w:jc w:val="both"/>
        <w:rPr>
          <w:rFonts w:ascii="Times New Roman" w:eastAsia="Times New Roman" w:hAnsi="Times New Roman" w:cs="Times New Roman"/>
          <w:color w:val="auto"/>
          <w:sz w:val="18"/>
          <w:szCs w:val="24"/>
        </w:rPr>
      </w:pPr>
    </w:p>
    <w:p w14:paraId="2B470218" w14:textId="77777777" w:rsidR="00B1455F" w:rsidRDefault="00B1455F" w:rsidP="00F46F99">
      <w:pPr>
        <w:spacing w:after="0" w:line="240" w:lineRule="auto"/>
        <w:jc w:val="both"/>
        <w:rPr>
          <w:rFonts w:ascii="Times New Roman" w:eastAsia="Times New Roman" w:hAnsi="Times New Roman" w:cs="Times New Roman"/>
          <w:color w:val="auto"/>
          <w:sz w:val="18"/>
          <w:szCs w:val="24"/>
        </w:rPr>
      </w:pPr>
    </w:p>
    <w:p w14:paraId="36BD5E19" w14:textId="72C406ED" w:rsidR="00B1455F" w:rsidRPr="00F84DED" w:rsidRDefault="00B1455F" w:rsidP="00B1455F">
      <w:pPr>
        <w:pStyle w:val="Ttulo2"/>
        <w:rPr>
          <w:rFonts w:ascii="Times New Roman" w:eastAsia="Times New Roman" w:hAnsi="Times New Roman" w:cs="Times New Roman"/>
          <w:b w:val="0"/>
          <w:color w:val="auto"/>
          <w:sz w:val="24"/>
          <w:szCs w:val="24"/>
        </w:rPr>
      </w:pPr>
      <w:bookmarkStart w:id="119" w:name="_Toc504985042"/>
      <w:r w:rsidRPr="00F84DED">
        <w:rPr>
          <w:rFonts w:ascii="Times New Roman" w:eastAsia="Times New Roman" w:hAnsi="Times New Roman" w:cs="Times New Roman"/>
          <w:color w:val="auto"/>
          <w:sz w:val="24"/>
          <w:szCs w:val="24"/>
        </w:rPr>
        <w:t xml:space="preserve">Diagrama de </w:t>
      </w:r>
      <w:r>
        <w:rPr>
          <w:rFonts w:ascii="Times New Roman" w:eastAsia="Times New Roman" w:hAnsi="Times New Roman" w:cs="Times New Roman"/>
          <w:color w:val="auto"/>
          <w:sz w:val="24"/>
          <w:szCs w:val="24"/>
        </w:rPr>
        <w:t>Arquitectura</w:t>
      </w:r>
      <w:r w:rsidRPr="00F84DED">
        <w:rPr>
          <w:rFonts w:ascii="Times New Roman" w:eastAsia="Times New Roman" w:hAnsi="Times New Roman" w:cs="Times New Roman"/>
          <w:color w:val="auto"/>
          <w:sz w:val="24"/>
          <w:szCs w:val="24"/>
        </w:rPr>
        <w:t xml:space="preserve"> global de la Aplicación Vive Turismo Cotopaxi</w:t>
      </w:r>
      <w:bookmarkEnd w:id="119"/>
    </w:p>
    <w:p w14:paraId="19CFC777" w14:textId="4BD55B16" w:rsidR="00B1455F" w:rsidRDefault="00B1455F" w:rsidP="00B1455F">
      <w:pPr>
        <w:spacing w:after="0" w:line="360" w:lineRule="auto"/>
        <w:jc w:val="both"/>
        <w:rPr>
          <w:rFonts w:ascii="Times New Roman" w:eastAsia="Times New Roman" w:hAnsi="Times New Roman" w:cs="Times New Roman"/>
          <w:color w:val="auto"/>
          <w:sz w:val="24"/>
          <w:szCs w:val="24"/>
        </w:rPr>
      </w:pPr>
      <w:r w:rsidRPr="00F84DED">
        <w:rPr>
          <w:rFonts w:ascii="Times New Roman" w:eastAsia="Times New Roman" w:hAnsi="Times New Roman" w:cs="Times New Roman"/>
          <w:color w:val="auto"/>
          <w:sz w:val="24"/>
          <w:szCs w:val="24"/>
        </w:rPr>
        <w:t>A continuación, se muestra</w:t>
      </w:r>
      <w:r w:rsidR="002D1618">
        <w:rPr>
          <w:rFonts w:ascii="Times New Roman" w:eastAsia="Times New Roman" w:hAnsi="Times New Roman" w:cs="Times New Roman"/>
          <w:color w:val="auto"/>
          <w:sz w:val="24"/>
          <w:szCs w:val="24"/>
        </w:rPr>
        <w:t xml:space="preserve"> en el Grafico N° 13 </w:t>
      </w:r>
      <w:r w:rsidRPr="00F84DED">
        <w:rPr>
          <w:rFonts w:ascii="Times New Roman" w:eastAsia="Times New Roman" w:hAnsi="Times New Roman" w:cs="Times New Roman"/>
          <w:color w:val="auto"/>
          <w:sz w:val="24"/>
          <w:szCs w:val="24"/>
        </w:rPr>
        <w:t xml:space="preserve">el diagrama de </w:t>
      </w:r>
      <w:r>
        <w:rPr>
          <w:rFonts w:ascii="Times New Roman" w:eastAsia="Times New Roman" w:hAnsi="Times New Roman" w:cs="Times New Roman"/>
          <w:color w:val="auto"/>
          <w:sz w:val="24"/>
          <w:szCs w:val="24"/>
        </w:rPr>
        <w:t>Arquitectura</w:t>
      </w:r>
      <w:r w:rsidRPr="00F84DED">
        <w:rPr>
          <w:rFonts w:ascii="Times New Roman" w:eastAsia="Times New Roman" w:hAnsi="Times New Roman" w:cs="Times New Roman"/>
          <w:color w:val="auto"/>
          <w:sz w:val="24"/>
          <w:szCs w:val="24"/>
        </w:rPr>
        <w:t xml:space="preserve"> Global para la aplicación Vive Turismo Cotopaxi. Se especifica la interconexión entre los dos módulos en la cual el web sirve para la administración de los atractivos turísticos y las fechas importantes y para enviar la información se utiliza el formato </w:t>
      </w:r>
      <w:proofErr w:type="spellStart"/>
      <w:r w:rsidRPr="00F84DED">
        <w:rPr>
          <w:rFonts w:ascii="Times New Roman" w:eastAsia="Times New Roman" w:hAnsi="Times New Roman" w:cs="Times New Roman"/>
          <w:color w:val="auto"/>
          <w:sz w:val="24"/>
          <w:szCs w:val="24"/>
        </w:rPr>
        <w:t>JSON</w:t>
      </w:r>
      <w:proofErr w:type="spellEnd"/>
      <w:r w:rsidRPr="00F84DED">
        <w:rPr>
          <w:rFonts w:ascii="Times New Roman" w:eastAsia="Times New Roman" w:hAnsi="Times New Roman" w:cs="Times New Roman"/>
          <w:color w:val="auto"/>
          <w:sz w:val="24"/>
          <w:szCs w:val="24"/>
        </w:rPr>
        <w:t>, la móvil en cambio recibe la información para su posterior visualización cuando tenga conexión a internet y sin conexión a internet trabajará estáticamente.</w:t>
      </w:r>
    </w:p>
    <w:p w14:paraId="1DD28F11" w14:textId="7D3A8C4A" w:rsidR="00B1455F" w:rsidRDefault="00B1455F" w:rsidP="00F46F99">
      <w:pPr>
        <w:spacing w:after="0" w:line="240" w:lineRule="auto"/>
        <w:jc w:val="both"/>
        <w:rPr>
          <w:rFonts w:ascii="Times New Roman" w:eastAsia="Times New Roman" w:hAnsi="Times New Roman" w:cs="Times New Roman"/>
          <w:color w:val="auto"/>
          <w:sz w:val="18"/>
          <w:szCs w:val="24"/>
        </w:rPr>
      </w:pPr>
    </w:p>
    <w:p w14:paraId="4A24E406" w14:textId="3A39749F" w:rsidR="00B1455F" w:rsidRDefault="00B1455F" w:rsidP="00F46F99">
      <w:pPr>
        <w:spacing w:after="0" w:line="240" w:lineRule="auto"/>
        <w:jc w:val="both"/>
        <w:rPr>
          <w:rFonts w:ascii="Times New Roman" w:eastAsia="Times New Roman" w:hAnsi="Times New Roman" w:cs="Times New Roman"/>
          <w:color w:val="auto"/>
          <w:sz w:val="18"/>
          <w:szCs w:val="24"/>
        </w:rPr>
      </w:pPr>
    </w:p>
    <w:p w14:paraId="7ECC5472" w14:textId="601044ED" w:rsidR="00B1455F" w:rsidRDefault="00B1455F" w:rsidP="00B1455F">
      <w:pPr>
        <w:pStyle w:val="Epgrafe"/>
        <w:keepNext/>
        <w:jc w:val="both"/>
      </w:pPr>
      <w:bookmarkStart w:id="120" w:name="_Toc504983087"/>
      <w:r w:rsidRPr="00B1455F">
        <w:rPr>
          <w:b/>
        </w:rPr>
        <w:t xml:space="preserve">Grafico </w:t>
      </w:r>
      <w:r w:rsidRPr="00B1455F">
        <w:rPr>
          <w:b/>
        </w:rPr>
        <w:fldChar w:fldCharType="begin"/>
      </w:r>
      <w:r w:rsidRPr="00B1455F">
        <w:rPr>
          <w:b/>
        </w:rPr>
        <w:instrText xml:space="preserve"> SEQ Grafico \* ARABIC </w:instrText>
      </w:r>
      <w:r w:rsidRPr="00B1455F">
        <w:rPr>
          <w:b/>
        </w:rPr>
        <w:fldChar w:fldCharType="separate"/>
      </w:r>
      <w:r w:rsidR="00A46DA0">
        <w:rPr>
          <w:b/>
          <w:noProof/>
        </w:rPr>
        <w:t>13</w:t>
      </w:r>
      <w:r w:rsidRPr="00B1455F">
        <w:rPr>
          <w:b/>
        </w:rPr>
        <w:fldChar w:fldCharType="end"/>
      </w:r>
      <w:r w:rsidRPr="00B1455F">
        <w:rPr>
          <w:b/>
        </w:rPr>
        <w:t>.</w:t>
      </w:r>
      <w:r>
        <w:t xml:space="preserve"> Diagrama de Arquitectura</w:t>
      </w:r>
      <w:r w:rsidRPr="000952E0">
        <w:t xml:space="preserve"> Global de la aplicación híbrida Vive Turismo Cotopaxi.</w:t>
      </w:r>
      <w:bookmarkEnd w:id="120"/>
    </w:p>
    <w:p w14:paraId="493BD56C" w14:textId="16919DEA" w:rsidR="00B1455F" w:rsidRDefault="00B1455F" w:rsidP="00F46F99">
      <w:pPr>
        <w:spacing w:after="0" w:line="240" w:lineRule="auto"/>
        <w:jc w:val="both"/>
        <w:rPr>
          <w:rFonts w:ascii="Times New Roman" w:eastAsia="Times New Roman" w:hAnsi="Times New Roman" w:cs="Times New Roman"/>
          <w:color w:val="auto"/>
          <w:sz w:val="24"/>
          <w:szCs w:val="24"/>
        </w:rPr>
      </w:pPr>
      <w:r w:rsidRPr="00B1455F">
        <w:rPr>
          <w:rFonts w:ascii="Times New Roman" w:eastAsia="Times New Roman" w:hAnsi="Times New Roman" w:cs="Times New Roman"/>
          <w:noProof/>
          <w:color w:val="auto"/>
          <w:sz w:val="24"/>
          <w:szCs w:val="24"/>
        </w:rPr>
        <w:drawing>
          <wp:inline distT="0" distB="0" distL="0" distR="0" wp14:anchorId="39BBD25E" wp14:editId="6A40CF19">
            <wp:extent cx="5760085" cy="2607336"/>
            <wp:effectExtent l="0" t="0" r="0" b="2540"/>
            <wp:docPr id="33" name="Imagen 33" descr="C:\Users\Alexis Cando\Desktop\ARQUITECTURA2 - c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is Cando\Desktop\ARQUITECTURA2 - copi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2607336"/>
                    </a:xfrm>
                    <a:prstGeom prst="rect">
                      <a:avLst/>
                    </a:prstGeom>
                    <a:noFill/>
                    <a:ln>
                      <a:noFill/>
                    </a:ln>
                  </pic:spPr>
                </pic:pic>
              </a:graphicData>
            </a:graphic>
          </wp:inline>
        </w:drawing>
      </w:r>
    </w:p>
    <w:p w14:paraId="6B63DBCB" w14:textId="693B6955" w:rsidR="00B1455F" w:rsidRPr="00F46F99" w:rsidRDefault="00B1455F" w:rsidP="00F46F99">
      <w:pPr>
        <w:spacing w:after="0" w:line="240" w:lineRule="auto"/>
        <w:jc w:val="both"/>
        <w:rPr>
          <w:rFonts w:ascii="Times New Roman" w:eastAsia="Times New Roman" w:hAnsi="Times New Roman" w:cs="Times New Roman"/>
          <w:color w:val="auto"/>
          <w:sz w:val="24"/>
          <w:szCs w:val="24"/>
        </w:rPr>
      </w:pPr>
      <w:r w:rsidRPr="003D4698">
        <w:rPr>
          <w:rFonts w:ascii="Times New Roman" w:eastAsia="Times New Roman" w:hAnsi="Times New Roman" w:cs="Times New Roman"/>
          <w:b/>
          <w:color w:val="auto"/>
          <w:sz w:val="18"/>
          <w:szCs w:val="24"/>
        </w:rPr>
        <w:t>Elaborado por:</w:t>
      </w:r>
      <w:r w:rsidRPr="003D4698">
        <w:rPr>
          <w:rFonts w:ascii="Times New Roman" w:eastAsia="Times New Roman" w:hAnsi="Times New Roman" w:cs="Times New Roman"/>
          <w:color w:val="auto"/>
          <w:sz w:val="18"/>
          <w:szCs w:val="24"/>
        </w:rPr>
        <w:t xml:space="preserve"> Los investigadores</w:t>
      </w:r>
    </w:p>
    <w:p w14:paraId="1A5FC786" w14:textId="77777777" w:rsidR="00694761" w:rsidRPr="00962C1E" w:rsidRDefault="00694761" w:rsidP="00694761">
      <w:pPr>
        <w:pStyle w:val="Ttulo2"/>
        <w:numPr>
          <w:ilvl w:val="2"/>
          <w:numId w:val="22"/>
        </w:numPr>
        <w:contextualSpacing w:val="0"/>
        <w:rPr>
          <w:rFonts w:ascii="Times New Roman" w:eastAsia="Times New Roman" w:hAnsi="Times New Roman" w:cs="Times New Roman"/>
          <w:color w:val="auto"/>
          <w:sz w:val="24"/>
          <w:szCs w:val="24"/>
        </w:rPr>
      </w:pPr>
      <w:bookmarkStart w:id="121" w:name="_jwpju5tgewd1" w:colFirst="0" w:colLast="0"/>
      <w:bookmarkStart w:id="122" w:name="_Toc504985043"/>
      <w:bookmarkEnd w:id="121"/>
      <w:r w:rsidRPr="00962C1E">
        <w:rPr>
          <w:rFonts w:ascii="Times New Roman" w:eastAsia="Times New Roman" w:hAnsi="Times New Roman" w:cs="Times New Roman"/>
          <w:color w:val="auto"/>
          <w:sz w:val="24"/>
          <w:szCs w:val="24"/>
        </w:rPr>
        <w:lastRenderedPageBreak/>
        <w:t>Módulo 1(Aplicación Móvil):</w:t>
      </w:r>
      <w:bookmarkEnd w:id="122"/>
    </w:p>
    <w:p w14:paraId="677610AE" w14:textId="31F38DF4" w:rsidR="00694761" w:rsidRPr="00962C1E" w:rsidRDefault="00694761" w:rsidP="00301775">
      <w:pPr>
        <w:pStyle w:val="Ttulo3"/>
        <w:numPr>
          <w:ilvl w:val="3"/>
          <w:numId w:val="22"/>
        </w:numPr>
        <w:spacing w:after="0" w:line="360" w:lineRule="auto"/>
        <w:contextualSpacing w:val="0"/>
        <w:jc w:val="both"/>
        <w:rPr>
          <w:rFonts w:ascii="Times New Roman" w:eastAsia="Times New Roman" w:hAnsi="Times New Roman" w:cs="Times New Roman"/>
          <w:color w:val="auto"/>
          <w:sz w:val="24"/>
          <w:szCs w:val="24"/>
        </w:rPr>
      </w:pPr>
      <w:bookmarkStart w:id="123" w:name="_zdygxr1jw2cr" w:colFirst="0" w:colLast="0"/>
      <w:bookmarkStart w:id="124" w:name="_Toc504985044"/>
      <w:bookmarkEnd w:id="123"/>
      <w:r w:rsidRPr="00962C1E">
        <w:rPr>
          <w:rFonts w:ascii="Times New Roman" w:eastAsia="Times New Roman" w:hAnsi="Times New Roman" w:cs="Times New Roman"/>
          <w:color w:val="auto"/>
          <w:sz w:val="24"/>
          <w:szCs w:val="24"/>
        </w:rPr>
        <w:t>Planificación</w:t>
      </w:r>
      <w:bookmarkEnd w:id="124"/>
    </w:p>
    <w:p w14:paraId="376ADB79" w14:textId="77777777" w:rsidR="00694761" w:rsidRPr="009F1C2D" w:rsidRDefault="00694761" w:rsidP="00C4329B">
      <w:pPr>
        <w:pStyle w:val="Ttulo4"/>
        <w:spacing w:line="360" w:lineRule="auto"/>
        <w:rPr>
          <w:rFonts w:ascii="Times New Roman" w:eastAsia="Times New Roman" w:hAnsi="Times New Roman" w:cs="Times New Roman"/>
          <w:color w:val="auto"/>
        </w:rPr>
      </w:pPr>
      <w:bookmarkStart w:id="125" w:name="_12qkgjqulogn" w:colFirst="0" w:colLast="0"/>
      <w:bookmarkStart w:id="126" w:name="_uc7fs0g764gj" w:colFirst="0" w:colLast="0"/>
      <w:bookmarkStart w:id="127" w:name="_Toc504985045"/>
      <w:bookmarkEnd w:id="125"/>
      <w:bookmarkEnd w:id="126"/>
      <w:r w:rsidRPr="009F1C2D">
        <w:rPr>
          <w:rFonts w:ascii="Times New Roman" w:eastAsia="Times New Roman" w:hAnsi="Times New Roman" w:cs="Times New Roman"/>
          <w:color w:val="auto"/>
        </w:rPr>
        <w:t>Especificación de Historias de Usuario</w:t>
      </w:r>
      <w:bookmarkEnd w:id="127"/>
    </w:p>
    <w:p w14:paraId="056DD78A" w14:textId="6ECEAB7A" w:rsidR="005D1932" w:rsidRPr="002D1618" w:rsidRDefault="00694761" w:rsidP="002D1618">
      <w:pPr>
        <w:spacing w:after="0" w:line="360" w:lineRule="auto"/>
        <w:jc w:val="both"/>
        <w:rPr>
          <w:rFonts w:ascii="Times New Roman" w:hAnsi="Times New Roman" w:cs="Times New Roman"/>
          <w:sz w:val="24"/>
          <w:szCs w:val="24"/>
        </w:rPr>
      </w:pPr>
      <w:r w:rsidRPr="002D1618">
        <w:rPr>
          <w:rFonts w:ascii="Times New Roman" w:eastAsia="Times New Roman" w:hAnsi="Times New Roman" w:cs="Times New Roman"/>
          <w:color w:val="auto"/>
          <w:sz w:val="24"/>
          <w:szCs w:val="24"/>
        </w:rPr>
        <w:t xml:space="preserve">A continuación, se detalla toda la información de los requerimientos obtenidos a través de la entrevista realizada </w:t>
      </w:r>
      <w:r w:rsidR="002D1618" w:rsidRPr="002D1618">
        <w:rPr>
          <w:rFonts w:ascii="Times New Roman" w:eastAsia="Times New Roman" w:hAnsi="Times New Roman" w:cs="Times New Roman"/>
          <w:color w:val="auto"/>
          <w:sz w:val="24"/>
          <w:szCs w:val="24"/>
        </w:rPr>
        <w:t>en el</w:t>
      </w:r>
      <w:r w:rsidRPr="002D1618">
        <w:rPr>
          <w:rFonts w:ascii="Times New Roman" w:eastAsia="Times New Roman" w:hAnsi="Times New Roman" w:cs="Times New Roman"/>
          <w:color w:val="auto"/>
          <w:sz w:val="24"/>
          <w:szCs w:val="24"/>
        </w:rPr>
        <w:t xml:space="preserve"> </w:t>
      </w:r>
      <w:proofErr w:type="spellStart"/>
      <w:r w:rsidRPr="002D1618">
        <w:rPr>
          <w:rFonts w:ascii="Times New Roman" w:eastAsia="Times New Roman" w:hAnsi="Times New Roman" w:cs="Times New Roman"/>
          <w:color w:val="auto"/>
          <w:sz w:val="24"/>
          <w:szCs w:val="24"/>
        </w:rPr>
        <w:t>GAD</w:t>
      </w:r>
      <w:proofErr w:type="spellEnd"/>
      <w:r w:rsidRPr="002D1618">
        <w:rPr>
          <w:rFonts w:ascii="Times New Roman" w:eastAsia="Times New Roman" w:hAnsi="Times New Roman" w:cs="Times New Roman"/>
          <w:color w:val="auto"/>
          <w:sz w:val="24"/>
          <w:szCs w:val="24"/>
        </w:rPr>
        <w:t xml:space="preserve"> Provincial de Cotopaxi para desarrollar la </w:t>
      </w:r>
      <w:proofErr w:type="spellStart"/>
      <w:r w:rsidRPr="002D1618">
        <w:rPr>
          <w:rFonts w:ascii="Times New Roman" w:eastAsia="Times New Roman" w:hAnsi="Times New Roman" w:cs="Times New Roman"/>
          <w:color w:val="auto"/>
          <w:sz w:val="24"/>
          <w:szCs w:val="24"/>
        </w:rPr>
        <w:t>aplicación.</w:t>
      </w:r>
      <w:r w:rsidR="005F3A8C" w:rsidRPr="002D1618">
        <w:rPr>
          <w:rFonts w:ascii="Times New Roman" w:hAnsi="Times New Roman" w:cs="Times New Roman"/>
          <w:sz w:val="24"/>
          <w:szCs w:val="24"/>
        </w:rPr>
        <w:t>En</w:t>
      </w:r>
      <w:proofErr w:type="spellEnd"/>
      <w:r w:rsidR="005F3A8C" w:rsidRPr="002D1618">
        <w:rPr>
          <w:rFonts w:ascii="Times New Roman" w:hAnsi="Times New Roman" w:cs="Times New Roman"/>
          <w:sz w:val="24"/>
          <w:szCs w:val="24"/>
        </w:rPr>
        <w:t xml:space="preserve"> la Tabla N° 12</w:t>
      </w:r>
      <w:r w:rsidRPr="002D1618">
        <w:rPr>
          <w:rFonts w:ascii="Times New Roman" w:hAnsi="Times New Roman" w:cs="Times New Roman"/>
          <w:sz w:val="24"/>
          <w:szCs w:val="24"/>
        </w:rPr>
        <w:t xml:space="preserve"> se presenta la Historia de Usuario Nº 1, que corresponde a la historia de Visualización de </w:t>
      </w:r>
      <w:r w:rsidR="005F3A8C" w:rsidRPr="002D1618">
        <w:rPr>
          <w:rFonts w:ascii="Times New Roman" w:hAnsi="Times New Roman" w:cs="Times New Roman"/>
          <w:sz w:val="24"/>
          <w:szCs w:val="24"/>
        </w:rPr>
        <w:t xml:space="preserve">Información de la ubicación de </w:t>
      </w:r>
      <w:r w:rsidRPr="002D1618">
        <w:rPr>
          <w:rFonts w:ascii="Times New Roman" w:hAnsi="Times New Roman" w:cs="Times New Roman"/>
          <w:sz w:val="24"/>
          <w:szCs w:val="24"/>
        </w:rPr>
        <w:t>la provincia de Cotopaxi.</w:t>
      </w:r>
      <w:r w:rsidR="005D1932" w:rsidRPr="002D1618">
        <w:rPr>
          <w:rFonts w:ascii="Times New Roman" w:hAnsi="Times New Roman" w:cs="Times New Roman"/>
          <w:color w:val="00796B"/>
          <w:sz w:val="24"/>
          <w:szCs w:val="24"/>
        </w:rPr>
        <w:t xml:space="preserve"> </w:t>
      </w:r>
      <w:r w:rsidR="005D1932" w:rsidRPr="002D1618">
        <w:rPr>
          <w:rFonts w:ascii="Times New Roman" w:hAnsi="Times New Roman" w:cs="Times New Roman"/>
          <w:sz w:val="24"/>
          <w:szCs w:val="24"/>
        </w:rPr>
        <w:t>En la cual se especificó algunos parámetros como: número de la población, extensión territorial y sus límites al norte, al sur, al oeste y al este.</w:t>
      </w:r>
    </w:p>
    <w:p w14:paraId="1586AD19" w14:textId="59821CC0" w:rsidR="003D4698" w:rsidRDefault="003D4698" w:rsidP="001320BE">
      <w:pPr>
        <w:pStyle w:val="Epgrafe"/>
        <w:keepNext/>
        <w:spacing w:after="0"/>
      </w:pPr>
      <w:bookmarkStart w:id="128" w:name="_Toc504978726"/>
      <w:r w:rsidRPr="001320BE">
        <w:rPr>
          <w:rFonts w:cs="Times New Roman"/>
          <w:b/>
        </w:rPr>
        <w:t xml:space="preserve">Tabla </w:t>
      </w:r>
      <w:r w:rsidRPr="001320BE">
        <w:rPr>
          <w:rFonts w:cs="Times New Roman"/>
          <w:b/>
        </w:rPr>
        <w:fldChar w:fldCharType="begin"/>
      </w:r>
      <w:r w:rsidRPr="001320BE">
        <w:rPr>
          <w:rFonts w:cs="Times New Roman"/>
          <w:b/>
        </w:rPr>
        <w:instrText xml:space="preserve"> SEQ Tabla \* ARABIC </w:instrText>
      </w:r>
      <w:r w:rsidRPr="001320BE">
        <w:rPr>
          <w:rFonts w:cs="Times New Roman"/>
          <w:b/>
        </w:rPr>
        <w:fldChar w:fldCharType="separate"/>
      </w:r>
      <w:r w:rsidR="00A46DA0">
        <w:rPr>
          <w:rFonts w:cs="Times New Roman"/>
          <w:b/>
          <w:noProof/>
        </w:rPr>
        <w:t>12</w:t>
      </w:r>
      <w:r w:rsidRPr="001320BE">
        <w:rPr>
          <w:rFonts w:cs="Times New Roman"/>
          <w:b/>
        </w:rPr>
        <w:fldChar w:fldCharType="end"/>
      </w:r>
      <w:r w:rsidRPr="001320BE">
        <w:rPr>
          <w:rFonts w:cs="Times New Roman"/>
          <w:b/>
        </w:rPr>
        <w:t>.</w:t>
      </w:r>
      <w:r w:rsidRPr="001320BE">
        <w:rPr>
          <w:rFonts w:cs="Times New Roman"/>
        </w:rPr>
        <w:t xml:space="preserve"> Historia de Usuario N° 1</w:t>
      </w:r>
      <w:r>
        <w:t>.</w:t>
      </w:r>
      <w:bookmarkEnd w:id="128"/>
    </w:p>
    <w:tbl>
      <w:tblPr>
        <w:tblStyle w:val="GridTable4Accent3"/>
        <w:tblW w:w="9395" w:type="dxa"/>
        <w:tblLayout w:type="fixed"/>
        <w:tblLook w:val="04A0" w:firstRow="1" w:lastRow="0" w:firstColumn="1" w:lastColumn="0" w:noHBand="0" w:noVBand="1"/>
      </w:tblPr>
      <w:tblGrid>
        <w:gridCol w:w="3077"/>
        <w:gridCol w:w="6318"/>
      </w:tblGrid>
      <w:tr w:rsidR="00694761" w:rsidRPr="00962C1E" w14:paraId="4AD463B9" w14:textId="77777777" w:rsidTr="00C4329B">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395" w:type="dxa"/>
            <w:gridSpan w:val="2"/>
          </w:tcPr>
          <w:p w14:paraId="6AAB5B24" w14:textId="77777777" w:rsidR="00694761" w:rsidRPr="00962C1E" w:rsidRDefault="00694761" w:rsidP="00C4329B">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Historia de Usuario</w:t>
            </w:r>
          </w:p>
        </w:tc>
      </w:tr>
      <w:tr w:rsidR="00694761" w:rsidRPr="00962C1E" w14:paraId="25A28432" w14:textId="77777777" w:rsidTr="00C4329B">
        <w:trPr>
          <w:cnfStyle w:val="000000100000" w:firstRow="0" w:lastRow="0" w:firstColumn="0" w:lastColumn="0" w:oddVBand="0" w:evenVBand="0" w:oddHBand="1" w:evenHBand="0" w:firstRowFirstColumn="0" w:firstRowLastColumn="0" w:lastRowFirstColumn="0" w:lastRowLastColumn="0"/>
          <w:trHeight w:val="126"/>
        </w:trPr>
        <w:tc>
          <w:tcPr>
            <w:cnfStyle w:val="001000000000" w:firstRow="0" w:lastRow="0" w:firstColumn="1" w:lastColumn="0" w:oddVBand="0" w:evenVBand="0" w:oddHBand="0" w:evenHBand="0" w:firstRowFirstColumn="0" w:firstRowLastColumn="0" w:lastRowFirstColumn="0" w:lastRowLastColumn="0"/>
            <w:tcW w:w="3077" w:type="dxa"/>
          </w:tcPr>
          <w:p w14:paraId="51027C69" w14:textId="77777777" w:rsidR="00694761" w:rsidRPr="00962C1E" w:rsidRDefault="00694761" w:rsidP="00C4329B">
            <w:pPr>
              <w:pBdr>
                <w:top w:val="none" w:sz="0" w:space="0" w:color="000000"/>
                <w:left w:val="none" w:sz="0" w:space="0" w:color="000000"/>
                <w:bottom w:val="none" w:sz="0" w:space="0" w:color="000000"/>
                <w:right w:val="none" w:sz="0" w:space="0" w:color="000000"/>
                <w:between w:val="none" w:sz="0" w:space="0" w:color="000000"/>
              </w:pBdr>
              <w:tabs>
                <w:tab w:val="left" w:pos="3780"/>
                <w:tab w:val="right" w:pos="4003"/>
              </w:tabs>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Numero: 1</w:t>
            </w:r>
          </w:p>
        </w:tc>
        <w:tc>
          <w:tcPr>
            <w:tcW w:w="6318" w:type="dxa"/>
          </w:tcPr>
          <w:p w14:paraId="676B9791" w14:textId="4395ABFF" w:rsidR="00694761" w:rsidRPr="009F1C2D" w:rsidRDefault="00694761" w:rsidP="00C4329B">
            <w:pPr>
              <w:pBdr>
                <w:top w:val="none" w:sz="0" w:space="0" w:color="000000"/>
                <w:left w:val="none" w:sz="0" w:space="0" w:color="000000"/>
                <w:bottom w:val="none" w:sz="0" w:space="0" w:color="000000"/>
                <w:right w:val="none" w:sz="0" w:space="0" w:color="000000"/>
                <w:between w:val="none" w:sz="0" w:space="0" w:color="000000"/>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Usuario: </w:t>
            </w:r>
            <w:r w:rsidR="009F1C2D">
              <w:rPr>
                <w:rFonts w:ascii="Times New Roman" w:eastAsia="Times New Roman" w:hAnsi="Times New Roman" w:cs="Times New Roman"/>
                <w:color w:val="auto"/>
                <w:sz w:val="24"/>
                <w:szCs w:val="24"/>
              </w:rPr>
              <w:t>Turistas Nacionales y Extranjeros.</w:t>
            </w:r>
          </w:p>
        </w:tc>
      </w:tr>
      <w:tr w:rsidR="00694761" w:rsidRPr="00962C1E" w14:paraId="7A18B956" w14:textId="77777777" w:rsidTr="001320BE">
        <w:trPr>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66B648EE" w14:textId="77777777" w:rsidR="00694761" w:rsidRPr="00962C1E" w:rsidRDefault="00694761" w:rsidP="00C4329B">
            <w:pPr>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Nombre Historia</w:t>
            </w:r>
            <w:r w:rsidRPr="009F1C2D">
              <w:rPr>
                <w:rFonts w:ascii="Times New Roman" w:eastAsia="Times New Roman" w:hAnsi="Times New Roman" w:cs="Times New Roman"/>
                <w:b w:val="0"/>
                <w:color w:val="auto"/>
                <w:sz w:val="24"/>
                <w:szCs w:val="24"/>
              </w:rPr>
              <w:t>: Visualización de Información de la ubicación de  la provincia de Cotopaxi</w:t>
            </w:r>
          </w:p>
        </w:tc>
      </w:tr>
      <w:tr w:rsidR="00694761" w:rsidRPr="00962C1E" w14:paraId="5F1AF869" w14:textId="77777777" w:rsidTr="001320BE">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9395" w:type="dxa"/>
            <w:gridSpan w:val="2"/>
          </w:tcPr>
          <w:p w14:paraId="01E23BC0" w14:textId="77777777" w:rsidR="00694761" w:rsidRPr="00962C1E" w:rsidRDefault="00694761" w:rsidP="00C4329B">
            <w:pPr>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Programador Responsable: </w:t>
            </w:r>
            <w:r w:rsidRPr="009F1C2D">
              <w:rPr>
                <w:rFonts w:ascii="Times New Roman" w:eastAsia="Times New Roman" w:hAnsi="Times New Roman" w:cs="Times New Roman"/>
                <w:b w:val="0"/>
                <w:color w:val="auto"/>
                <w:sz w:val="24"/>
                <w:szCs w:val="24"/>
              </w:rPr>
              <w:t>Alexis Cando, Jonathan Oñate</w:t>
            </w:r>
          </w:p>
        </w:tc>
      </w:tr>
      <w:tr w:rsidR="00694761" w:rsidRPr="00962C1E" w14:paraId="22C538D4" w14:textId="77777777" w:rsidTr="001320BE">
        <w:trPr>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28B8AED0" w14:textId="77777777" w:rsidR="00694761" w:rsidRPr="00962C1E" w:rsidRDefault="00694761" w:rsidP="00C4329B">
            <w:pPr>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Descripción: </w:t>
            </w:r>
          </w:p>
          <w:p w14:paraId="501723CC" w14:textId="77777777" w:rsidR="00694761" w:rsidRPr="00E63CA9" w:rsidRDefault="00694761" w:rsidP="00C4329B">
            <w:pPr>
              <w:pBdr>
                <w:top w:val="none" w:sz="0" w:space="0" w:color="000000"/>
                <w:left w:val="none" w:sz="0" w:space="0" w:color="000000"/>
                <w:bottom w:val="none" w:sz="0" w:space="0" w:color="000000"/>
                <w:right w:val="none" w:sz="0" w:space="0" w:color="000000"/>
                <w:between w:val="none" w:sz="0" w:space="0" w:color="000000"/>
              </w:pBdr>
              <w:spacing w:after="160" w:line="259" w:lineRule="auto"/>
              <w:jc w:val="both"/>
              <w:rPr>
                <w:rFonts w:ascii="Times New Roman" w:eastAsia="Times New Roman" w:hAnsi="Times New Roman" w:cs="Times New Roman"/>
                <w:b w:val="0"/>
                <w:color w:val="auto"/>
                <w:sz w:val="24"/>
                <w:szCs w:val="24"/>
                <w:u w:val="single"/>
              </w:rPr>
            </w:pPr>
            <w:r w:rsidRPr="009F1C2D">
              <w:rPr>
                <w:rFonts w:ascii="Times New Roman" w:eastAsia="Times New Roman" w:hAnsi="Times New Roman" w:cs="Times New Roman"/>
                <w:b w:val="0"/>
                <w:color w:val="auto"/>
                <w:sz w:val="24"/>
                <w:szCs w:val="24"/>
              </w:rPr>
              <w:t xml:space="preserve">Digitalizar la información acerca de la población, extensión territorial, rango altitudinal y sus límites que tiene la provincia de Cotopaxi que se encuentra en la Guía Turística de la Provincia de Cotopaxi otorgado por el </w:t>
            </w:r>
            <w:proofErr w:type="spellStart"/>
            <w:r w:rsidRPr="009F1C2D">
              <w:rPr>
                <w:rFonts w:ascii="Times New Roman" w:eastAsia="Times New Roman" w:hAnsi="Times New Roman" w:cs="Times New Roman"/>
                <w:b w:val="0"/>
                <w:color w:val="auto"/>
                <w:sz w:val="24"/>
                <w:szCs w:val="24"/>
              </w:rPr>
              <w:t>GAD</w:t>
            </w:r>
            <w:proofErr w:type="spellEnd"/>
            <w:r w:rsidRPr="009F1C2D">
              <w:rPr>
                <w:rFonts w:ascii="Times New Roman" w:eastAsia="Times New Roman" w:hAnsi="Times New Roman" w:cs="Times New Roman"/>
                <w:b w:val="0"/>
                <w:color w:val="auto"/>
                <w:sz w:val="24"/>
                <w:szCs w:val="24"/>
              </w:rPr>
              <w:t xml:space="preserve"> Provincial de Cotopaxi.</w:t>
            </w:r>
          </w:p>
        </w:tc>
      </w:tr>
      <w:tr w:rsidR="00694761" w:rsidRPr="00962C1E" w14:paraId="48082CBE" w14:textId="77777777" w:rsidTr="001320BE">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0321F031" w14:textId="77777777" w:rsidR="00694761" w:rsidRPr="00962C1E" w:rsidRDefault="00694761" w:rsidP="00C4329B">
            <w:pPr>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Observaciones:</w:t>
            </w:r>
          </w:p>
        </w:tc>
      </w:tr>
    </w:tbl>
    <w:p w14:paraId="7CA93D8E" w14:textId="77777777" w:rsidR="00694761" w:rsidRDefault="00694761"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18"/>
          <w:szCs w:val="24"/>
        </w:rPr>
      </w:pPr>
      <w:r w:rsidRPr="001320BE">
        <w:rPr>
          <w:rFonts w:ascii="Times New Roman" w:eastAsia="Times New Roman" w:hAnsi="Times New Roman" w:cs="Times New Roman"/>
          <w:b/>
          <w:color w:val="auto"/>
          <w:sz w:val="18"/>
          <w:szCs w:val="24"/>
        </w:rPr>
        <w:t>Elaborado por:</w:t>
      </w:r>
      <w:r w:rsidRPr="001320BE">
        <w:rPr>
          <w:rFonts w:ascii="Times New Roman" w:eastAsia="Times New Roman" w:hAnsi="Times New Roman" w:cs="Times New Roman"/>
          <w:color w:val="auto"/>
          <w:sz w:val="18"/>
          <w:szCs w:val="24"/>
        </w:rPr>
        <w:t xml:space="preserve"> Los investigadores</w:t>
      </w:r>
    </w:p>
    <w:p w14:paraId="012FE4FA" w14:textId="77777777" w:rsidR="007058B1" w:rsidRPr="001320BE" w:rsidRDefault="007058B1"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18"/>
          <w:szCs w:val="24"/>
        </w:rPr>
      </w:pPr>
    </w:p>
    <w:p w14:paraId="5FC88D18" w14:textId="4943A642" w:rsidR="00694761" w:rsidRPr="00962C1E" w:rsidRDefault="005F3A8C" w:rsidP="00694761">
      <w:pPr>
        <w:spacing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En la Tabla N° 13</w:t>
      </w:r>
      <w:r w:rsidR="001320BE">
        <w:rPr>
          <w:rFonts w:ascii="Times New Roman" w:eastAsia="Times New Roman" w:hAnsi="Times New Roman" w:cs="Times New Roman"/>
          <w:color w:val="auto"/>
          <w:sz w:val="24"/>
          <w:szCs w:val="24"/>
        </w:rPr>
        <w:t xml:space="preserve"> </w:t>
      </w:r>
      <w:r w:rsidR="00694761" w:rsidRPr="00962C1E">
        <w:rPr>
          <w:rFonts w:ascii="Times New Roman" w:eastAsia="Times New Roman" w:hAnsi="Times New Roman" w:cs="Times New Roman"/>
          <w:color w:val="auto"/>
          <w:sz w:val="24"/>
          <w:szCs w:val="24"/>
        </w:rPr>
        <w:t>se presenta la Historia de Usuario Nº 2, que corresponde a la historia de Visualización de Informació</w:t>
      </w:r>
      <w:r>
        <w:rPr>
          <w:rFonts w:ascii="Times New Roman" w:eastAsia="Times New Roman" w:hAnsi="Times New Roman" w:cs="Times New Roman"/>
          <w:color w:val="auto"/>
          <w:sz w:val="24"/>
          <w:szCs w:val="24"/>
        </w:rPr>
        <w:t xml:space="preserve">n de simbologías turísticas de </w:t>
      </w:r>
      <w:r w:rsidR="00694761" w:rsidRPr="00962C1E">
        <w:rPr>
          <w:rFonts w:ascii="Times New Roman" w:eastAsia="Times New Roman" w:hAnsi="Times New Roman" w:cs="Times New Roman"/>
          <w:color w:val="auto"/>
          <w:sz w:val="24"/>
          <w:szCs w:val="24"/>
        </w:rPr>
        <w:t>la provincia de Cotopaxi.</w:t>
      </w:r>
      <w:r w:rsidR="005D1932" w:rsidRPr="005D1932">
        <w:t xml:space="preserve"> </w:t>
      </w:r>
      <w:r w:rsidR="005D1932" w:rsidRPr="005D1932">
        <w:rPr>
          <w:rFonts w:ascii="Times New Roman" w:eastAsia="Times New Roman" w:hAnsi="Times New Roman" w:cs="Times New Roman"/>
          <w:color w:val="auto"/>
          <w:sz w:val="24"/>
          <w:szCs w:val="24"/>
        </w:rPr>
        <w:t>En la cual se debe incluir el significado de cada una de las señales turísticas en la Provincia de Cotopaxi.</w:t>
      </w:r>
    </w:p>
    <w:p w14:paraId="2BD9CB41" w14:textId="6928848D" w:rsidR="001320BE" w:rsidRPr="001320BE" w:rsidRDefault="001320BE" w:rsidP="001320BE">
      <w:pPr>
        <w:pStyle w:val="Epgrafe"/>
        <w:keepNext/>
        <w:spacing w:after="0"/>
        <w:rPr>
          <w:rFonts w:cs="Times New Roman"/>
        </w:rPr>
      </w:pPr>
      <w:bookmarkStart w:id="129" w:name="_Toc504978727"/>
      <w:r w:rsidRPr="001320BE">
        <w:rPr>
          <w:rFonts w:cs="Times New Roman"/>
          <w:b/>
        </w:rPr>
        <w:t xml:space="preserve">Tabla </w:t>
      </w:r>
      <w:r w:rsidRPr="001320BE">
        <w:rPr>
          <w:rFonts w:cs="Times New Roman"/>
          <w:b/>
        </w:rPr>
        <w:fldChar w:fldCharType="begin"/>
      </w:r>
      <w:r w:rsidRPr="001320BE">
        <w:rPr>
          <w:rFonts w:cs="Times New Roman"/>
          <w:b/>
        </w:rPr>
        <w:instrText xml:space="preserve"> SEQ Tabla \* ARABIC </w:instrText>
      </w:r>
      <w:r w:rsidRPr="001320BE">
        <w:rPr>
          <w:rFonts w:cs="Times New Roman"/>
          <w:b/>
        </w:rPr>
        <w:fldChar w:fldCharType="separate"/>
      </w:r>
      <w:r w:rsidR="00A46DA0">
        <w:rPr>
          <w:rFonts w:cs="Times New Roman"/>
          <w:b/>
          <w:noProof/>
        </w:rPr>
        <w:t>13</w:t>
      </w:r>
      <w:r w:rsidRPr="001320BE">
        <w:rPr>
          <w:rFonts w:cs="Times New Roman"/>
          <w:b/>
        </w:rPr>
        <w:fldChar w:fldCharType="end"/>
      </w:r>
      <w:r w:rsidRPr="001320BE">
        <w:rPr>
          <w:rFonts w:cs="Times New Roman"/>
          <w:b/>
        </w:rPr>
        <w:t>.</w:t>
      </w:r>
      <w:r w:rsidRPr="001320BE">
        <w:rPr>
          <w:rFonts w:cs="Times New Roman"/>
        </w:rPr>
        <w:t xml:space="preserve"> Historia de Usuario N° 2.</w:t>
      </w:r>
      <w:bookmarkEnd w:id="129"/>
    </w:p>
    <w:tbl>
      <w:tblPr>
        <w:tblStyle w:val="GridTable4Accent3"/>
        <w:tblW w:w="9395" w:type="dxa"/>
        <w:tblLayout w:type="fixed"/>
        <w:tblLook w:val="04A0" w:firstRow="1" w:lastRow="0" w:firstColumn="1" w:lastColumn="0" w:noHBand="0" w:noVBand="1"/>
      </w:tblPr>
      <w:tblGrid>
        <w:gridCol w:w="3077"/>
        <w:gridCol w:w="6318"/>
      </w:tblGrid>
      <w:tr w:rsidR="00694761" w:rsidRPr="00962C1E" w14:paraId="786ECAE6" w14:textId="77777777" w:rsidTr="001320BE">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5D5747EA" w14:textId="77777777" w:rsidR="00694761" w:rsidRPr="00962C1E" w:rsidRDefault="00694761" w:rsidP="002D1618">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Historia de Usuario</w:t>
            </w:r>
          </w:p>
        </w:tc>
      </w:tr>
      <w:tr w:rsidR="00694761" w:rsidRPr="00962C1E" w14:paraId="5B0A39AF" w14:textId="77777777" w:rsidTr="001320BE">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77" w:type="dxa"/>
          </w:tcPr>
          <w:p w14:paraId="4D6AD32A" w14:textId="77777777" w:rsidR="00694761" w:rsidRPr="00962C1E" w:rsidRDefault="00694761" w:rsidP="002D1618">
            <w:pPr>
              <w:pBdr>
                <w:top w:val="none" w:sz="0" w:space="0" w:color="000000"/>
                <w:left w:val="none" w:sz="0" w:space="0" w:color="000000"/>
                <w:bottom w:val="none" w:sz="0" w:space="0" w:color="000000"/>
                <w:right w:val="none" w:sz="0" w:space="0" w:color="000000"/>
                <w:between w:val="none" w:sz="0" w:space="0" w:color="000000"/>
              </w:pBdr>
              <w:tabs>
                <w:tab w:val="left" w:pos="3780"/>
                <w:tab w:val="right" w:pos="4003"/>
              </w:tabs>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Número: 2</w:t>
            </w:r>
          </w:p>
        </w:tc>
        <w:tc>
          <w:tcPr>
            <w:tcW w:w="6318" w:type="dxa"/>
          </w:tcPr>
          <w:p w14:paraId="1633C49B" w14:textId="3CE437DE" w:rsidR="00694761" w:rsidRPr="00962C1E" w:rsidRDefault="00694761" w:rsidP="002D1618">
            <w:pPr>
              <w:pBdr>
                <w:top w:val="none" w:sz="0" w:space="0" w:color="000000"/>
                <w:left w:val="none" w:sz="0" w:space="0" w:color="000000"/>
                <w:bottom w:val="none" w:sz="0" w:space="0" w:color="000000"/>
                <w:right w:val="none" w:sz="0" w:space="0" w:color="000000"/>
                <w:between w:val="none" w:sz="0" w:space="0" w:color="000000"/>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Usuario: </w:t>
            </w:r>
            <w:r w:rsidR="009F1C2D">
              <w:rPr>
                <w:rFonts w:ascii="Times New Roman" w:eastAsia="Times New Roman" w:hAnsi="Times New Roman" w:cs="Times New Roman"/>
                <w:color w:val="auto"/>
                <w:sz w:val="24"/>
                <w:szCs w:val="24"/>
              </w:rPr>
              <w:t>Turistas Nacionales y Extranjeros.</w:t>
            </w:r>
          </w:p>
        </w:tc>
      </w:tr>
      <w:tr w:rsidR="00694761" w:rsidRPr="00962C1E" w14:paraId="576F6BD0" w14:textId="77777777" w:rsidTr="002D1618">
        <w:trPr>
          <w:trHeight w:val="345"/>
        </w:trPr>
        <w:tc>
          <w:tcPr>
            <w:cnfStyle w:val="001000000000" w:firstRow="0" w:lastRow="0" w:firstColumn="1" w:lastColumn="0" w:oddVBand="0" w:evenVBand="0" w:oddHBand="0" w:evenHBand="0" w:firstRowFirstColumn="0" w:firstRowLastColumn="0" w:lastRowFirstColumn="0" w:lastRowLastColumn="0"/>
            <w:tcW w:w="9395" w:type="dxa"/>
            <w:gridSpan w:val="2"/>
          </w:tcPr>
          <w:p w14:paraId="3253E470" w14:textId="77777777" w:rsidR="00694761" w:rsidRPr="00962C1E" w:rsidRDefault="00694761" w:rsidP="002D1618">
            <w:pPr>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Nombre Historia: </w:t>
            </w:r>
            <w:r w:rsidRPr="009F1C2D">
              <w:rPr>
                <w:rFonts w:ascii="Times New Roman" w:eastAsia="Times New Roman" w:hAnsi="Times New Roman" w:cs="Times New Roman"/>
                <w:b w:val="0"/>
                <w:color w:val="auto"/>
                <w:sz w:val="24"/>
                <w:szCs w:val="24"/>
              </w:rPr>
              <w:t>Visualización de Información de simbologías turísticas de la provincia de Cotopaxi</w:t>
            </w:r>
          </w:p>
        </w:tc>
      </w:tr>
      <w:tr w:rsidR="00694761" w:rsidRPr="00962C1E" w14:paraId="6930DA3C" w14:textId="77777777" w:rsidTr="002D1618">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395" w:type="dxa"/>
            <w:gridSpan w:val="2"/>
          </w:tcPr>
          <w:p w14:paraId="6066F77A" w14:textId="77777777" w:rsidR="00694761" w:rsidRPr="00962C1E" w:rsidRDefault="00694761" w:rsidP="002D1618">
            <w:pPr>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Programador Responsable: </w:t>
            </w:r>
            <w:r w:rsidRPr="009F1C2D">
              <w:rPr>
                <w:rFonts w:ascii="Times New Roman" w:eastAsia="Times New Roman" w:hAnsi="Times New Roman" w:cs="Times New Roman"/>
                <w:b w:val="0"/>
                <w:color w:val="auto"/>
                <w:sz w:val="24"/>
                <w:szCs w:val="24"/>
              </w:rPr>
              <w:t>Alexis Cando, Jonathan Oñate</w:t>
            </w:r>
          </w:p>
        </w:tc>
      </w:tr>
      <w:tr w:rsidR="00694761" w:rsidRPr="00962C1E" w14:paraId="45145D7E" w14:textId="77777777" w:rsidTr="001320BE">
        <w:trPr>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1231249D" w14:textId="77777777" w:rsidR="00694761" w:rsidRPr="00962C1E" w:rsidRDefault="00694761" w:rsidP="002D1618">
            <w:pPr>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Descripción: </w:t>
            </w:r>
          </w:p>
          <w:p w14:paraId="02565555" w14:textId="77777777" w:rsidR="00694761" w:rsidRPr="00E63CA9" w:rsidRDefault="00694761" w:rsidP="002D1618">
            <w:pPr>
              <w:pBdr>
                <w:top w:val="none" w:sz="0" w:space="0" w:color="000000"/>
                <w:left w:val="none" w:sz="0" w:space="0" w:color="000000"/>
                <w:bottom w:val="none" w:sz="0" w:space="0" w:color="000000"/>
                <w:right w:val="none" w:sz="0" w:space="0" w:color="000000"/>
                <w:between w:val="none" w:sz="0" w:space="0" w:color="000000"/>
              </w:pBdr>
              <w:spacing w:after="160" w:line="259" w:lineRule="auto"/>
              <w:jc w:val="both"/>
              <w:rPr>
                <w:rFonts w:ascii="Times New Roman" w:eastAsia="Times New Roman" w:hAnsi="Times New Roman" w:cs="Times New Roman"/>
                <w:b w:val="0"/>
                <w:color w:val="auto"/>
                <w:sz w:val="24"/>
                <w:szCs w:val="24"/>
                <w:u w:val="single"/>
              </w:rPr>
            </w:pPr>
            <w:r w:rsidRPr="009F1C2D">
              <w:rPr>
                <w:rFonts w:ascii="Times New Roman" w:eastAsia="Times New Roman" w:hAnsi="Times New Roman" w:cs="Times New Roman"/>
                <w:b w:val="0"/>
                <w:color w:val="auto"/>
                <w:sz w:val="24"/>
                <w:szCs w:val="24"/>
              </w:rPr>
              <w:t xml:space="preserve">Digitalizar la información acerca del significado de las simbologías turísticas que tiene la provincia de Cotopaxi que se encuentra en la Guía Turística de la Provincia de Cotopaxi otorgado por el </w:t>
            </w:r>
            <w:proofErr w:type="spellStart"/>
            <w:r w:rsidRPr="009F1C2D">
              <w:rPr>
                <w:rFonts w:ascii="Times New Roman" w:eastAsia="Times New Roman" w:hAnsi="Times New Roman" w:cs="Times New Roman"/>
                <w:b w:val="0"/>
                <w:color w:val="auto"/>
                <w:sz w:val="24"/>
                <w:szCs w:val="24"/>
              </w:rPr>
              <w:t>GAD</w:t>
            </w:r>
            <w:proofErr w:type="spellEnd"/>
            <w:r w:rsidRPr="009F1C2D">
              <w:rPr>
                <w:rFonts w:ascii="Times New Roman" w:eastAsia="Times New Roman" w:hAnsi="Times New Roman" w:cs="Times New Roman"/>
                <w:b w:val="0"/>
                <w:color w:val="auto"/>
                <w:sz w:val="24"/>
                <w:szCs w:val="24"/>
              </w:rPr>
              <w:t xml:space="preserve"> Provincial de Cotopaxi.</w:t>
            </w:r>
          </w:p>
        </w:tc>
      </w:tr>
      <w:tr w:rsidR="00694761" w:rsidRPr="00962C1E" w14:paraId="554CB59D" w14:textId="77777777" w:rsidTr="001320BE">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39538CC8" w14:textId="77777777" w:rsidR="00694761" w:rsidRPr="00962C1E" w:rsidRDefault="00694761" w:rsidP="002D1618">
            <w:pPr>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Observaciones:</w:t>
            </w:r>
          </w:p>
        </w:tc>
      </w:tr>
    </w:tbl>
    <w:p w14:paraId="72B77FA7" w14:textId="3BB2F890" w:rsidR="00C4329B" w:rsidRDefault="00694761" w:rsidP="002D161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24"/>
          <w:szCs w:val="24"/>
        </w:rPr>
      </w:pPr>
      <w:r w:rsidRPr="001320BE">
        <w:rPr>
          <w:rFonts w:ascii="Times New Roman" w:eastAsia="Times New Roman" w:hAnsi="Times New Roman" w:cs="Times New Roman"/>
          <w:b/>
          <w:color w:val="auto"/>
          <w:sz w:val="18"/>
          <w:szCs w:val="24"/>
        </w:rPr>
        <w:t>Elaborado por:</w:t>
      </w:r>
      <w:r w:rsidRPr="001320BE">
        <w:rPr>
          <w:rFonts w:ascii="Times New Roman" w:eastAsia="Times New Roman" w:hAnsi="Times New Roman" w:cs="Times New Roman"/>
          <w:color w:val="auto"/>
          <w:sz w:val="18"/>
          <w:szCs w:val="24"/>
        </w:rPr>
        <w:t xml:space="preserve"> Los investigadores</w:t>
      </w:r>
    </w:p>
    <w:p w14:paraId="0B33C971" w14:textId="77B1953F" w:rsidR="00694761" w:rsidRPr="00962C1E" w:rsidRDefault="001320BE" w:rsidP="00694761">
      <w:pPr>
        <w:spacing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lastRenderedPageBreak/>
        <w:t xml:space="preserve">En la Tabla </w:t>
      </w:r>
      <w:r w:rsidR="005F3A8C">
        <w:rPr>
          <w:rFonts w:ascii="Times New Roman" w:eastAsia="Times New Roman" w:hAnsi="Times New Roman" w:cs="Times New Roman"/>
          <w:color w:val="auto"/>
          <w:sz w:val="24"/>
          <w:szCs w:val="24"/>
        </w:rPr>
        <w:t>N° 14</w:t>
      </w:r>
      <w:r>
        <w:rPr>
          <w:rFonts w:ascii="Times New Roman" w:eastAsia="Times New Roman" w:hAnsi="Times New Roman" w:cs="Times New Roman"/>
          <w:color w:val="auto"/>
          <w:sz w:val="24"/>
          <w:szCs w:val="24"/>
        </w:rPr>
        <w:t xml:space="preserve"> </w:t>
      </w:r>
      <w:r w:rsidR="00694761" w:rsidRPr="00962C1E">
        <w:rPr>
          <w:rFonts w:ascii="Times New Roman" w:eastAsia="Times New Roman" w:hAnsi="Times New Roman" w:cs="Times New Roman"/>
          <w:color w:val="auto"/>
          <w:sz w:val="24"/>
          <w:szCs w:val="24"/>
        </w:rPr>
        <w:t>se presenta la Historia de Usuario N</w:t>
      </w:r>
      <w:proofErr w:type="gramStart"/>
      <w:r w:rsidR="00694761" w:rsidRPr="00962C1E">
        <w:rPr>
          <w:rFonts w:ascii="Times New Roman" w:eastAsia="Times New Roman" w:hAnsi="Times New Roman" w:cs="Times New Roman"/>
          <w:color w:val="auto"/>
          <w:sz w:val="24"/>
          <w:szCs w:val="24"/>
        </w:rPr>
        <w:t>.º</w:t>
      </w:r>
      <w:proofErr w:type="gramEnd"/>
      <w:r w:rsidR="00694761" w:rsidRPr="00962C1E">
        <w:rPr>
          <w:rFonts w:ascii="Times New Roman" w:eastAsia="Times New Roman" w:hAnsi="Times New Roman" w:cs="Times New Roman"/>
          <w:color w:val="auto"/>
          <w:sz w:val="24"/>
          <w:szCs w:val="24"/>
        </w:rPr>
        <w:t xml:space="preserve"> 3, que corresponde a la historia de Visualización de Información de las festividades importantes de la provincia de Cotopaxi.</w:t>
      </w:r>
      <w:r w:rsidR="005D1932" w:rsidRPr="005D1932">
        <w:t xml:space="preserve"> </w:t>
      </w:r>
      <w:r w:rsidR="005D1932" w:rsidRPr="005D1932">
        <w:rPr>
          <w:rFonts w:ascii="Times New Roman" w:eastAsia="Times New Roman" w:hAnsi="Times New Roman" w:cs="Times New Roman"/>
          <w:color w:val="auto"/>
          <w:sz w:val="24"/>
          <w:szCs w:val="24"/>
        </w:rPr>
        <w:t xml:space="preserve">En la cual se debe incluir información del acontecimiento, lugar y el mes en el que se realiza la festividad.  </w:t>
      </w:r>
    </w:p>
    <w:p w14:paraId="5CC398B0" w14:textId="14C51AF0" w:rsidR="001320BE" w:rsidRPr="001320BE" w:rsidRDefault="001320BE" w:rsidP="001320BE">
      <w:pPr>
        <w:pStyle w:val="Epgrafe"/>
        <w:keepNext/>
        <w:spacing w:after="0"/>
        <w:rPr>
          <w:rFonts w:cs="Times New Roman"/>
        </w:rPr>
      </w:pPr>
      <w:bookmarkStart w:id="130" w:name="_Toc504978728"/>
      <w:r w:rsidRPr="001320BE">
        <w:rPr>
          <w:rFonts w:cs="Times New Roman"/>
          <w:b/>
        </w:rPr>
        <w:t xml:space="preserve">Tabla </w:t>
      </w:r>
      <w:r w:rsidRPr="001320BE">
        <w:rPr>
          <w:rFonts w:cs="Times New Roman"/>
          <w:b/>
        </w:rPr>
        <w:fldChar w:fldCharType="begin"/>
      </w:r>
      <w:r w:rsidRPr="001320BE">
        <w:rPr>
          <w:rFonts w:cs="Times New Roman"/>
          <w:b/>
        </w:rPr>
        <w:instrText xml:space="preserve"> SEQ Tabla \* ARABIC </w:instrText>
      </w:r>
      <w:r w:rsidRPr="001320BE">
        <w:rPr>
          <w:rFonts w:cs="Times New Roman"/>
          <w:b/>
        </w:rPr>
        <w:fldChar w:fldCharType="separate"/>
      </w:r>
      <w:r w:rsidR="00A46DA0">
        <w:rPr>
          <w:rFonts w:cs="Times New Roman"/>
          <w:b/>
          <w:noProof/>
        </w:rPr>
        <w:t>14</w:t>
      </w:r>
      <w:r w:rsidRPr="001320BE">
        <w:rPr>
          <w:rFonts w:cs="Times New Roman"/>
          <w:b/>
        </w:rPr>
        <w:fldChar w:fldCharType="end"/>
      </w:r>
      <w:r w:rsidRPr="001320BE">
        <w:rPr>
          <w:rFonts w:cs="Times New Roman"/>
          <w:b/>
        </w:rPr>
        <w:t xml:space="preserve">. </w:t>
      </w:r>
      <w:r w:rsidRPr="001320BE">
        <w:rPr>
          <w:rFonts w:cs="Times New Roman"/>
        </w:rPr>
        <w:t>Historia de Usuario N° 3.</w:t>
      </w:r>
      <w:bookmarkEnd w:id="130"/>
    </w:p>
    <w:tbl>
      <w:tblPr>
        <w:tblStyle w:val="GridTable4Accent3"/>
        <w:tblW w:w="9395" w:type="dxa"/>
        <w:tblLayout w:type="fixed"/>
        <w:tblLook w:val="04A0" w:firstRow="1" w:lastRow="0" w:firstColumn="1" w:lastColumn="0" w:noHBand="0" w:noVBand="1"/>
      </w:tblPr>
      <w:tblGrid>
        <w:gridCol w:w="3077"/>
        <w:gridCol w:w="6318"/>
      </w:tblGrid>
      <w:tr w:rsidR="00694761" w:rsidRPr="00962C1E" w14:paraId="7464DA84" w14:textId="77777777" w:rsidTr="001320BE">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56C59152"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right"/>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Historia de Usuario</w:t>
            </w:r>
          </w:p>
        </w:tc>
      </w:tr>
      <w:tr w:rsidR="00694761" w:rsidRPr="00962C1E" w14:paraId="13353141" w14:textId="77777777" w:rsidTr="001320BE">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77" w:type="dxa"/>
          </w:tcPr>
          <w:p w14:paraId="5C1FF116"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tabs>
                <w:tab w:val="left" w:pos="3780"/>
                <w:tab w:val="right" w:pos="4003"/>
              </w:tabs>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Número: 3</w:t>
            </w:r>
          </w:p>
        </w:tc>
        <w:tc>
          <w:tcPr>
            <w:tcW w:w="6318" w:type="dxa"/>
          </w:tcPr>
          <w:p w14:paraId="5070D200" w14:textId="2E5BF0C4"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Usuario: </w:t>
            </w:r>
            <w:r w:rsidR="009F1C2D">
              <w:rPr>
                <w:rFonts w:ascii="Times New Roman" w:eastAsia="Times New Roman" w:hAnsi="Times New Roman" w:cs="Times New Roman"/>
                <w:color w:val="auto"/>
                <w:sz w:val="24"/>
                <w:szCs w:val="24"/>
              </w:rPr>
              <w:t>Turistas Nacionales y Extranjeros.</w:t>
            </w:r>
          </w:p>
        </w:tc>
      </w:tr>
      <w:tr w:rsidR="00694761" w:rsidRPr="00962C1E" w14:paraId="31A8761D" w14:textId="77777777" w:rsidTr="001320BE">
        <w:trPr>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7AAF49A0"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Nombre Historia: </w:t>
            </w:r>
            <w:r w:rsidRPr="009F1C2D">
              <w:rPr>
                <w:rFonts w:ascii="Times New Roman" w:eastAsia="Times New Roman" w:hAnsi="Times New Roman" w:cs="Times New Roman"/>
                <w:b w:val="0"/>
                <w:color w:val="auto"/>
                <w:sz w:val="24"/>
                <w:szCs w:val="24"/>
              </w:rPr>
              <w:t>Visualización de Información de las festividades importantes de la provincia de Cotopaxi</w:t>
            </w:r>
          </w:p>
        </w:tc>
      </w:tr>
      <w:tr w:rsidR="00694761" w:rsidRPr="00962C1E" w14:paraId="10034F1F" w14:textId="77777777" w:rsidTr="001320BE">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9395" w:type="dxa"/>
            <w:gridSpan w:val="2"/>
          </w:tcPr>
          <w:p w14:paraId="798575C0"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Programador Responsable: </w:t>
            </w:r>
            <w:r w:rsidRPr="009F1C2D">
              <w:rPr>
                <w:rFonts w:ascii="Times New Roman" w:eastAsia="Times New Roman" w:hAnsi="Times New Roman" w:cs="Times New Roman"/>
                <w:b w:val="0"/>
                <w:color w:val="auto"/>
                <w:sz w:val="24"/>
                <w:szCs w:val="24"/>
              </w:rPr>
              <w:t>Alexis Cando, Jonathan Oñate</w:t>
            </w:r>
          </w:p>
        </w:tc>
      </w:tr>
      <w:tr w:rsidR="00694761" w:rsidRPr="00962C1E" w14:paraId="08466479" w14:textId="77777777" w:rsidTr="001320BE">
        <w:trPr>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69FF2237" w14:textId="77777777" w:rsidR="00694761" w:rsidRPr="009F1C2D"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b w:val="0"/>
                <w:color w:val="auto"/>
                <w:sz w:val="24"/>
                <w:szCs w:val="24"/>
              </w:rPr>
            </w:pPr>
            <w:r w:rsidRPr="00962C1E">
              <w:rPr>
                <w:rFonts w:ascii="Times New Roman" w:eastAsia="Times New Roman" w:hAnsi="Times New Roman" w:cs="Times New Roman"/>
                <w:color w:val="auto"/>
                <w:sz w:val="24"/>
                <w:szCs w:val="24"/>
              </w:rPr>
              <w:t xml:space="preserve">Descripción: </w:t>
            </w:r>
          </w:p>
          <w:p w14:paraId="7BD07C88"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u w:val="single"/>
              </w:rPr>
            </w:pPr>
            <w:r w:rsidRPr="009F1C2D">
              <w:rPr>
                <w:rFonts w:ascii="Times New Roman" w:eastAsia="Times New Roman" w:hAnsi="Times New Roman" w:cs="Times New Roman"/>
                <w:b w:val="0"/>
                <w:color w:val="auto"/>
                <w:sz w:val="24"/>
                <w:szCs w:val="24"/>
              </w:rPr>
              <w:t xml:space="preserve">Digitalizar la información acerca de las fechas importantes por cantones de la provincia de Cotopaxi que se encuentra en la Guía Turística de la Provincia de Cotopaxi otorgado por el </w:t>
            </w:r>
            <w:proofErr w:type="spellStart"/>
            <w:r w:rsidRPr="009F1C2D">
              <w:rPr>
                <w:rFonts w:ascii="Times New Roman" w:eastAsia="Times New Roman" w:hAnsi="Times New Roman" w:cs="Times New Roman"/>
                <w:b w:val="0"/>
                <w:color w:val="auto"/>
                <w:sz w:val="24"/>
                <w:szCs w:val="24"/>
              </w:rPr>
              <w:t>GAD</w:t>
            </w:r>
            <w:proofErr w:type="spellEnd"/>
            <w:r w:rsidRPr="009F1C2D">
              <w:rPr>
                <w:rFonts w:ascii="Times New Roman" w:eastAsia="Times New Roman" w:hAnsi="Times New Roman" w:cs="Times New Roman"/>
                <w:b w:val="0"/>
                <w:color w:val="auto"/>
                <w:sz w:val="24"/>
                <w:szCs w:val="24"/>
              </w:rPr>
              <w:t xml:space="preserve"> Provincial de Cotopaxi.</w:t>
            </w:r>
          </w:p>
        </w:tc>
      </w:tr>
      <w:tr w:rsidR="00694761" w:rsidRPr="00962C1E" w14:paraId="19E53192" w14:textId="77777777" w:rsidTr="001320BE">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0F891B33"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Observaciones:</w:t>
            </w:r>
          </w:p>
        </w:tc>
      </w:tr>
    </w:tbl>
    <w:p w14:paraId="08AB70CE" w14:textId="77777777" w:rsidR="00694761" w:rsidRDefault="00694761"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18"/>
          <w:szCs w:val="24"/>
        </w:rPr>
      </w:pPr>
      <w:r w:rsidRPr="001320BE">
        <w:rPr>
          <w:rFonts w:ascii="Times New Roman" w:eastAsia="Times New Roman" w:hAnsi="Times New Roman" w:cs="Times New Roman"/>
          <w:b/>
          <w:color w:val="auto"/>
          <w:sz w:val="18"/>
          <w:szCs w:val="24"/>
        </w:rPr>
        <w:t>Elaborado por:</w:t>
      </w:r>
      <w:r w:rsidRPr="001320BE">
        <w:rPr>
          <w:rFonts w:ascii="Times New Roman" w:eastAsia="Times New Roman" w:hAnsi="Times New Roman" w:cs="Times New Roman"/>
          <w:color w:val="auto"/>
          <w:sz w:val="18"/>
          <w:szCs w:val="24"/>
        </w:rPr>
        <w:t xml:space="preserve"> Los investigadores</w:t>
      </w:r>
    </w:p>
    <w:p w14:paraId="34133C3E" w14:textId="77777777" w:rsidR="001320BE" w:rsidRPr="001320BE" w:rsidRDefault="001320BE"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18"/>
          <w:szCs w:val="24"/>
        </w:rPr>
      </w:pPr>
    </w:p>
    <w:p w14:paraId="60FAF335" w14:textId="7CB7BA7E" w:rsidR="00694761" w:rsidRPr="00962C1E" w:rsidRDefault="001320BE" w:rsidP="001320BE">
      <w:pPr>
        <w:spacing w:line="360" w:lineRule="auto"/>
        <w:jc w:val="both"/>
        <w:rPr>
          <w:rFonts w:ascii="Times New Roman" w:eastAsia="Times New Roman" w:hAnsi="Times New Roman" w:cs="Times New Roman"/>
          <w:i/>
          <w:color w:val="auto"/>
          <w:sz w:val="24"/>
          <w:szCs w:val="24"/>
        </w:rPr>
      </w:pPr>
      <w:r>
        <w:rPr>
          <w:rFonts w:ascii="Times New Roman" w:eastAsia="Times New Roman" w:hAnsi="Times New Roman" w:cs="Times New Roman"/>
          <w:color w:val="auto"/>
          <w:sz w:val="24"/>
          <w:szCs w:val="24"/>
        </w:rPr>
        <w:t xml:space="preserve">En la Tabla </w:t>
      </w:r>
      <w:r w:rsidR="005F3A8C">
        <w:rPr>
          <w:rFonts w:ascii="Times New Roman" w:eastAsia="Times New Roman" w:hAnsi="Times New Roman" w:cs="Times New Roman"/>
          <w:color w:val="auto"/>
          <w:sz w:val="24"/>
          <w:szCs w:val="24"/>
        </w:rPr>
        <w:t>N° 15</w:t>
      </w:r>
      <w:r w:rsidR="00694761" w:rsidRPr="00962C1E">
        <w:rPr>
          <w:rFonts w:ascii="Times New Roman" w:eastAsia="Times New Roman" w:hAnsi="Times New Roman" w:cs="Times New Roman"/>
          <w:color w:val="auto"/>
          <w:sz w:val="24"/>
          <w:szCs w:val="24"/>
        </w:rPr>
        <w:t xml:space="preserve"> se presenta la Historia de Usuario Nº 4, que corresponde a la historia de Visualización de Información acerca de los símbolos de actividad volcánica </w:t>
      </w:r>
      <w:r w:rsidR="005D1932" w:rsidRPr="005D1932">
        <w:rPr>
          <w:rFonts w:ascii="Times New Roman" w:eastAsia="Times New Roman" w:hAnsi="Times New Roman" w:cs="Times New Roman"/>
          <w:color w:val="auto"/>
          <w:sz w:val="24"/>
          <w:szCs w:val="24"/>
        </w:rPr>
        <w:t>del volcán Cotopaxi. Cuyo objetivo es de dar a conocer a las personas el significado de cad</w:t>
      </w:r>
      <w:r w:rsidR="005D1932">
        <w:rPr>
          <w:rFonts w:ascii="Times New Roman" w:eastAsia="Times New Roman" w:hAnsi="Times New Roman" w:cs="Times New Roman"/>
          <w:color w:val="auto"/>
          <w:sz w:val="24"/>
          <w:szCs w:val="24"/>
        </w:rPr>
        <w:t>a</w:t>
      </w:r>
      <w:r w:rsidR="005D1932" w:rsidRPr="005D1932">
        <w:rPr>
          <w:rFonts w:ascii="Times New Roman" w:eastAsia="Times New Roman" w:hAnsi="Times New Roman" w:cs="Times New Roman"/>
          <w:color w:val="auto"/>
          <w:sz w:val="24"/>
          <w:szCs w:val="24"/>
        </w:rPr>
        <w:t xml:space="preserve"> una de las alertas en caso de una posible erupción del Volcán Cotopaxi.</w:t>
      </w:r>
    </w:p>
    <w:p w14:paraId="16512C8C" w14:textId="48093740" w:rsidR="001320BE" w:rsidRPr="001320BE" w:rsidRDefault="001320BE" w:rsidP="001320BE">
      <w:pPr>
        <w:pStyle w:val="Epgrafe"/>
        <w:keepNext/>
        <w:spacing w:after="0"/>
      </w:pPr>
      <w:bookmarkStart w:id="131" w:name="_Toc504978729"/>
      <w:r w:rsidRPr="001320BE">
        <w:rPr>
          <w:b/>
        </w:rPr>
        <w:t xml:space="preserve">Tabla </w:t>
      </w:r>
      <w:r w:rsidRPr="001320BE">
        <w:rPr>
          <w:b/>
        </w:rPr>
        <w:fldChar w:fldCharType="begin"/>
      </w:r>
      <w:r w:rsidRPr="001320BE">
        <w:rPr>
          <w:b/>
        </w:rPr>
        <w:instrText xml:space="preserve"> SEQ Tabla \* ARABIC </w:instrText>
      </w:r>
      <w:r w:rsidRPr="001320BE">
        <w:rPr>
          <w:b/>
        </w:rPr>
        <w:fldChar w:fldCharType="separate"/>
      </w:r>
      <w:r w:rsidR="00A46DA0">
        <w:rPr>
          <w:b/>
          <w:noProof/>
        </w:rPr>
        <w:t>15</w:t>
      </w:r>
      <w:r w:rsidRPr="001320BE">
        <w:rPr>
          <w:b/>
        </w:rPr>
        <w:fldChar w:fldCharType="end"/>
      </w:r>
      <w:r w:rsidRPr="001320BE">
        <w:rPr>
          <w:b/>
        </w:rPr>
        <w:t>.</w:t>
      </w:r>
      <w:r w:rsidRPr="001320BE">
        <w:t xml:space="preserve"> Historia de Usuario N° 4.</w:t>
      </w:r>
      <w:bookmarkEnd w:id="131"/>
    </w:p>
    <w:tbl>
      <w:tblPr>
        <w:tblStyle w:val="GridTable4Accent3"/>
        <w:tblW w:w="9395" w:type="dxa"/>
        <w:tblLayout w:type="fixed"/>
        <w:tblLook w:val="04A0" w:firstRow="1" w:lastRow="0" w:firstColumn="1" w:lastColumn="0" w:noHBand="0" w:noVBand="1"/>
      </w:tblPr>
      <w:tblGrid>
        <w:gridCol w:w="3077"/>
        <w:gridCol w:w="6318"/>
      </w:tblGrid>
      <w:tr w:rsidR="00694761" w:rsidRPr="00962C1E" w14:paraId="3CD77D1F" w14:textId="77777777" w:rsidTr="001320BE">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4326A6BD"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right"/>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Historia de Usuario</w:t>
            </w:r>
          </w:p>
        </w:tc>
      </w:tr>
      <w:tr w:rsidR="00694761" w:rsidRPr="00962C1E" w14:paraId="49059732" w14:textId="77777777" w:rsidTr="001320BE">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77" w:type="dxa"/>
          </w:tcPr>
          <w:p w14:paraId="31E7EDA6"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tabs>
                <w:tab w:val="left" w:pos="3780"/>
                <w:tab w:val="right" w:pos="4003"/>
              </w:tabs>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Numero: 4</w:t>
            </w:r>
          </w:p>
        </w:tc>
        <w:tc>
          <w:tcPr>
            <w:tcW w:w="6318" w:type="dxa"/>
          </w:tcPr>
          <w:p w14:paraId="2994B58C" w14:textId="31BE156E"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Usuario: </w:t>
            </w:r>
            <w:r w:rsidR="009F1C2D">
              <w:rPr>
                <w:rFonts w:ascii="Times New Roman" w:eastAsia="Times New Roman" w:hAnsi="Times New Roman" w:cs="Times New Roman"/>
                <w:color w:val="auto"/>
                <w:sz w:val="24"/>
                <w:szCs w:val="24"/>
              </w:rPr>
              <w:t>Turistas Nacionales y Extranjeros.</w:t>
            </w:r>
          </w:p>
        </w:tc>
      </w:tr>
      <w:tr w:rsidR="00694761" w:rsidRPr="00962C1E" w14:paraId="17C9833C" w14:textId="77777777" w:rsidTr="001320BE">
        <w:trPr>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7686431C"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Nombre Historia: </w:t>
            </w:r>
            <w:r w:rsidRPr="009F1C2D">
              <w:rPr>
                <w:rFonts w:ascii="Times New Roman" w:eastAsia="Times New Roman" w:hAnsi="Times New Roman" w:cs="Times New Roman"/>
                <w:b w:val="0"/>
                <w:color w:val="auto"/>
                <w:sz w:val="24"/>
                <w:szCs w:val="24"/>
              </w:rPr>
              <w:t>Visualización de Información de símbolos de actividad volcánica del volcán Cotopaxi</w:t>
            </w:r>
          </w:p>
        </w:tc>
      </w:tr>
      <w:tr w:rsidR="00694761" w:rsidRPr="00962C1E" w14:paraId="4F613B60" w14:textId="77777777" w:rsidTr="001320BE">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9395" w:type="dxa"/>
            <w:gridSpan w:val="2"/>
          </w:tcPr>
          <w:p w14:paraId="7EEC6EBD"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Programador Responsable: </w:t>
            </w:r>
            <w:r w:rsidRPr="009F1C2D">
              <w:rPr>
                <w:rFonts w:ascii="Times New Roman" w:eastAsia="Times New Roman" w:hAnsi="Times New Roman" w:cs="Times New Roman"/>
                <w:b w:val="0"/>
                <w:color w:val="auto"/>
                <w:sz w:val="24"/>
                <w:szCs w:val="24"/>
              </w:rPr>
              <w:t>Alexis Cando, Jonathan Oñate</w:t>
            </w:r>
          </w:p>
        </w:tc>
      </w:tr>
      <w:tr w:rsidR="00694761" w:rsidRPr="00962C1E" w14:paraId="6AC5554F" w14:textId="77777777" w:rsidTr="001320BE">
        <w:trPr>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602FAF4F"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Descripción: </w:t>
            </w:r>
          </w:p>
          <w:p w14:paraId="206556F2" w14:textId="77777777" w:rsidR="00694761" w:rsidRPr="009F1C2D"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b w:val="0"/>
                <w:color w:val="auto"/>
                <w:sz w:val="24"/>
                <w:szCs w:val="24"/>
                <w:u w:val="single"/>
              </w:rPr>
            </w:pPr>
            <w:r w:rsidRPr="009F1C2D">
              <w:rPr>
                <w:rFonts w:ascii="Times New Roman" w:eastAsia="Times New Roman" w:hAnsi="Times New Roman" w:cs="Times New Roman"/>
                <w:b w:val="0"/>
                <w:color w:val="auto"/>
                <w:sz w:val="24"/>
                <w:szCs w:val="24"/>
              </w:rPr>
              <w:t xml:space="preserve">Digitalizar la información acerca del significado de las simbologías de actividad volcánica del volcán Cotopaxi que se encuentra en la Guía Turística de la Provincia de Cotopaxi otorgado por el </w:t>
            </w:r>
            <w:proofErr w:type="spellStart"/>
            <w:r w:rsidRPr="009F1C2D">
              <w:rPr>
                <w:rFonts w:ascii="Times New Roman" w:eastAsia="Times New Roman" w:hAnsi="Times New Roman" w:cs="Times New Roman"/>
                <w:b w:val="0"/>
                <w:color w:val="auto"/>
                <w:sz w:val="24"/>
                <w:szCs w:val="24"/>
              </w:rPr>
              <w:t>GAD</w:t>
            </w:r>
            <w:proofErr w:type="spellEnd"/>
            <w:r w:rsidRPr="009F1C2D">
              <w:rPr>
                <w:rFonts w:ascii="Times New Roman" w:eastAsia="Times New Roman" w:hAnsi="Times New Roman" w:cs="Times New Roman"/>
                <w:b w:val="0"/>
                <w:color w:val="auto"/>
                <w:sz w:val="24"/>
                <w:szCs w:val="24"/>
              </w:rPr>
              <w:t xml:space="preserve"> Provincial de Cotopaxi.</w:t>
            </w:r>
          </w:p>
        </w:tc>
      </w:tr>
      <w:tr w:rsidR="00694761" w:rsidRPr="00962C1E" w14:paraId="0DDE81D1" w14:textId="77777777" w:rsidTr="001320BE">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2F6697E9"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Observaciones:</w:t>
            </w:r>
          </w:p>
        </w:tc>
      </w:tr>
    </w:tbl>
    <w:p w14:paraId="2C26DCEF" w14:textId="77777777" w:rsidR="00694761" w:rsidRPr="001320BE" w:rsidRDefault="00694761"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18"/>
          <w:szCs w:val="24"/>
        </w:rPr>
      </w:pPr>
      <w:r w:rsidRPr="001320BE">
        <w:rPr>
          <w:rFonts w:ascii="Times New Roman" w:eastAsia="Times New Roman" w:hAnsi="Times New Roman" w:cs="Times New Roman"/>
          <w:b/>
          <w:color w:val="auto"/>
          <w:sz w:val="18"/>
          <w:szCs w:val="24"/>
        </w:rPr>
        <w:t>Elaborado por:</w:t>
      </w:r>
      <w:r w:rsidRPr="001320BE">
        <w:rPr>
          <w:rFonts w:ascii="Times New Roman" w:eastAsia="Times New Roman" w:hAnsi="Times New Roman" w:cs="Times New Roman"/>
          <w:color w:val="auto"/>
          <w:sz w:val="18"/>
          <w:szCs w:val="24"/>
        </w:rPr>
        <w:t xml:space="preserve"> Los investigadores</w:t>
      </w:r>
    </w:p>
    <w:p w14:paraId="314728BA" w14:textId="1BEAF685" w:rsidR="00694761" w:rsidRPr="005D1932" w:rsidRDefault="001320BE" w:rsidP="00694761">
      <w:pPr>
        <w:spacing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lastRenderedPageBreak/>
        <w:t xml:space="preserve">En la Tabla </w:t>
      </w:r>
      <w:r w:rsidR="005F3A8C">
        <w:rPr>
          <w:rFonts w:ascii="Times New Roman" w:eastAsia="Times New Roman" w:hAnsi="Times New Roman" w:cs="Times New Roman"/>
          <w:color w:val="auto"/>
          <w:sz w:val="24"/>
          <w:szCs w:val="24"/>
        </w:rPr>
        <w:t>N° 16</w:t>
      </w:r>
      <w:r w:rsidR="00694761" w:rsidRPr="00962C1E">
        <w:rPr>
          <w:rFonts w:ascii="Times New Roman" w:eastAsia="Times New Roman" w:hAnsi="Times New Roman" w:cs="Times New Roman"/>
          <w:color w:val="auto"/>
          <w:sz w:val="24"/>
          <w:szCs w:val="24"/>
        </w:rPr>
        <w:t xml:space="preserve"> se presenta la Historia de Usuario Nº 5, que corresponde a la historia de Visualización de Información de las distancias entre Latacunga y otras provincias del Ecuador.</w:t>
      </w:r>
      <w:r w:rsidR="005D1932" w:rsidRPr="005D1932">
        <w:rPr>
          <w:rFonts w:ascii="Times New Roman" w:eastAsia="Times New Roman" w:hAnsi="Times New Roman" w:cs="Times New Roman"/>
          <w:color w:val="auto"/>
          <w:sz w:val="24"/>
          <w:szCs w:val="24"/>
        </w:rPr>
        <w:t xml:space="preserve"> La información debe ser tomada desde el punto de referencia Latacunga y debe incluir el destino, la distancia existente, y el tiempo promedio de llegada.</w:t>
      </w:r>
    </w:p>
    <w:p w14:paraId="11F240D0" w14:textId="1F8D77D0" w:rsidR="001320BE" w:rsidRPr="001320BE" w:rsidRDefault="001320BE" w:rsidP="001320BE">
      <w:pPr>
        <w:pStyle w:val="Epgrafe"/>
        <w:keepNext/>
        <w:spacing w:after="0"/>
        <w:rPr>
          <w:rFonts w:cs="Times New Roman"/>
        </w:rPr>
      </w:pPr>
      <w:bookmarkStart w:id="132" w:name="_Toc504978730"/>
      <w:r w:rsidRPr="001320BE">
        <w:rPr>
          <w:rFonts w:cs="Times New Roman"/>
          <w:b/>
        </w:rPr>
        <w:t xml:space="preserve">Tabla </w:t>
      </w:r>
      <w:r w:rsidRPr="001320BE">
        <w:rPr>
          <w:rFonts w:cs="Times New Roman"/>
          <w:b/>
        </w:rPr>
        <w:fldChar w:fldCharType="begin"/>
      </w:r>
      <w:r w:rsidRPr="001320BE">
        <w:rPr>
          <w:rFonts w:cs="Times New Roman"/>
          <w:b/>
        </w:rPr>
        <w:instrText xml:space="preserve"> SEQ Tabla \* ARABIC </w:instrText>
      </w:r>
      <w:r w:rsidRPr="001320BE">
        <w:rPr>
          <w:rFonts w:cs="Times New Roman"/>
          <w:b/>
        </w:rPr>
        <w:fldChar w:fldCharType="separate"/>
      </w:r>
      <w:r w:rsidR="00A46DA0">
        <w:rPr>
          <w:rFonts w:cs="Times New Roman"/>
          <w:b/>
          <w:noProof/>
        </w:rPr>
        <w:t>16</w:t>
      </w:r>
      <w:r w:rsidRPr="001320BE">
        <w:rPr>
          <w:rFonts w:cs="Times New Roman"/>
          <w:b/>
        </w:rPr>
        <w:fldChar w:fldCharType="end"/>
      </w:r>
      <w:r w:rsidRPr="001320BE">
        <w:rPr>
          <w:rFonts w:cs="Times New Roman"/>
          <w:b/>
        </w:rPr>
        <w:t>.</w:t>
      </w:r>
      <w:r w:rsidRPr="001320BE">
        <w:rPr>
          <w:rFonts w:cs="Times New Roman"/>
        </w:rPr>
        <w:t xml:space="preserve"> Historia de Usuario N° 5.</w:t>
      </w:r>
      <w:bookmarkEnd w:id="132"/>
    </w:p>
    <w:tbl>
      <w:tblPr>
        <w:tblStyle w:val="GridTable4Accent3"/>
        <w:tblW w:w="9395" w:type="dxa"/>
        <w:tblLayout w:type="fixed"/>
        <w:tblLook w:val="04A0" w:firstRow="1" w:lastRow="0" w:firstColumn="1" w:lastColumn="0" w:noHBand="0" w:noVBand="1"/>
      </w:tblPr>
      <w:tblGrid>
        <w:gridCol w:w="3077"/>
        <w:gridCol w:w="6318"/>
      </w:tblGrid>
      <w:tr w:rsidR="00694761" w:rsidRPr="00962C1E" w14:paraId="2F781E31" w14:textId="77777777" w:rsidTr="001320BE">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15AD2BDB" w14:textId="77777777" w:rsidR="00694761" w:rsidRPr="00962C1E" w:rsidRDefault="00694761" w:rsidP="00C4329B">
            <w:pPr>
              <w:pBdr>
                <w:top w:val="none" w:sz="0" w:space="0" w:color="000000"/>
                <w:left w:val="none" w:sz="0" w:space="0" w:color="000000"/>
                <w:bottom w:val="none" w:sz="0" w:space="0" w:color="000000"/>
                <w:right w:val="none" w:sz="0" w:space="0" w:color="000000"/>
                <w:between w:val="none" w:sz="0" w:space="0" w:color="000000"/>
              </w:pBdr>
              <w:spacing w:line="276" w:lineRule="auto"/>
              <w:jc w:val="right"/>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Historia de Usuario</w:t>
            </w:r>
          </w:p>
        </w:tc>
      </w:tr>
      <w:tr w:rsidR="00694761" w:rsidRPr="00962C1E" w14:paraId="3DD787F6" w14:textId="77777777" w:rsidTr="001320BE">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77" w:type="dxa"/>
          </w:tcPr>
          <w:p w14:paraId="2E2B0908" w14:textId="77777777" w:rsidR="00694761" w:rsidRPr="00962C1E" w:rsidRDefault="00694761" w:rsidP="00C4329B">
            <w:pPr>
              <w:pBdr>
                <w:top w:val="none" w:sz="0" w:space="0" w:color="000000"/>
                <w:left w:val="none" w:sz="0" w:space="0" w:color="000000"/>
                <w:bottom w:val="none" w:sz="0" w:space="0" w:color="000000"/>
                <w:right w:val="none" w:sz="0" w:space="0" w:color="000000"/>
                <w:between w:val="none" w:sz="0" w:space="0" w:color="000000"/>
              </w:pBdr>
              <w:tabs>
                <w:tab w:val="left" w:pos="3780"/>
                <w:tab w:val="right" w:pos="4003"/>
              </w:tabs>
              <w:spacing w:line="276"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Número: 5</w:t>
            </w:r>
          </w:p>
        </w:tc>
        <w:tc>
          <w:tcPr>
            <w:tcW w:w="6318" w:type="dxa"/>
          </w:tcPr>
          <w:p w14:paraId="44063978" w14:textId="42A5007B" w:rsidR="00694761" w:rsidRPr="00962C1E" w:rsidRDefault="00694761" w:rsidP="00C4329B">
            <w:pPr>
              <w:pBdr>
                <w:top w:val="none" w:sz="0" w:space="0" w:color="000000"/>
                <w:left w:val="none" w:sz="0" w:space="0" w:color="000000"/>
                <w:bottom w:val="none" w:sz="0" w:space="0" w:color="000000"/>
                <w:right w:val="none" w:sz="0" w:space="0" w:color="000000"/>
                <w:between w:val="none" w:sz="0" w:space="0" w:color="000000"/>
              </w:pBd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Usuario: </w:t>
            </w:r>
            <w:r w:rsidR="009F1C2D">
              <w:rPr>
                <w:rFonts w:ascii="Times New Roman" w:eastAsia="Times New Roman" w:hAnsi="Times New Roman" w:cs="Times New Roman"/>
                <w:color w:val="auto"/>
                <w:sz w:val="24"/>
                <w:szCs w:val="24"/>
              </w:rPr>
              <w:t>Turistas Nacionales y Extranjeros.</w:t>
            </w:r>
          </w:p>
        </w:tc>
      </w:tr>
      <w:tr w:rsidR="00694761" w:rsidRPr="00962C1E" w14:paraId="42018AA2" w14:textId="77777777" w:rsidTr="001320BE">
        <w:trPr>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1087BA44" w14:textId="77777777" w:rsidR="00694761" w:rsidRPr="00962C1E" w:rsidRDefault="00694761" w:rsidP="00C4329B">
            <w:pPr>
              <w:pBdr>
                <w:top w:val="none" w:sz="0" w:space="0" w:color="000000"/>
                <w:left w:val="none" w:sz="0" w:space="0" w:color="000000"/>
                <w:bottom w:val="none" w:sz="0" w:space="0" w:color="000000"/>
                <w:right w:val="none" w:sz="0" w:space="0" w:color="000000"/>
                <w:between w:val="none" w:sz="0" w:space="0" w:color="000000"/>
              </w:pBdr>
              <w:spacing w:line="276"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Nombre Historia: </w:t>
            </w:r>
            <w:r w:rsidRPr="009F1C2D">
              <w:rPr>
                <w:rFonts w:ascii="Times New Roman" w:eastAsia="Times New Roman" w:hAnsi="Times New Roman" w:cs="Times New Roman"/>
                <w:b w:val="0"/>
                <w:color w:val="auto"/>
                <w:sz w:val="24"/>
                <w:szCs w:val="24"/>
              </w:rPr>
              <w:t>Visualización de Información de las distancias entre Latacunga y otras provincias del Ecuador.</w:t>
            </w:r>
          </w:p>
        </w:tc>
      </w:tr>
      <w:tr w:rsidR="00694761" w:rsidRPr="00962C1E" w14:paraId="4FBBF629" w14:textId="77777777" w:rsidTr="001320BE">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9395" w:type="dxa"/>
            <w:gridSpan w:val="2"/>
          </w:tcPr>
          <w:p w14:paraId="383E7930" w14:textId="77777777" w:rsidR="00694761" w:rsidRPr="00962C1E" w:rsidRDefault="00694761" w:rsidP="00C4329B">
            <w:pPr>
              <w:pBdr>
                <w:top w:val="none" w:sz="0" w:space="0" w:color="000000"/>
                <w:left w:val="none" w:sz="0" w:space="0" w:color="000000"/>
                <w:bottom w:val="none" w:sz="0" w:space="0" w:color="000000"/>
                <w:right w:val="none" w:sz="0" w:space="0" w:color="000000"/>
                <w:between w:val="none" w:sz="0" w:space="0" w:color="000000"/>
              </w:pBdr>
              <w:spacing w:line="276"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Programador Responsable: </w:t>
            </w:r>
            <w:r w:rsidRPr="009F1C2D">
              <w:rPr>
                <w:rFonts w:ascii="Times New Roman" w:eastAsia="Times New Roman" w:hAnsi="Times New Roman" w:cs="Times New Roman"/>
                <w:b w:val="0"/>
                <w:color w:val="auto"/>
                <w:sz w:val="24"/>
                <w:szCs w:val="24"/>
              </w:rPr>
              <w:t>Alexis Cando, Jonathan Oñate</w:t>
            </w:r>
          </w:p>
        </w:tc>
      </w:tr>
      <w:tr w:rsidR="00694761" w:rsidRPr="00962C1E" w14:paraId="165769C4" w14:textId="77777777" w:rsidTr="001320BE">
        <w:trPr>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78DF66EC" w14:textId="77777777" w:rsidR="00694761" w:rsidRPr="009F1C2D" w:rsidRDefault="00694761" w:rsidP="00C4329B">
            <w:pPr>
              <w:pBdr>
                <w:top w:val="none" w:sz="0" w:space="0" w:color="000000"/>
                <w:left w:val="none" w:sz="0" w:space="0" w:color="000000"/>
                <w:bottom w:val="none" w:sz="0" w:space="0" w:color="000000"/>
                <w:right w:val="none" w:sz="0" w:space="0" w:color="000000"/>
                <w:between w:val="none" w:sz="0" w:space="0" w:color="000000"/>
              </w:pBdr>
              <w:spacing w:line="276" w:lineRule="auto"/>
              <w:jc w:val="both"/>
              <w:rPr>
                <w:rFonts w:ascii="Times New Roman" w:eastAsia="Times New Roman" w:hAnsi="Times New Roman" w:cs="Times New Roman"/>
                <w:b w:val="0"/>
                <w:color w:val="auto"/>
                <w:sz w:val="24"/>
                <w:szCs w:val="24"/>
              </w:rPr>
            </w:pPr>
            <w:r w:rsidRPr="00962C1E">
              <w:rPr>
                <w:rFonts w:ascii="Times New Roman" w:eastAsia="Times New Roman" w:hAnsi="Times New Roman" w:cs="Times New Roman"/>
                <w:color w:val="auto"/>
                <w:sz w:val="24"/>
                <w:szCs w:val="24"/>
              </w:rPr>
              <w:t xml:space="preserve">Descripción: </w:t>
            </w:r>
          </w:p>
          <w:p w14:paraId="2D7C5862" w14:textId="77777777" w:rsidR="00694761" w:rsidRPr="00962C1E" w:rsidRDefault="00694761" w:rsidP="00C4329B">
            <w:pPr>
              <w:pBdr>
                <w:top w:val="none" w:sz="0" w:space="0" w:color="000000"/>
                <w:left w:val="none" w:sz="0" w:space="0" w:color="000000"/>
                <w:bottom w:val="none" w:sz="0" w:space="0" w:color="000000"/>
                <w:right w:val="none" w:sz="0" w:space="0" w:color="000000"/>
                <w:between w:val="none" w:sz="0" w:space="0" w:color="000000"/>
              </w:pBdr>
              <w:spacing w:line="276" w:lineRule="auto"/>
              <w:jc w:val="both"/>
              <w:rPr>
                <w:rFonts w:ascii="Times New Roman" w:eastAsia="Times New Roman" w:hAnsi="Times New Roman" w:cs="Times New Roman"/>
                <w:color w:val="auto"/>
                <w:sz w:val="24"/>
                <w:szCs w:val="24"/>
                <w:u w:val="single"/>
              </w:rPr>
            </w:pPr>
            <w:r w:rsidRPr="009F1C2D">
              <w:rPr>
                <w:rFonts w:ascii="Times New Roman" w:eastAsia="Times New Roman" w:hAnsi="Times New Roman" w:cs="Times New Roman"/>
                <w:b w:val="0"/>
                <w:color w:val="auto"/>
                <w:sz w:val="24"/>
                <w:szCs w:val="24"/>
              </w:rPr>
              <w:t xml:space="preserve">Digitalizar la información acerca de las distancias entre Latacunga y otras provincias del Ecuador que se encuentra en la Guía Turística de la Provincia de Cotopaxi otorgado por el </w:t>
            </w:r>
            <w:proofErr w:type="spellStart"/>
            <w:r w:rsidRPr="009F1C2D">
              <w:rPr>
                <w:rFonts w:ascii="Times New Roman" w:eastAsia="Times New Roman" w:hAnsi="Times New Roman" w:cs="Times New Roman"/>
                <w:b w:val="0"/>
                <w:color w:val="auto"/>
                <w:sz w:val="24"/>
                <w:szCs w:val="24"/>
              </w:rPr>
              <w:t>GAD</w:t>
            </w:r>
            <w:proofErr w:type="spellEnd"/>
            <w:r w:rsidRPr="009F1C2D">
              <w:rPr>
                <w:rFonts w:ascii="Times New Roman" w:eastAsia="Times New Roman" w:hAnsi="Times New Roman" w:cs="Times New Roman"/>
                <w:b w:val="0"/>
                <w:color w:val="auto"/>
                <w:sz w:val="24"/>
                <w:szCs w:val="24"/>
              </w:rPr>
              <w:t xml:space="preserve"> Provincial de Cotopaxi.</w:t>
            </w:r>
          </w:p>
        </w:tc>
      </w:tr>
      <w:tr w:rsidR="00694761" w:rsidRPr="00962C1E" w14:paraId="247DE626" w14:textId="77777777" w:rsidTr="001320BE">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32814697" w14:textId="77777777" w:rsidR="00694761" w:rsidRPr="00962C1E" w:rsidRDefault="00694761" w:rsidP="00C4329B">
            <w:pPr>
              <w:pBdr>
                <w:top w:val="none" w:sz="0" w:space="0" w:color="000000"/>
                <w:left w:val="none" w:sz="0" w:space="0" w:color="000000"/>
                <w:bottom w:val="none" w:sz="0" w:space="0" w:color="000000"/>
                <w:right w:val="none" w:sz="0" w:space="0" w:color="000000"/>
                <w:between w:val="none" w:sz="0" w:space="0" w:color="000000"/>
              </w:pBdr>
              <w:spacing w:line="276"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Observaciones:</w:t>
            </w:r>
          </w:p>
        </w:tc>
      </w:tr>
    </w:tbl>
    <w:p w14:paraId="0CF30ABD" w14:textId="77777777" w:rsidR="00694761" w:rsidRDefault="00694761"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18"/>
          <w:szCs w:val="24"/>
        </w:rPr>
      </w:pPr>
      <w:r w:rsidRPr="001320BE">
        <w:rPr>
          <w:rFonts w:ascii="Times New Roman" w:eastAsia="Times New Roman" w:hAnsi="Times New Roman" w:cs="Times New Roman"/>
          <w:b/>
          <w:color w:val="auto"/>
          <w:sz w:val="18"/>
          <w:szCs w:val="24"/>
        </w:rPr>
        <w:t>Elaborado por:</w:t>
      </w:r>
      <w:r w:rsidRPr="001320BE">
        <w:rPr>
          <w:rFonts w:ascii="Times New Roman" w:eastAsia="Times New Roman" w:hAnsi="Times New Roman" w:cs="Times New Roman"/>
          <w:color w:val="auto"/>
          <w:sz w:val="18"/>
          <w:szCs w:val="24"/>
        </w:rPr>
        <w:t xml:space="preserve"> Los investigadores</w:t>
      </w:r>
    </w:p>
    <w:p w14:paraId="470508F4" w14:textId="77777777" w:rsidR="007058B1" w:rsidRDefault="007058B1"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18"/>
          <w:szCs w:val="24"/>
        </w:rPr>
      </w:pPr>
    </w:p>
    <w:p w14:paraId="62EF9A59" w14:textId="77777777" w:rsidR="001320BE" w:rsidRPr="001320BE" w:rsidRDefault="001320BE"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18"/>
          <w:szCs w:val="24"/>
        </w:rPr>
      </w:pPr>
    </w:p>
    <w:p w14:paraId="1D01302F" w14:textId="1B58D649" w:rsidR="00694761" w:rsidRPr="005D1932" w:rsidRDefault="001320BE" w:rsidP="00694761">
      <w:pPr>
        <w:spacing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En la Tabla </w:t>
      </w:r>
      <w:r w:rsidR="005F3A8C">
        <w:rPr>
          <w:rFonts w:ascii="Times New Roman" w:eastAsia="Times New Roman" w:hAnsi="Times New Roman" w:cs="Times New Roman"/>
          <w:color w:val="auto"/>
          <w:sz w:val="24"/>
          <w:szCs w:val="24"/>
        </w:rPr>
        <w:t>N° 17</w:t>
      </w:r>
      <w:r w:rsidR="00694761" w:rsidRPr="00962C1E">
        <w:rPr>
          <w:rFonts w:ascii="Times New Roman" w:eastAsia="Times New Roman" w:hAnsi="Times New Roman" w:cs="Times New Roman"/>
          <w:color w:val="auto"/>
          <w:sz w:val="24"/>
          <w:szCs w:val="24"/>
        </w:rPr>
        <w:t xml:space="preserve"> se presenta la Historia de Usuario Nº 6, que corresponde a la historia de Visualización de Información de División Política de la provincia de Cotopaxi.</w:t>
      </w:r>
      <w:r w:rsidR="005D1932" w:rsidRPr="005D1932">
        <w:t xml:space="preserve"> </w:t>
      </w:r>
      <w:r w:rsidR="005D1932" w:rsidRPr="005D1932">
        <w:rPr>
          <w:rFonts w:ascii="Times New Roman" w:eastAsia="Times New Roman" w:hAnsi="Times New Roman" w:cs="Times New Roman"/>
          <w:color w:val="auto"/>
          <w:sz w:val="24"/>
          <w:szCs w:val="24"/>
        </w:rPr>
        <w:t>Se estableció que por cada Cantón se debe mostrar los símbolos representativos, descripción y sus respectivas parroquias ya se rurales o urbanas.</w:t>
      </w:r>
    </w:p>
    <w:p w14:paraId="51A24B79" w14:textId="0F37E626" w:rsidR="001320BE" w:rsidRPr="001320BE" w:rsidRDefault="001320BE" w:rsidP="001320BE">
      <w:pPr>
        <w:pStyle w:val="Epgrafe"/>
        <w:keepNext/>
        <w:spacing w:after="0"/>
        <w:rPr>
          <w:rFonts w:cs="Times New Roman"/>
        </w:rPr>
      </w:pPr>
      <w:bookmarkStart w:id="133" w:name="_Toc504978731"/>
      <w:r w:rsidRPr="001320BE">
        <w:rPr>
          <w:rFonts w:cs="Times New Roman"/>
          <w:b/>
        </w:rPr>
        <w:t xml:space="preserve">Tabla </w:t>
      </w:r>
      <w:r w:rsidRPr="001320BE">
        <w:rPr>
          <w:rFonts w:cs="Times New Roman"/>
          <w:b/>
        </w:rPr>
        <w:fldChar w:fldCharType="begin"/>
      </w:r>
      <w:r w:rsidRPr="001320BE">
        <w:rPr>
          <w:rFonts w:cs="Times New Roman"/>
          <w:b/>
        </w:rPr>
        <w:instrText xml:space="preserve"> SEQ Tabla \* ARABIC </w:instrText>
      </w:r>
      <w:r w:rsidRPr="001320BE">
        <w:rPr>
          <w:rFonts w:cs="Times New Roman"/>
          <w:b/>
        </w:rPr>
        <w:fldChar w:fldCharType="separate"/>
      </w:r>
      <w:r w:rsidR="00A46DA0">
        <w:rPr>
          <w:rFonts w:cs="Times New Roman"/>
          <w:b/>
          <w:noProof/>
        </w:rPr>
        <w:t>17</w:t>
      </w:r>
      <w:r w:rsidRPr="001320BE">
        <w:rPr>
          <w:rFonts w:cs="Times New Roman"/>
          <w:b/>
        </w:rPr>
        <w:fldChar w:fldCharType="end"/>
      </w:r>
      <w:r w:rsidRPr="001320BE">
        <w:rPr>
          <w:rFonts w:cs="Times New Roman"/>
          <w:b/>
        </w:rPr>
        <w:t>.</w:t>
      </w:r>
      <w:r w:rsidRPr="001320BE">
        <w:rPr>
          <w:rFonts w:cs="Times New Roman"/>
        </w:rPr>
        <w:t xml:space="preserve"> Historia de Usuario N° 6.</w:t>
      </w:r>
      <w:bookmarkEnd w:id="133"/>
    </w:p>
    <w:tbl>
      <w:tblPr>
        <w:tblStyle w:val="GridTable4Accent3"/>
        <w:tblW w:w="9395" w:type="dxa"/>
        <w:tblLayout w:type="fixed"/>
        <w:tblLook w:val="04A0" w:firstRow="1" w:lastRow="0" w:firstColumn="1" w:lastColumn="0" w:noHBand="0" w:noVBand="1"/>
      </w:tblPr>
      <w:tblGrid>
        <w:gridCol w:w="3077"/>
        <w:gridCol w:w="6318"/>
      </w:tblGrid>
      <w:tr w:rsidR="00694761" w:rsidRPr="00962C1E" w14:paraId="6CE7DC60" w14:textId="77777777" w:rsidTr="001320BE">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5A3636F9"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right"/>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Historia de Usuario</w:t>
            </w:r>
          </w:p>
        </w:tc>
      </w:tr>
      <w:tr w:rsidR="00694761" w:rsidRPr="00962C1E" w14:paraId="25BD3B2B" w14:textId="77777777" w:rsidTr="001320BE">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77" w:type="dxa"/>
          </w:tcPr>
          <w:p w14:paraId="15FE3AA0"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tabs>
                <w:tab w:val="left" w:pos="3780"/>
                <w:tab w:val="right" w:pos="4003"/>
              </w:tabs>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Número: 6</w:t>
            </w:r>
          </w:p>
        </w:tc>
        <w:tc>
          <w:tcPr>
            <w:tcW w:w="6318" w:type="dxa"/>
          </w:tcPr>
          <w:p w14:paraId="551BC764" w14:textId="3799AD11"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Usuario: </w:t>
            </w:r>
            <w:r w:rsidR="009F1C2D">
              <w:rPr>
                <w:rFonts w:ascii="Times New Roman" w:eastAsia="Times New Roman" w:hAnsi="Times New Roman" w:cs="Times New Roman"/>
                <w:color w:val="auto"/>
                <w:sz w:val="24"/>
                <w:szCs w:val="24"/>
              </w:rPr>
              <w:t>Turistas Nacionales y Extranjeros.</w:t>
            </w:r>
          </w:p>
        </w:tc>
      </w:tr>
      <w:tr w:rsidR="00694761" w:rsidRPr="00962C1E" w14:paraId="2856DEB3" w14:textId="77777777" w:rsidTr="001320BE">
        <w:trPr>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6793B36A"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Nombre Historia: </w:t>
            </w:r>
            <w:r w:rsidRPr="009F1C2D">
              <w:rPr>
                <w:rFonts w:ascii="Times New Roman" w:eastAsia="Times New Roman" w:hAnsi="Times New Roman" w:cs="Times New Roman"/>
                <w:b w:val="0"/>
                <w:color w:val="auto"/>
                <w:sz w:val="24"/>
                <w:szCs w:val="24"/>
              </w:rPr>
              <w:t>Visualización de Información de División Política</w:t>
            </w:r>
            <w:r w:rsidRPr="00962C1E">
              <w:rPr>
                <w:rFonts w:ascii="Times New Roman" w:eastAsia="Times New Roman" w:hAnsi="Times New Roman" w:cs="Times New Roman"/>
                <w:color w:val="auto"/>
                <w:sz w:val="24"/>
                <w:szCs w:val="24"/>
              </w:rPr>
              <w:t xml:space="preserve"> </w:t>
            </w:r>
          </w:p>
        </w:tc>
      </w:tr>
      <w:tr w:rsidR="00694761" w:rsidRPr="00962C1E" w14:paraId="6ED35B9A" w14:textId="77777777" w:rsidTr="001320BE">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9395" w:type="dxa"/>
            <w:gridSpan w:val="2"/>
          </w:tcPr>
          <w:p w14:paraId="623037A3"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Programador Responsable: </w:t>
            </w:r>
            <w:r w:rsidRPr="009F1C2D">
              <w:rPr>
                <w:rFonts w:ascii="Times New Roman" w:eastAsia="Times New Roman" w:hAnsi="Times New Roman" w:cs="Times New Roman"/>
                <w:b w:val="0"/>
                <w:color w:val="auto"/>
                <w:sz w:val="24"/>
                <w:szCs w:val="24"/>
              </w:rPr>
              <w:t>Alexis Cando, Jonathan Oñate</w:t>
            </w:r>
          </w:p>
        </w:tc>
      </w:tr>
      <w:tr w:rsidR="00694761" w:rsidRPr="00962C1E" w14:paraId="7FFBADFA" w14:textId="77777777" w:rsidTr="001320BE">
        <w:trPr>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3D6E241F"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Descripción: </w:t>
            </w:r>
          </w:p>
          <w:p w14:paraId="456C98CC" w14:textId="77777777" w:rsidR="00694761" w:rsidRPr="009F1C2D"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b w:val="0"/>
                <w:color w:val="auto"/>
                <w:sz w:val="24"/>
                <w:szCs w:val="24"/>
              </w:rPr>
            </w:pPr>
            <w:r w:rsidRPr="009F1C2D">
              <w:rPr>
                <w:rFonts w:ascii="Times New Roman" w:eastAsia="Times New Roman" w:hAnsi="Times New Roman" w:cs="Times New Roman"/>
                <w:b w:val="0"/>
                <w:color w:val="auto"/>
                <w:sz w:val="24"/>
                <w:szCs w:val="24"/>
              </w:rPr>
              <w:t xml:space="preserve">Digitalizar la información de división política de la provincia de Cotopaxi que se encuentra en la Guía Turística de la Provincia de Cotopaxi otorgado por el </w:t>
            </w:r>
            <w:proofErr w:type="spellStart"/>
            <w:r w:rsidRPr="009F1C2D">
              <w:rPr>
                <w:rFonts w:ascii="Times New Roman" w:eastAsia="Times New Roman" w:hAnsi="Times New Roman" w:cs="Times New Roman"/>
                <w:b w:val="0"/>
                <w:color w:val="auto"/>
                <w:sz w:val="24"/>
                <w:szCs w:val="24"/>
              </w:rPr>
              <w:t>GAD</w:t>
            </w:r>
            <w:proofErr w:type="spellEnd"/>
            <w:r w:rsidRPr="009F1C2D">
              <w:rPr>
                <w:rFonts w:ascii="Times New Roman" w:eastAsia="Times New Roman" w:hAnsi="Times New Roman" w:cs="Times New Roman"/>
                <w:b w:val="0"/>
                <w:color w:val="auto"/>
                <w:sz w:val="24"/>
                <w:szCs w:val="24"/>
              </w:rPr>
              <w:t xml:space="preserve"> Provincial de Cotopaxi.</w:t>
            </w:r>
          </w:p>
          <w:p w14:paraId="722E9449"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9F1C2D">
              <w:rPr>
                <w:rFonts w:ascii="Times New Roman" w:eastAsia="Times New Roman" w:hAnsi="Times New Roman" w:cs="Times New Roman"/>
                <w:b w:val="0"/>
                <w:color w:val="auto"/>
                <w:sz w:val="24"/>
                <w:szCs w:val="24"/>
              </w:rPr>
              <w:t>Debe constar información por cada Cantón como: símbolos representativos</w:t>
            </w:r>
            <w:ins w:id="134" w:author="acevallo" w:date="2018-01-26T15:39:00Z">
              <w:r w:rsidR="004F4C28" w:rsidRPr="009F1C2D">
                <w:rPr>
                  <w:rFonts w:ascii="Times New Roman" w:eastAsia="Times New Roman" w:hAnsi="Times New Roman" w:cs="Times New Roman"/>
                  <w:b w:val="0"/>
                  <w:color w:val="auto"/>
                  <w:sz w:val="24"/>
                  <w:szCs w:val="24"/>
                </w:rPr>
                <w:t xml:space="preserve"> </w:t>
              </w:r>
            </w:ins>
            <w:r w:rsidRPr="009F1C2D">
              <w:rPr>
                <w:rFonts w:ascii="Times New Roman" w:eastAsia="Times New Roman" w:hAnsi="Times New Roman" w:cs="Times New Roman"/>
                <w:b w:val="0"/>
                <w:color w:val="auto"/>
                <w:sz w:val="24"/>
                <w:szCs w:val="24"/>
              </w:rPr>
              <w:t>(Bandera, Escudo), Datos relevantes y un listado de las parroquias urbanas y rurales.</w:t>
            </w:r>
          </w:p>
        </w:tc>
      </w:tr>
      <w:tr w:rsidR="00694761" w:rsidRPr="00962C1E" w14:paraId="552AACEA" w14:textId="77777777" w:rsidTr="001320BE">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754E3A97"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Observaciones:</w:t>
            </w:r>
          </w:p>
        </w:tc>
      </w:tr>
    </w:tbl>
    <w:p w14:paraId="613862CD" w14:textId="7C76C9B2" w:rsidR="00694761" w:rsidRDefault="00694761"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18"/>
          <w:szCs w:val="24"/>
        </w:rPr>
      </w:pPr>
      <w:r w:rsidRPr="001320BE">
        <w:rPr>
          <w:rFonts w:ascii="Times New Roman" w:eastAsia="Times New Roman" w:hAnsi="Times New Roman" w:cs="Times New Roman"/>
          <w:b/>
          <w:color w:val="auto"/>
          <w:sz w:val="18"/>
          <w:szCs w:val="24"/>
        </w:rPr>
        <w:t>Elaborado por:</w:t>
      </w:r>
      <w:r w:rsidRPr="001320BE">
        <w:rPr>
          <w:rFonts w:ascii="Times New Roman" w:eastAsia="Times New Roman" w:hAnsi="Times New Roman" w:cs="Times New Roman"/>
          <w:color w:val="auto"/>
          <w:sz w:val="18"/>
          <w:szCs w:val="24"/>
        </w:rPr>
        <w:t xml:space="preserve"> Los investigadores</w:t>
      </w:r>
    </w:p>
    <w:p w14:paraId="089C363D" w14:textId="77777777" w:rsidR="009F1C2D" w:rsidRDefault="009F1C2D"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18"/>
          <w:szCs w:val="24"/>
        </w:rPr>
      </w:pPr>
    </w:p>
    <w:p w14:paraId="0C5A66AE" w14:textId="77777777" w:rsidR="007058B1" w:rsidRPr="001320BE" w:rsidRDefault="007058B1"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18"/>
          <w:szCs w:val="24"/>
        </w:rPr>
      </w:pPr>
    </w:p>
    <w:p w14:paraId="4B332B7D" w14:textId="4098CA1E" w:rsidR="00694761" w:rsidRPr="00962C1E" w:rsidRDefault="005F3A8C" w:rsidP="00694761">
      <w:pPr>
        <w:spacing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lastRenderedPageBreak/>
        <w:t xml:space="preserve">En la Tabla N° 18 </w:t>
      </w:r>
      <w:r w:rsidR="00694761" w:rsidRPr="00962C1E">
        <w:rPr>
          <w:rFonts w:ascii="Times New Roman" w:eastAsia="Times New Roman" w:hAnsi="Times New Roman" w:cs="Times New Roman"/>
          <w:color w:val="auto"/>
          <w:sz w:val="24"/>
          <w:szCs w:val="24"/>
        </w:rPr>
        <w:t>se presenta la Historia de Usuario Nº 7, que corresponde a la historia de Visualización de Información de los Principales Atractivos Turísticos de la provincia de Cotopaxi.</w:t>
      </w:r>
      <w:r w:rsidR="005D1932">
        <w:rPr>
          <w:rFonts w:ascii="Times New Roman" w:eastAsia="Times New Roman" w:hAnsi="Times New Roman" w:cs="Times New Roman"/>
          <w:color w:val="auto"/>
          <w:sz w:val="24"/>
          <w:szCs w:val="24"/>
        </w:rPr>
        <w:t xml:space="preserve"> </w:t>
      </w:r>
      <w:r w:rsidR="005D1932" w:rsidRPr="005D1932">
        <w:rPr>
          <w:rFonts w:ascii="Times New Roman" w:eastAsia="Times New Roman" w:hAnsi="Times New Roman" w:cs="Times New Roman"/>
          <w:color w:val="auto"/>
          <w:sz w:val="24"/>
          <w:szCs w:val="24"/>
        </w:rPr>
        <w:t>En esta historia se estableció que los atractivos turísticos deben contener información acerca de su nombre descripción y la fotografía del lugar, los cuales deben repartirse en categorías y subcategorías.</w:t>
      </w:r>
    </w:p>
    <w:p w14:paraId="05182C29" w14:textId="29EFB1DF" w:rsidR="001320BE" w:rsidRPr="001320BE" w:rsidRDefault="001320BE" w:rsidP="001320BE">
      <w:pPr>
        <w:pStyle w:val="Epgrafe"/>
        <w:keepNext/>
        <w:spacing w:after="0"/>
        <w:rPr>
          <w:rFonts w:cs="Times New Roman"/>
        </w:rPr>
      </w:pPr>
      <w:bookmarkStart w:id="135" w:name="_Toc504978732"/>
      <w:r w:rsidRPr="001320BE">
        <w:rPr>
          <w:rFonts w:cs="Times New Roman"/>
          <w:b/>
        </w:rPr>
        <w:t xml:space="preserve">Tabla </w:t>
      </w:r>
      <w:r w:rsidRPr="001320BE">
        <w:rPr>
          <w:rFonts w:cs="Times New Roman"/>
          <w:b/>
        </w:rPr>
        <w:fldChar w:fldCharType="begin"/>
      </w:r>
      <w:r w:rsidRPr="001320BE">
        <w:rPr>
          <w:rFonts w:cs="Times New Roman"/>
          <w:b/>
        </w:rPr>
        <w:instrText xml:space="preserve"> SEQ Tabla \* ARABIC </w:instrText>
      </w:r>
      <w:r w:rsidRPr="001320BE">
        <w:rPr>
          <w:rFonts w:cs="Times New Roman"/>
          <w:b/>
        </w:rPr>
        <w:fldChar w:fldCharType="separate"/>
      </w:r>
      <w:r w:rsidR="00A46DA0">
        <w:rPr>
          <w:rFonts w:cs="Times New Roman"/>
          <w:b/>
          <w:noProof/>
        </w:rPr>
        <w:t>18</w:t>
      </w:r>
      <w:r w:rsidRPr="001320BE">
        <w:rPr>
          <w:rFonts w:cs="Times New Roman"/>
          <w:b/>
        </w:rPr>
        <w:fldChar w:fldCharType="end"/>
      </w:r>
      <w:r w:rsidRPr="001320BE">
        <w:rPr>
          <w:rFonts w:cs="Times New Roman"/>
          <w:b/>
        </w:rPr>
        <w:t>.</w:t>
      </w:r>
      <w:r w:rsidRPr="001320BE">
        <w:rPr>
          <w:rFonts w:cs="Times New Roman"/>
        </w:rPr>
        <w:t xml:space="preserve"> Historia de Usuario N° 7.</w:t>
      </w:r>
      <w:bookmarkEnd w:id="135"/>
    </w:p>
    <w:tbl>
      <w:tblPr>
        <w:tblStyle w:val="GridTable4Accent3"/>
        <w:tblW w:w="9395" w:type="dxa"/>
        <w:tblLayout w:type="fixed"/>
        <w:tblLook w:val="04A0" w:firstRow="1" w:lastRow="0" w:firstColumn="1" w:lastColumn="0" w:noHBand="0" w:noVBand="1"/>
      </w:tblPr>
      <w:tblGrid>
        <w:gridCol w:w="3077"/>
        <w:gridCol w:w="6318"/>
      </w:tblGrid>
      <w:tr w:rsidR="00694761" w:rsidRPr="00962C1E" w14:paraId="6A7426EE" w14:textId="77777777" w:rsidTr="001320BE">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0B62DAE4"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right"/>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Historia de Usuario</w:t>
            </w:r>
          </w:p>
        </w:tc>
      </w:tr>
      <w:tr w:rsidR="00694761" w:rsidRPr="00962C1E" w14:paraId="137F1A5D" w14:textId="77777777" w:rsidTr="001320BE">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77" w:type="dxa"/>
          </w:tcPr>
          <w:p w14:paraId="05066AF5"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tabs>
                <w:tab w:val="left" w:pos="3780"/>
                <w:tab w:val="right" w:pos="4003"/>
              </w:tabs>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Número: 7</w:t>
            </w:r>
          </w:p>
        </w:tc>
        <w:tc>
          <w:tcPr>
            <w:tcW w:w="6318" w:type="dxa"/>
          </w:tcPr>
          <w:p w14:paraId="6241DB18" w14:textId="04C96498"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Usuario: </w:t>
            </w:r>
            <w:r w:rsidR="009F1C2D">
              <w:rPr>
                <w:rFonts w:ascii="Times New Roman" w:eastAsia="Times New Roman" w:hAnsi="Times New Roman" w:cs="Times New Roman"/>
                <w:color w:val="auto"/>
                <w:sz w:val="24"/>
                <w:szCs w:val="24"/>
              </w:rPr>
              <w:t>Turistas Nacionales y Extranjeros.</w:t>
            </w:r>
          </w:p>
        </w:tc>
      </w:tr>
      <w:tr w:rsidR="00694761" w:rsidRPr="00962C1E" w14:paraId="726F42F5" w14:textId="77777777" w:rsidTr="001320BE">
        <w:trPr>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0E2311D1"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Nombre Historia: </w:t>
            </w:r>
            <w:r w:rsidRPr="009F1C2D">
              <w:rPr>
                <w:rFonts w:ascii="Times New Roman" w:eastAsia="Times New Roman" w:hAnsi="Times New Roman" w:cs="Times New Roman"/>
                <w:b w:val="0"/>
                <w:color w:val="auto"/>
                <w:sz w:val="24"/>
                <w:szCs w:val="24"/>
              </w:rPr>
              <w:t>Visualización de Información de Atractivos Turístico</w:t>
            </w:r>
            <w:r w:rsidRPr="00962C1E">
              <w:rPr>
                <w:rFonts w:ascii="Times New Roman" w:eastAsia="Times New Roman" w:hAnsi="Times New Roman" w:cs="Times New Roman"/>
                <w:color w:val="auto"/>
                <w:sz w:val="24"/>
                <w:szCs w:val="24"/>
              </w:rPr>
              <w:t>s</w:t>
            </w:r>
          </w:p>
        </w:tc>
      </w:tr>
      <w:tr w:rsidR="00694761" w:rsidRPr="00962C1E" w14:paraId="3A9680AD" w14:textId="77777777" w:rsidTr="001320BE">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9395" w:type="dxa"/>
            <w:gridSpan w:val="2"/>
          </w:tcPr>
          <w:p w14:paraId="550BA3C4"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Programador Responsable: Alexis Cando, Jonathan Oñate</w:t>
            </w:r>
          </w:p>
        </w:tc>
      </w:tr>
      <w:tr w:rsidR="00694761" w:rsidRPr="00962C1E" w14:paraId="3BE490D4" w14:textId="77777777" w:rsidTr="001320BE">
        <w:trPr>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3AD34AF5"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Descripción: </w:t>
            </w:r>
          </w:p>
          <w:p w14:paraId="56EF783D" w14:textId="77777777" w:rsidR="00694761" w:rsidRPr="009F1C2D"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b w:val="0"/>
                <w:color w:val="auto"/>
                <w:sz w:val="24"/>
                <w:szCs w:val="24"/>
              </w:rPr>
            </w:pPr>
            <w:r w:rsidRPr="009F1C2D">
              <w:rPr>
                <w:rFonts w:ascii="Times New Roman" w:eastAsia="Times New Roman" w:hAnsi="Times New Roman" w:cs="Times New Roman"/>
                <w:b w:val="0"/>
                <w:color w:val="auto"/>
                <w:sz w:val="24"/>
                <w:szCs w:val="24"/>
              </w:rPr>
              <w:t xml:space="preserve">Digitalizar la información de los principales Atractivos Turísticos de la provincia de Cotopaxi con sus respectivas categorías y subcategorías que se encuentra en la Guía Turística de la Provincia de Cotopaxi otorgado por el </w:t>
            </w:r>
            <w:proofErr w:type="spellStart"/>
            <w:r w:rsidRPr="009F1C2D">
              <w:rPr>
                <w:rFonts w:ascii="Times New Roman" w:eastAsia="Times New Roman" w:hAnsi="Times New Roman" w:cs="Times New Roman"/>
                <w:b w:val="0"/>
                <w:color w:val="auto"/>
                <w:sz w:val="24"/>
                <w:szCs w:val="24"/>
              </w:rPr>
              <w:t>GAD</w:t>
            </w:r>
            <w:proofErr w:type="spellEnd"/>
            <w:r w:rsidRPr="009F1C2D">
              <w:rPr>
                <w:rFonts w:ascii="Times New Roman" w:eastAsia="Times New Roman" w:hAnsi="Times New Roman" w:cs="Times New Roman"/>
                <w:b w:val="0"/>
                <w:color w:val="auto"/>
                <w:sz w:val="24"/>
                <w:szCs w:val="24"/>
              </w:rPr>
              <w:t xml:space="preserve"> Provincial de Cotopaxi.</w:t>
            </w:r>
          </w:p>
        </w:tc>
      </w:tr>
      <w:tr w:rsidR="00694761" w:rsidRPr="00962C1E" w14:paraId="5011C86B" w14:textId="77777777" w:rsidTr="001320BE">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4A94F898"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Observaciones:</w:t>
            </w:r>
          </w:p>
        </w:tc>
      </w:tr>
    </w:tbl>
    <w:p w14:paraId="55428B9C" w14:textId="77777777" w:rsidR="00694761" w:rsidRPr="00962C1E" w:rsidRDefault="00694761"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24"/>
          <w:szCs w:val="24"/>
        </w:rPr>
      </w:pPr>
      <w:r w:rsidRPr="001320BE">
        <w:rPr>
          <w:rFonts w:ascii="Times New Roman" w:eastAsia="Times New Roman" w:hAnsi="Times New Roman" w:cs="Times New Roman"/>
          <w:b/>
          <w:color w:val="auto"/>
          <w:sz w:val="18"/>
          <w:szCs w:val="24"/>
        </w:rPr>
        <w:t>Elaborado por:</w:t>
      </w:r>
      <w:r w:rsidRPr="001320BE">
        <w:rPr>
          <w:rFonts w:ascii="Times New Roman" w:eastAsia="Times New Roman" w:hAnsi="Times New Roman" w:cs="Times New Roman"/>
          <w:color w:val="auto"/>
          <w:sz w:val="18"/>
          <w:szCs w:val="24"/>
        </w:rPr>
        <w:t xml:space="preserve"> Los investigadores</w:t>
      </w:r>
    </w:p>
    <w:p w14:paraId="1E92CA76" w14:textId="1A326131" w:rsidR="00694761" w:rsidRPr="005D1932" w:rsidRDefault="001320BE" w:rsidP="00694761">
      <w:pPr>
        <w:spacing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En la Tabla</w:t>
      </w:r>
      <w:r w:rsidR="005F3A8C">
        <w:rPr>
          <w:rFonts w:ascii="Times New Roman" w:eastAsia="Times New Roman" w:hAnsi="Times New Roman" w:cs="Times New Roman"/>
          <w:color w:val="auto"/>
          <w:sz w:val="24"/>
          <w:szCs w:val="24"/>
        </w:rPr>
        <w:t xml:space="preserve"> N° 19</w:t>
      </w:r>
      <w:r w:rsidR="00694761" w:rsidRPr="00962C1E">
        <w:rPr>
          <w:rFonts w:ascii="Times New Roman" w:eastAsia="Times New Roman" w:hAnsi="Times New Roman" w:cs="Times New Roman"/>
          <w:color w:val="auto"/>
          <w:sz w:val="24"/>
          <w:szCs w:val="24"/>
        </w:rPr>
        <w:t xml:space="preserve"> se presenta la Historia de Usuario Nº 8, que corresponde a la historia de Visualizar Información de los Atractivos Turísticos en el Mapa subdividido por sus cantones.</w:t>
      </w:r>
      <w:r w:rsidR="005D1932" w:rsidRPr="005D1932">
        <w:rPr>
          <w:rFonts w:ascii="Times New Roman" w:eastAsia="Times New Roman" w:hAnsi="Times New Roman" w:cs="Times New Roman"/>
          <w:color w:val="auto"/>
          <w:sz w:val="24"/>
          <w:szCs w:val="24"/>
        </w:rPr>
        <w:t xml:space="preserve"> Se estableció que a los atractivos turísticos se los organice por cantones.</w:t>
      </w:r>
    </w:p>
    <w:p w14:paraId="006DE3AB" w14:textId="4168A514" w:rsidR="001320BE" w:rsidRPr="00CC2C94" w:rsidRDefault="001320BE" w:rsidP="00CC2C94">
      <w:pPr>
        <w:pStyle w:val="Epgrafe"/>
        <w:keepNext/>
        <w:spacing w:after="0"/>
        <w:rPr>
          <w:rFonts w:cs="Times New Roman"/>
          <w:szCs w:val="20"/>
        </w:rPr>
      </w:pPr>
      <w:bookmarkStart w:id="136" w:name="_Toc504978733"/>
      <w:r w:rsidRPr="00CC2C94">
        <w:rPr>
          <w:rFonts w:cs="Times New Roman"/>
          <w:b/>
          <w:szCs w:val="20"/>
        </w:rPr>
        <w:t xml:space="preserve">Tabla </w:t>
      </w:r>
      <w:r w:rsidRPr="00CC2C94">
        <w:rPr>
          <w:rFonts w:cs="Times New Roman"/>
          <w:b/>
          <w:szCs w:val="20"/>
        </w:rPr>
        <w:fldChar w:fldCharType="begin"/>
      </w:r>
      <w:r w:rsidRPr="00CC2C94">
        <w:rPr>
          <w:rFonts w:cs="Times New Roman"/>
          <w:b/>
          <w:szCs w:val="20"/>
        </w:rPr>
        <w:instrText xml:space="preserve"> SEQ Tabla \* ARABIC </w:instrText>
      </w:r>
      <w:r w:rsidRPr="00CC2C94">
        <w:rPr>
          <w:rFonts w:cs="Times New Roman"/>
          <w:b/>
          <w:szCs w:val="20"/>
        </w:rPr>
        <w:fldChar w:fldCharType="separate"/>
      </w:r>
      <w:r w:rsidR="00A46DA0">
        <w:rPr>
          <w:rFonts w:cs="Times New Roman"/>
          <w:b/>
          <w:noProof/>
          <w:szCs w:val="20"/>
        </w:rPr>
        <w:t>19</w:t>
      </w:r>
      <w:r w:rsidRPr="00CC2C94">
        <w:rPr>
          <w:rFonts w:cs="Times New Roman"/>
          <w:b/>
          <w:szCs w:val="20"/>
        </w:rPr>
        <w:fldChar w:fldCharType="end"/>
      </w:r>
      <w:r w:rsidRPr="00CC2C94">
        <w:rPr>
          <w:rFonts w:cs="Times New Roman"/>
          <w:b/>
          <w:szCs w:val="20"/>
        </w:rPr>
        <w:t>.</w:t>
      </w:r>
      <w:r w:rsidRPr="00CC2C94">
        <w:rPr>
          <w:rFonts w:cs="Times New Roman"/>
          <w:szCs w:val="20"/>
        </w:rPr>
        <w:t xml:space="preserve"> Historia de Usuario N° 8.</w:t>
      </w:r>
      <w:bookmarkEnd w:id="136"/>
    </w:p>
    <w:tbl>
      <w:tblPr>
        <w:tblStyle w:val="GridTable4Accent3"/>
        <w:tblW w:w="9395" w:type="dxa"/>
        <w:tblLayout w:type="fixed"/>
        <w:tblLook w:val="04A0" w:firstRow="1" w:lastRow="0" w:firstColumn="1" w:lastColumn="0" w:noHBand="0" w:noVBand="1"/>
      </w:tblPr>
      <w:tblGrid>
        <w:gridCol w:w="3077"/>
        <w:gridCol w:w="6318"/>
      </w:tblGrid>
      <w:tr w:rsidR="00694761" w:rsidRPr="00962C1E" w14:paraId="7A999443" w14:textId="77777777" w:rsidTr="00CC2C94">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12C3BF96"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right"/>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Historia de Usuario</w:t>
            </w:r>
          </w:p>
        </w:tc>
      </w:tr>
      <w:tr w:rsidR="00694761" w:rsidRPr="00962C1E" w14:paraId="012E8799" w14:textId="77777777" w:rsidTr="00CC2C94">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77" w:type="dxa"/>
          </w:tcPr>
          <w:p w14:paraId="70D9D193"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tabs>
                <w:tab w:val="left" w:pos="3780"/>
                <w:tab w:val="right" w:pos="4003"/>
              </w:tabs>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Número: 8</w:t>
            </w:r>
          </w:p>
        </w:tc>
        <w:tc>
          <w:tcPr>
            <w:tcW w:w="6318" w:type="dxa"/>
          </w:tcPr>
          <w:p w14:paraId="6F49E6F7" w14:textId="31E38113"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Usuario: </w:t>
            </w:r>
            <w:r w:rsidR="009F1C2D">
              <w:rPr>
                <w:rFonts w:ascii="Times New Roman" w:eastAsia="Times New Roman" w:hAnsi="Times New Roman" w:cs="Times New Roman"/>
                <w:color w:val="auto"/>
                <w:sz w:val="24"/>
                <w:szCs w:val="24"/>
              </w:rPr>
              <w:t>Turistas Nacionales y Extranjeros.</w:t>
            </w:r>
          </w:p>
        </w:tc>
      </w:tr>
      <w:tr w:rsidR="00694761" w:rsidRPr="00962C1E" w14:paraId="3F815F7D" w14:textId="77777777" w:rsidTr="00CC2C94">
        <w:trPr>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7114A16A"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Nombre Historia: </w:t>
            </w:r>
            <w:r w:rsidRPr="009F1C2D">
              <w:rPr>
                <w:rFonts w:ascii="Times New Roman" w:eastAsia="Times New Roman" w:hAnsi="Times New Roman" w:cs="Times New Roman"/>
                <w:b w:val="0"/>
                <w:color w:val="auto"/>
                <w:sz w:val="24"/>
                <w:szCs w:val="24"/>
              </w:rPr>
              <w:t>Visualización de Información de Atractivos Turísticos por Mapas</w:t>
            </w:r>
          </w:p>
        </w:tc>
      </w:tr>
      <w:tr w:rsidR="00694761" w:rsidRPr="00962C1E" w14:paraId="35C6DAA7" w14:textId="77777777" w:rsidTr="00CC2C94">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9395" w:type="dxa"/>
            <w:gridSpan w:val="2"/>
          </w:tcPr>
          <w:p w14:paraId="2662C25B"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Programador Responsable: </w:t>
            </w:r>
            <w:r w:rsidRPr="003709B4">
              <w:rPr>
                <w:rFonts w:ascii="Times New Roman" w:eastAsia="Times New Roman" w:hAnsi="Times New Roman" w:cs="Times New Roman"/>
                <w:b w:val="0"/>
                <w:color w:val="auto"/>
                <w:sz w:val="24"/>
                <w:szCs w:val="24"/>
              </w:rPr>
              <w:t>Alexis Cando, Jonathan Oñate</w:t>
            </w:r>
          </w:p>
        </w:tc>
      </w:tr>
      <w:tr w:rsidR="00694761" w:rsidRPr="00962C1E" w14:paraId="4023A1A6" w14:textId="77777777" w:rsidTr="00CC2C94">
        <w:trPr>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28BEF7FC"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Descripción: </w:t>
            </w:r>
          </w:p>
          <w:p w14:paraId="413C44AE" w14:textId="77777777" w:rsidR="00694761" w:rsidRPr="009F1C2D"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b w:val="0"/>
                <w:color w:val="auto"/>
                <w:sz w:val="24"/>
                <w:szCs w:val="24"/>
              </w:rPr>
            </w:pPr>
            <w:r w:rsidRPr="009F1C2D">
              <w:rPr>
                <w:rFonts w:ascii="Times New Roman" w:eastAsia="Times New Roman" w:hAnsi="Times New Roman" w:cs="Times New Roman"/>
                <w:b w:val="0"/>
                <w:color w:val="auto"/>
                <w:sz w:val="24"/>
                <w:szCs w:val="24"/>
              </w:rPr>
              <w:t xml:space="preserve">Digitalizar la información de los principales Atractivos Turísticos de la provincia de Cotopaxi en un mapa subdividido por Cantones que se encuentra en la Guía Turística de la Provincia de Cotopaxi otorgado por el </w:t>
            </w:r>
            <w:proofErr w:type="spellStart"/>
            <w:r w:rsidRPr="009F1C2D">
              <w:rPr>
                <w:rFonts w:ascii="Times New Roman" w:eastAsia="Times New Roman" w:hAnsi="Times New Roman" w:cs="Times New Roman"/>
                <w:b w:val="0"/>
                <w:color w:val="auto"/>
                <w:sz w:val="24"/>
                <w:szCs w:val="24"/>
              </w:rPr>
              <w:t>GAD</w:t>
            </w:r>
            <w:proofErr w:type="spellEnd"/>
            <w:r w:rsidRPr="009F1C2D">
              <w:rPr>
                <w:rFonts w:ascii="Times New Roman" w:eastAsia="Times New Roman" w:hAnsi="Times New Roman" w:cs="Times New Roman"/>
                <w:b w:val="0"/>
                <w:color w:val="auto"/>
                <w:sz w:val="24"/>
                <w:szCs w:val="24"/>
              </w:rPr>
              <w:t xml:space="preserve"> Provincial de Cotopaxi.</w:t>
            </w:r>
          </w:p>
        </w:tc>
      </w:tr>
      <w:tr w:rsidR="00694761" w:rsidRPr="00962C1E" w14:paraId="5B9AE834" w14:textId="77777777" w:rsidTr="00CC2C94">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31FD405C"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Observaciones:</w:t>
            </w:r>
          </w:p>
        </w:tc>
      </w:tr>
    </w:tbl>
    <w:p w14:paraId="60CB0A79" w14:textId="72AA2CE2" w:rsidR="00694761" w:rsidRDefault="00694761"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18"/>
          <w:szCs w:val="24"/>
        </w:rPr>
      </w:pPr>
      <w:r w:rsidRPr="00CC2C94">
        <w:rPr>
          <w:rFonts w:ascii="Times New Roman" w:eastAsia="Times New Roman" w:hAnsi="Times New Roman" w:cs="Times New Roman"/>
          <w:b/>
          <w:color w:val="auto"/>
          <w:sz w:val="18"/>
          <w:szCs w:val="24"/>
        </w:rPr>
        <w:t>Elaborado por:</w:t>
      </w:r>
      <w:r w:rsidRPr="00CC2C94">
        <w:rPr>
          <w:rFonts w:ascii="Times New Roman" w:eastAsia="Times New Roman" w:hAnsi="Times New Roman" w:cs="Times New Roman"/>
          <w:color w:val="auto"/>
          <w:sz w:val="18"/>
          <w:szCs w:val="24"/>
        </w:rPr>
        <w:t xml:space="preserve"> Los investigadores</w:t>
      </w:r>
    </w:p>
    <w:p w14:paraId="685DC043" w14:textId="5BC120C8" w:rsidR="00694761" w:rsidRDefault="00CC2C94" w:rsidP="00CC2C94">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rPr>
          <w:rFonts w:ascii="Times New Roman" w:eastAsia="Times New Roman" w:hAnsi="Times New Roman" w:cs="Times New Roman"/>
          <w:b/>
          <w:color w:val="auto"/>
          <w:sz w:val="24"/>
          <w:szCs w:val="24"/>
        </w:rPr>
      </w:pPr>
      <w:r>
        <w:rPr>
          <w:rFonts w:ascii="Times New Roman" w:eastAsia="Times New Roman" w:hAnsi="Times New Roman" w:cs="Times New Roman"/>
          <w:color w:val="auto"/>
          <w:sz w:val="24"/>
          <w:szCs w:val="24"/>
        </w:rPr>
        <w:t xml:space="preserve">En la Tabla </w:t>
      </w:r>
      <w:r w:rsidR="005F3A8C">
        <w:rPr>
          <w:rFonts w:ascii="Times New Roman" w:eastAsia="Times New Roman" w:hAnsi="Times New Roman" w:cs="Times New Roman"/>
          <w:color w:val="auto"/>
          <w:sz w:val="24"/>
          <w:szCs w:val="24"/>
        </w:rPr>
        <w:t>N° 20</w:t>
      </w:r>
      <w:r w:rsidR="00694761" w:rsidRPr="00962C1E">
        <w:rPr>
          <w:rFonts w:ascii="Times New Roman" w:eastAsia="Times New Roman" w:hAnsi="Times New Roman" w:cs="Times New Roman"/>
          <w:color w:val="auto"/>
          <w:sz w:val="24"/>
          <w:szCs w:val="24"/>
        </w:rPr>
        <w:t xml:space="preserve"> se presenta la Historia de Usuario Nº 9, que corresponde a la historia de la aplicación offline y online.</w:t>
      </w:r>
      <w:r w:rsidR="005D1932">
        <w:rPr>
          <w:rFonts w:ascii="Times New Roman" w:eastAsia="Times New Roman" w:hAnsi="Times New Roman" w:cs="Times New Roman"/>
          <w:color w:val="auto"/>
          <w:sz w:val="24"/>
          <w:szCs w:val="24"/>
        </w:rPr>
        <w:t xml:space="preserve"> </w:t>
      </w:r>
      <w:r w:rsidR="005D1932" w:rsidRPr="005D1932">
        <w:rPr>
          <w:rFonts w:ascii="Times New Roman" w:eastAsia="Times New Roman" w:hAnsi="Times New Roman" w:cs="Times New Roman"/>
          <w:color w:val="auto"/>
          <w:sz w:val="24"/>
          <w:szCs w:val="24"/>
        </w:rPr>
        <w:t>En esta historia se especificó que los atractivos turísticos deben ser administrables y se hizo mención que mediante una aplicación web permitirá administrar.</w:t>
      </w:r>
    </w:p>
    <w:p w14:paraId="428F53C0" w14:textId="3A13F045" w:rsidR="00CC2C94" w:rsidRPr="00CC2C94" w:rsidRDefault="00CC2C94" w:rsidP="00CC2C94">
      <w:pPr>
        <w:pStyle w:val="Epgrafe"/>
        <w:keepNext/>
        <w:spacing w:after="0"/>
        <w:rPr>
          <w:rFonts w:cs="Times New Roman"/>
        </w:rPr>
      </w:pPr>
      <w:bookmarkStart w:id="137" w:name="_Toc504978734"/>
      <w:r w:rsidRPr="00CC2C94">
        <w:rPr>
          <w:rFonts w:cs="Times New Roman"/>
          <w:b/>
        </w:rPr>
        <w:lastRenderedPageBreak/>
        <w:t xml:space="preserve">Tabla </w:t>
      </w:r>
      <w:r w:rsidRPr="00CC2C94">
        <w:rPr>
          <w:rFonts w:cs="Times New Roman"/>
          <w:b/>
        </w:rPr>
        <w:fldChar w:fldCharType="begin"/>
      </w:r>
      <w:r w:rsidRPr="00CC2C94">
        <w:rPr>
          <w:rFonts w:cs="Times New Roman"/>
          <w:b/>
        </w:rPr>
        <w:instrText xml:space="preserve"> SEQ Tabla \* ARABIC </w:instrText>
      </w:r>
      <w:r w:rsidRPr="00CC2C94">
        <w:rPr>
          <w:rFonts w:cs="Times New Roman"/>
          <w:b/>
        </w:rPr>
        <w:fldChar w:fldCharType="separate"/>
      </w:r>
      <w:r w:rsidR="00A46DA0">
        <w:rPr>
          <w:rFonts w:cs="Times New Roman"/>
          <w:b/>
          <w:noProof/>
        </w:rPr>
        <w:t>20</w:t>
      </w:r>
      <w:r w:rsidRPr="00CC2C94">
        <w:rPr>
          <w:rFonts w:cs="Times New Roman"/>
          <w:b/>
        </w:rPr>
        <w:fldChar w:fldCharType="end"/>
      </w:r>
      <w:r w:rsidRPr="00CC2C94">
        <w:rPr>
          <w:rFonts w:cs="Times New Roman"/>
          <w:b/>
        </w:rPr>
        <w:t>.</w:t>
      </w:r>
      <w:r w:rsidRPr="00CC2C94">
        <w:rPr>
          <w:rFonts w:cs="Times New Roman"/>
        </w:rPr>
        <w:t xml:space="preserve"> Historia de Usuario N° 9.</w:t>
      </w:r>
      <w:bookmarkEnd w:id="137"/>
    </w:p>
    <w:tbl>
      <w:tblPr>
        <w:tblStyle w:val="GridTable4Accent3"/>
        <w:tblW w:w="9395" w:type="dxa"/>
        <w:tblLayout w:type="fixed"/>
        <w:tblLook w:val="04A0" w:firstRow="1" w:lastRow="0" w:firstColumn="1" w:lastColumn="0" w:noHBand="0" w:noVBand="1"/>
      </w:tblPr>
      <w:tblGrid>
        <w:gridCol w:w="3077"/>
        <w:gridCol w:w="6318"/>
      </w:tblGrid>
      <w:tr w:rsidR="00694761" w:rsidRPr="00962C1E" w14:paraId="27C513DB" w14:textId="77777777" w:rsidTr="00CC2C94">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0F8CCDEF"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right"/>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Historia de Usuario</w:t>
            </w:r>
          </w:p>
        </w:tc>
      </w:tr>
      <w:tr w:rsidR="00694761" w:rsidRPr="00962C1E" w14:paraId="461BA323" w14:textId="77777777" w:rsidTr="00CC2C94">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77" w:type="dxa"/>
          </w:tcPr>
          <w:p w14:paraId="4E977DB8"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tabs>
                <w:tab w:val="left" w:pos="3780"/>
                <w:tab w:val="right" w:pos="4003"/>
              </w:tabs>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Número: 9</w:t>
            </w:r>
          </w:p>
        </w:tc>
        <w:tc>
          <w:tcPr>
            <w:tcW w:w="6318" w:type="dxa"/>
          </w:tcPr>
          <w:p w14:paraId="24BEC86C" w14:textId="1C2B9C74" w:rsidR="00694761" w:rsidRPr="003709B4" w:rsidRDefault="00694761" w:rsidP="003709B4">
            <w:pPr>
              <w:pBdr>
                <w:top w:val="none" w:sz="0" w:space="0" w:color="000000"/>
                <w:left w:val="none" w:sz="0" w:space="0" w:color="000000"/>
                <w:bottom w:val="none" w:sz="0" w:space="0" w:color="000000"/>
                <w:right w:val="none" w:sz="0" w:space="0" w:color="000000"/>
                <w:between w:val="none" w:sz="0" w:space="0" w:color="000000"/>
              </w:pBd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Usuario: </w:t>
            </w:r>
            <w:r w:rsidR="003709B4">
              <w:rPr>
                <w:rFonts w:ascii="Times New Roman" w:eastAsia="Times New Roman" w:hAnsi="Times New Roman" w:cs="Times New Roman"/>
                <w:color w:val="auto"/>
                <w:sz w:val="24"/>
                <w:szCs w:val="24"/>
              </w:rPr>
              <w:t>Turistas Nacionales y Extranjeros</w:t>
            </w:r>
          </w:p>
        </w:tc>
      </w:tr>
      <w:tr w:rsidR="00694761" w:rsidRPr="00962C1E" w14:paraId="3051AC21" w14:textId="77777777" w:rsidTr="00CC2C94">
        <w:trPr>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2D4E4FA1"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Nombre Historia: </w:t>
            </w:r>
            <w:r w:rsidRPr="003709B4">
              <w:rPr>
                <w:rFonts w:ascii="Times New Roman" w:eastAsia="Times New Roman" w:hAnsi="Times New Roman" w:cs="Times New Roman"/>
                <w:b w:val="0"/>
                <w:color w:val="auto"/>
                <w:sz w:val="24"/>
                <w:szCs w:val="24"/>
              </w:rPr>
              <w:t>Aplicación Offline y Online</w:t>
            </w:r>
          </w:p>
        </w:tc>
      </w:tr>
      <w:tr w:rsidR="00694761" w:rsidRPr="00962C1E" w14:paraId="240D497D" w14:textId="77777777" w:rsidTr="00CC2C94">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9395" w:type="dxa"/>
            <w:gridSpan w:val="2"/>
          </w:tcPr>
          <w:p w14:paraId="72258286" w14:textId="2FCD1565" w:rsidR="00694761" w:rsidRPr="003709B4"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b w:val="0"/>
                <w:color w:val="auto"/>
                <w:sz w:val="24"/>
                <w:szCs w:val="24"/>
              </w:rPr>
            </w:pPr>
            <w:r w:rsidRPr="00962C1E">
              <w:rPr>
                <w:rFonts w:ascii="Times New Roman" w:eastAsia="Times New Roman" w:hAnsi="Times New Roman" w:cs="Times New Roman"/>
                <w:color w:val="auto"/>
                <w:sz w:val="24"/>
                <w:szCs w:val="24"/>
              </w:rPr>
              <w:t>Programador Responsable:</w:t>
            </w:r>
            <w:r w:rsidR="003709B4">
              <w:rPr>
                <w:rFonts w:ascii="Times New Roman" w:eastAsia="Times New Roman" w:hAnsi="Times New Roman" w:cs="Times New Roman"/>
                <w:color w:val="auto"/>
                <w:sz w:val="24"/>
                <w:szCs w:val="24"/>
              </w:rPr>
              <w:t xml:space="preserve"> </w:t>
            </w:r>
            <w:r w:rsidR="003709B4">
              <w:rPr>
                <w:rFonts w:ascii="Times New Roman" w:eastAsia="Times New Roman" w:hAnsi="Times New Roman" w:cs="Times New Roman"/>
                <w:b w:val="0"/>
                <w:color w:val="auto"/>
                <w:sz w:val="24"/>
                <w:szCs w:val="24"/>
              </w:rPr>
              <w:t>Alexis Cando, Jonathan Oñate.</w:t>
            </w:r>
          </w:p>
        </w:tc>
      </w:tr>
      <w:tr w:rsidR="00694761" w:rsidRPr="00962C1E" w14:paraId="2D15FA57" w14:textId="77777777" w:rsidTr="00CC2C94">
        <w:trPr>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2CC90F29"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Descripción:</w:t>
            </w:r>
          </w:p>
          <w:p w14:paraId="38576E10" w14:textId="3837DC9A" w:rsidR="00694761" w:rsidRPr="003709B4" w:rsidRDefault="00694761" w:rsidP="003709B4">
            <w:pPr>
              <w:pStyle w:val="Prrafodelista"/>
              <w:numPr>
                <w:ilvl w:val="0"/>
                <w:numId w:val="49"/>
              </w:numPr>
              <w:spacing w:line="360" w:lineRule="auto"/>
              <w:jc w:val="both"/>
              <w:rPr>
                <w:rFonts w:ascii="Times New Roman" w:eastAsia="Times New Roman" w:hAnsi="Times New Roman" w:cs="Times New Roman"/>
                <w:b w:val="0"/>
                <w:color w:val="auto"/>
                <w:sz w:val="24"/>
                <w:szCs w:val="24"/>
              </w:rPr>
            </w:pPr>
            <w:r w:rsidRPr="003709B4">
              <w:rPr>
                <w:rFonts w:ascii="Times New Roman" w:eastAsia="Times New Roman" w:hAnsi="Times New Roman" w:cs="Times New Roman"/>
                <w:b w:val="0"/>
                <w:color w:val="auto"/>
                <w:sz w:val="24"/>
                <w:szCs w:val="24"/>
              </w:rPr>
              <w:t>La aplicación debe trabajar con internet y sin internet</w:t>
            </w:r>
            <w:r w:rsidR="003709B4" w:rsidRPr="003709B4">
              <w:rPr>
                <w:rFonts w:ascii="Times New Roman" w:eastAsia="Times New Roman" w:hAnsi="Times New Roman" w:cs="Times New Roman"/>
                <w:b w:val="0"/>
                <w:color w:val="auto"/>
                <w:sz w:val="24"/>
                <w:szCs w:val="24"/>
              </w:rPr>
              <w:t>, es decir extraer información de la base de datos cuando se encuentre conectado al internet (</w:t>
            </w:r>
            <w:proofErr w:type="spellStart"/>
            <w:r w:rsidR="003709B4" w:rsidRPr="003709B4">
              <w:rPr>
                <w:rFonts w:ascii="Times New Roman" w:eastAsia="Times New Roman" w:hAnsi="Times New Roman" w:cs="Times New Roman"/>
                <w:b w:val="0"/>
                <w:color w:val="auto"/>
                <w:sz w:val="24"/>
                <w:szCs w:val="24"/>
              </w:rPr>
              <w:t>webservice</w:t>
            </w:r>
            <w:proofErr w:type="spellEnd"/>
            <w:r w:rsidR="003709B4" w:rsidRPr="003709B4">
              <w:rPr>
                <w:rFonts w:ascii="Times New Roman" w:eastAsia="Times New Roman" w:hAnsi="Times New Roman" w:cs="Times New Roman"/>
                <w:b w:val="0"/>
                <w:color w:val="auto"/>
                <w:sz w:val="24"/>
                <w:szCs w:val="24"/>
              </w:rPr>
              <w:t>), y offline la cual utilizaría información que se encuentra en la aplicación. De esta manera visualizar la información de los principales atractivos turísticos.</w:t>
            </w:r>
          </w:p>
          <w:p w14:paraId="0D26314F" w14:textId="77777777" w:rsidR="00694761" w:rsidRPr="003709B4" w:rsidRDefault="00694761" w:rsidP="003709B4">
            <w:pPr>
              <w:pStyle w:val="Prrafodelista"/>
              <w:numPr>
                <w:ilvl w:val="0"/>
                <w:numId w:val="49"/>
              </w:num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b w:val="0"/>
                <w:color w:val="auto"/>
                <w:sz w:val="24"/>
                <w:szCs w:val="24"/>
              </w:rPr>
            </w:pPr>
            <w:r w:rsidRPr="003709B4">
              <w:rPr>
                <w:rFonts w:ascii="Times New Roman" w:eastAsia="Times New Roman" w:hAnsi="Times New Roman" w:cs="Times New Roman"/>
                <w:b w:val="0"/>
                <w:color w:val="auto"/>
                <w:sz w:val="24"/>
                <w:szCs w:val="24"/>
              </w:rPr>
              <w:t>Los atractivos turísticos por categorías y subcategorías deben ser administrables.</w:t>
            </w:r>
          </w:p>
          <w:p w14:paraId="0D3E60D8" w14:textId="77777777" w:rsidR="00694761" w:rsidRPr="003709B4" w:rsidRDefault="00694761" w:rsidP="003709B4">
            <w:pPr>
              <w:pStyle w:val="Prrafodelista"/>
              <w:numPr>
                <w:ilvl w:val="0"/>
                <w:numId w:val="49"/>
              </w:num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3709B4">
              <w:rPr>
                <w:rFonts w:ascii="Times New Roman" w:eastAsia="Times New Roman" w:hAnsi="Times New Roman" w:cs="Times New Roman"/>
                <w:b w:val="0"/>
                <w:color w:val="auto"/>
                <w:sz w:val="24"/>
                <w:szCs w:val="24"/>
              </w:rPr>
              <w:t>Las fechas importantes deben ser administrables.</w:t>
            </w:r>
          </w:p>
        </w:tc>
      </w:tr>
      <w:tr w:rsidR="00694761" w:rsidRPr="00962C1E" w14:paraId="6C0B81A2" w14:textId="77777777" w:rsidTr="00CC2C94">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9395" w:type="dxa"/>
            <w:gridSpan w:val="2"/>
          </w:tcPr>
          <w:p w14:paraId="3F31941A"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Observaciones:</w:t>
            </w:r>
          </w:p>
        </w:tc>
      </w:tr>
    </w:tbl>
    <w:p w14:paraId="10791C0A" w14:textId="73EC2DE5" w:rsidR="00694761" w:rsidRDefault="00694761"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18"/>
          <w:szCs w:val="24"/>
        </w:rPr>
      </w:pPr>
      <w:r w:rsidRPr="00CC2C94">
        <w:rPr>
          <w:rFonts w:ascii="Times New Roman" w:eastAsia="Times New Roman" w:hAnsi="Times New Roman" w:cs="Times New Roman"/>
          <w:b/>
          <w:color w:val="auto"/>
          <w:sz w:val="18"/>
          <w:szCs w:val="24"/>
        </w:rPr>
        <w:t>Elaborado por:</w:t>
      </w:r>
      <w:r w:rsidRPr="00CC2C94">
        <w:rPr>
          <w:rFonts w:ascii="Times New Roman" w:eastAsia="Times New Roman" w:hAnsi="Times New Roman" w:cs="Times New Roman"/>
          <w:color w:val="auto"/>
          <w:sz w:val="18"/>
          <w:szCs w:val="24"/>
        </w:rPr>
        <w:t xml:space="preserve"> Los investigadores</w:t>
      </w:r>
    </w:p>
    <w:p w14:paraId="46A9B1A9" w14:textId="77777777" w:rsidR="00C4329B" w:rsidRPr="00962C1E" w:rsidRDefault="00C4329B"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24"/>
          <w:szCs w:val="24"/>
        </w:rPr>
      </w:pPr>
    </w:p>
    <w:p w14:paraId="065E3621" w14:textId="437F7B54" w:rsidR="003709B4" w:rsidRPr="003709B4" w:rsidRDefault="00694761" w:rsidP="003709B4">
      <w:pPr>
        <w:pStyle w:val="Ttulo4"/>
      </w:pPr>
      <w:bookmarkStart w:id="138" w:name="_30j0zll" w:colFirst="0" w:colLast="0"/>
      <w:bookmarkStart w:id="139" w:name="_Toc504985046"/>
      <w:bookmarkEnd w:id="138"/>
      <w:proofErr w:type="spellStart"/>
      <w:r w:rsidRPr="00962C1E">
        <w:rPr>
          <w:rFonts w:ascii="Times New Roman" w:eastAsia="Times New Roman" w:hAnsi="Times New Roman" w:cs="Times New Roman"/>
          <w:color w:val="auto"/>
        </w:rPr>
        <w:t>Product</w:t>
      </w:r>
      <w:proofErr w:type="spellEnd"/>
      <w:r w:rsidRPr="00962C1E">
        <w:rPr>
          <w:rFonts w:ascii="Times New Roman" w:eastAsia="Times New Roman" w:hAnsi="Times New Roman" w:cs="Times New Roman"/>
          <w:color w:val="auto"/>
        </w:rPr>
        <w:t xml:space="preserve"> </w:t>
      </w:r>
      <w:proofErr w:type="spellStart"/>
      <w:r w:rsidRPr="00962C1E">
        <w:rPr>
          <w:rFonts w:ascii="Times New Roman" w:eastAsia="Times New Roman" w:hAnsi="Times New Roman" w:cs="Times New Roman"/>
          <w:color w:val="auto"/>
        </w:rPr>
        <w:t>backlog</w:t>
      </w:r>
      <w:bookmarkEnd w:id="139"/>
      <w:proofErr w:type="spellEnd"/>
    </w:p>
    <w:p w14:paraId="0F7169DE" w14:textId="1421DA4D" w:rsidR="005D1932" w:rsidRDefault="005D1932" w:rsidP="00CC2C94">
      <w:pPr>
        <w:pStyle w:val="Epgrafe"/>
        <w:keepNext/>
        <w:spacing w:after="0"/>
        <w:rPr>
          <w:rFonts w:cs="Times New Roman"/>
          <w:i w:val="0"/>
          <w:iCs w:val="0"/>
          <w:sz w:val="24"/>
          <w:szCs w:val="24"/>
        </w:rPr>
      </w:pPr>
      <w:r w:rsidRPr="005D1932">
        <w:rPr>
          <w:rFonts w:cs="Times New Roman"/>
          <w:i w:val="0"/>
          <w:iCs w:val="0"/>
          <w:sz w:val="24"/>
          <w:szCs w:val="24"/>
        </w:rPr>
        <w:t xml:space="preserve">La pila de producto permite detallar la lista priorizada de tareas que llevarán al cumplimiento de cada una de las historias de usuario. Para que la priorización tenga éxito al momento de la planificación de los </w:t>
      </w:r>
      <w:proofErr w:type="spellStart"/>
      <w:r w:rsidRPr="005D1932">
        <w:rPr>
          <w:rFonts w:cs="Times New Roman"/>
          <w:i w:val="0"/>
          <w:iCs w:val="0"/>
          <w:sz w:val="24"/>
          <w:szCs w:val="24"/>
        </w:rPr>
        <w:t>sprints</w:t>
      </w:r>
      <w:proofErr w:type="spellEnd"/>
      <w:r w:rsidRPr="005D1932">
        <w:rPr>
          <w:rFonts w:cs="Times New Roman"/>
          <w:i w:val="0"/>
          <w:iCs w:val="0"/>
          <w:sz w:val="24"/>
          <w:szCs w:val="24"/>
        </w:rPr>
        <w:t xml:space="preserve">, se planteó utilizar la técnica de priorización </w:t>
      </w:r>
      <w:proofErr w:type="spellStart"/>
      <w:r w:rsidRPr="005D1932">
        <w:rPr>
          <w:rFonts w:cs="Times New Roman"/>
          <w:b/>
          <w:i w:val="0"/>
          <w:iCs w:val="0"/>
          <w:sz w:val="24"/>
          <w:szCs w:val="24"/>
        </w:rPr>
        <w:t>Theme</w:t>
      </w:r>
      <w:proofErr w:type="spellEnd"/>
      <w:r w:rsidRPr="005D1932">
        <w:rPr>
          <w:rFonts w:cs="Times New Roman"/>
          <w:b/>
          <w:i w:val="0"/>
          <w:iCs w:val="0"/>
          <w:sz w:val="24"/>
          <w:szCs w:val="24"/>
        </w:rPr>
        <w:t xml:space="preserve"> </w:t>
      </w:r>
      <w:proofErr w:type="spellStart"/>
      <w:r w:rsidRPr="005D1932">
        <w:rPr>
          <w:rFonts w:cs="Times New Roman"/>
          <w:b/>
          <w:i w:val="0"/>
          <w:iCs w:val="0"/>
          <w:sz w:val="24"/>
          <w:szCs w:val="24"/>
        </w:rPr>
        <w:t>Scoring</w:t>
      </w:r>
      <w:proofErr w:type="spellEnd"/>
      <w:r w:rsidRPr="005D1932">
        <w:rPr>
          <w:rFonts w:cs="Times New Roman"/>
          <w:i w:val="0"/>
          <w:iCs w:val="0"/>
          <w:sz w:val="24"/>
          <w:szCs w:val="24"/>
        </w:rPr>
        <w:t>. La cual se establece los criterios a ser asignados y posteriormente evaluados.</w:t>
      </w:r>
    </w:p>
    <w:p w14:paraId="71C08267" w14:textId="77777777" w:rsidR="005D1932" w:rsidRPr="005D1932" w:rsidRDefault="005D1932" w:rsidP="005D1932"/>
    <w:p w14:paraId="4B5A5A2D" w14:textId="3F580B07" w:rsidR="00CC2C94" w:rsidRPr="00CC2C94" w:rsidRDefault="00CC2C94" w:rsidP="00CC2C94">
      <w:pPr>
        <w:pStyle w:val="Epgrafe"/>
        <w:keepNext/>
        <w:spacing w:after="0"/>
        <w:rPr>
          <w:rFonts w:cs="Times New Roman"/>
        </w:rPr>
      </w:pPr>
      <w:bookmarkStart w:id="140" w:name="_Toc504978735"/>
      <w:r w:rsidRPr="00CC2C94">
        <w:rPr>
          <w:rFonts w:cs="Times New Roman"/>
          <w:b/>
        </w:rPr>
        <w:t xml:space="preserve">Tabla </w:t>
      </w:r>
      <w:r w:rsidRPr="00CC2C94">
        <w:rPr>
          <w:rFonts w:cs="Times New Roman"/>
          <w:b/>
        </w:rPr>
        <w:fldChar w:fldCharType="begin"/>
      </w:r>
      <w:r w:rsidRPr="00CC2C94">
        <w:rPr>
          <w:rFonts w:cs="Times New Roman"/>
          <w:b/>
        </w:rPr>
        <w:instrText xml:space="preserve"> SEQ Tabla \* ARABIC </w:instrText>
      </w:r>
      <w:r w:rsidRPr="00CC2C94">
        <w:rPr>
          <w:rFonts w:cs="Times New Roman"/>
          <w:b/>
        </w:rPr>
        <w:fldChar w:fldCharType="separate"/>
      </w:r>
      <w:r w:rsidR="00A46DA0">
        <w:rPr>
          <w:rFonts w:cs="Times New Roman"/>
          <w:b/>
          <w:noProof/>
        </w:rPr>
        <w:t>21</w:t>
      </w:r>
      <w:r w:rsidRPr="00CC2C94">
        <w:rPr>
          <w:rFonts w:cs="Times New Roman"/>
          <w:b/>
        </w:rPr>
        <w:fldChar w:fldCharType="end"/>
      </w:r>
      <w:r w:rsidRPr="00CC2C94">
        <w:rPr>
          <w:rFonts w:cs="Times New Roman"/>
          <w:b/>
        </w:rPr>
        <w:t>.</w:t>
      </w:r>
      <w:r w:rsidRPr="00CC2C94">
        <w:rPr>
          <w:rFonts w:cs="Times New Roman"/>
        </w:rPr>
        <w:t xml:space="preserve"> Historias de Usuario.</w:t>
      </w:r>
      <w:bookmarkEnd w:id="140"/>
    </w:p>
    <w:tbl>
      <w:tblPr>
        <w:tblStyle w:val="GridTable4Accent3"/>
        <w:tblW w:w="8926" w:type="dxa"/>
        <w:tblLayout w:type="fixed"/>
        <w:tblLook w:val="04A0" w:firstRow="1" w:lastRow="0" w:firstColumn="1" w:lastColumn="0" w:noHBand="0" w:noVBand="1"/>
      </w:tblPr>
      <w:tblGrid>
        <w:gridCol w:w="562"/>
        <w:gridCol w:w="8364"/>
      </w:tblGrid>
      <w:tr w:rsidR="00694761" w:rsidRPr="00962C1E" w14:paraId="268C9D16" w14:textId="77777777" w:rsidTr="003709B4">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62" w:type="dxa"/>
          </w:tcPr>
          <w:p w14:paraId="64425BA5"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ID</w:t>
            </w:r>
          </w:p>
        </w:tc>
        <w:tc>
          <w:tcPr>
            <w:tcW w:w="8364" w:type="dxa"/>
          </w:tcPr>
          <w:p w14:paraId="60C2A6FA"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NOMBRE</w:t>
            </w:r>
          </w:p>
        </w:tc>
      </w:tr>
      <w:tr w:rsidR="00694761" w:rsidRPr="00962C1E" w14:paraId="5EE8C8A4" w14:textId="77777777" w:rsidTr="003709B4">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62" w:type="dxa"/>
          </w:tcPr>
          <w:p w14:paraId="7B732DC7"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1</w:t>
            </w:r>
          </w:p>
        </w:tc>
        <w:tc>
          <w:tcPr>
            <w:tcW w:w="8364" w:type="dxa"/>
          </w:tcPr>
          <w:p w14:paraId="0CB034DD"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la ubicación de  la provincia de Cotopaxi</w:t>
            </w:r>
          </w:p>
        </w:tc>
      </w:tr>
      <w:tr w:rsidR="00694761" w:rsidRPr="00962C1E" w14:paraId="31911382" w14:textId="77777777" w:rsidTr="003709B4">
        <w:trPr>
          <w:trHeight w:val="290"/>
        </w:trPr>
        <w:tc>
          <w:tcPr>
            <w:cnfStyle w:val="001000000000" w:firstRow="0" w:lastRow="0" w:firstColumn="1" w:lastColumn="0" w:oddVBand="0" w:evenVBand="0" w:oddHBand="0" w:evenHBand="0" w:firstRowFirstColumn="0" w:firstRowLastColumn="0" w:lastRowFirstColumn="0" w:lastRowLastColumn="0"/>
            <w:tcW w:w="562" w:type="dxa"/>
          </w:tcPr>
          <w:p w14:paraId="23662AEC"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2</w:t>
            </w:r>
          </w:p>
        </w:tc>
        <w:tc>
          <w:tcPr>
            <w:tcW w:w="8364" w:type="dxa"/>
          </w:tcPr>
          <w:p w14:paraId="2189766E"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simbologías turísticas de la provincia de Cotopaxi</w:t>
            </w:r>
          </w:p>
        </w:tc>
      </w:tr>
      <w:tr w:rsidR="00694761" w:rsidRPr="00962C1E" w14:paraId="7EF75F35" w14:textId="77777777" w:rsidTr="003709B4">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562" w:type="dxa"/>
          </w:tcPr>
          <w:p w14:paraId="25A628E3"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3</w:t>
            </w:r>
          </w:p>
        </w:tc>
        <w:tc>
          <w:tcPr>
            <w:tcW w:w="8364" w:type="dxa"/>
          </w:tcPr>
          <w:p w14:paraId="727B4AF4"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las festividades importantes de la provincia de Cotopaxi</w:t>
            </w:r>
          </w:p>
        </w:tc>
      </w:tr>
      <w:tr w:rsidR="00694761" w:rsidRPr="00962C1E" w14:paraId="78F26E87" w14:textId="77777777" w:rsidTr="003709B4">
        <w:trPr>
          <w:trHeight w:val="320"/>
        </w:trPr>
        <w:tc>
          <w:tcPr>
            <w:cnfStyle w:val="001000000000" w:firstRow="0" w:lastRow="0" w:firstColumn="1" w:lastColumn="0" w:oddVBand="0" w:evenVBand="0" w:oddHBand="0" w:evenHBand="0" w:firstRowFirstColumn="0" w:firstRowLastColumn="0" w:lastRowFirstColumn="0" w:lastRowLastColumn="0"/>
            <w:tcW w:w="562" w:type="dxa"/>
          </w:tcPr>
          <w:p w14:paraId="730C7C19"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4</w:t>
            </w:r>
          </w:p>
        </w:tc>
        <w:tc>
          <w:tcPr>
            <w:tcW w:w="8364" w:type="dxa"/>
          </w:tcPr>
          <w:p w14:paraId="4101B10F"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símbolos de actividad volcánica del volcán Cotopaxi</w:t>
            </w:r>
          </w:p>
        </w:tc>
      </w:tr>
      <w:tr w:rsidR="00694761" w:rsidRPr="00962C1E" w14:paraId="449B815A" w14:textId="77777777" w:rsidTr="003709B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62" w:type="dxa"/>
          </w:tcPr>
          <w:p w14:paraId="07872855"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5</w:t>
            </w:r>
          </w:p>
        </w:tc>
        <w:tc>
          <w:tcPr>
            <w:tcW w:w="8364" w:type="dxa"/>
          </w:tcPr>
          <w:p w14:paraId="6722FEF2"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las distancias entre Latacunga y otras provincias del Ecuador.</w:t>
            </w:r>
          </w:p>
        </w:tc>
      </w:tr>
      <w:tr w:rsidR="00694761" w:rsidRPr="00962C1E" w14:paraId="6DF7B676" w14:textId="77777777" w:rsidTr="003709B4">
        <w:trPr>
          <w:trHeight w:val="320"/>
        </w:trPr>
        <w:tc>
          <w:tcPr>
            <w:cnfStyle w:val="001000000000" w:firstRow="0" w:lastRow="0" w:firstColumn="1" w:lastColumn="0" w:oddVBand="0" w:evenVBand="0" w:oddHBand="0" w:evenHBand="0" w:firstRowFirstColumn="0" w:firstRowLastColumn="0" w:lastRowFirstColumn="0" w:lastRowLastColumn="0"/>
            <w:tcW w:w="562" w:type="dxa"/>
          </w:tcPr>
          <w:p w14:paraId="1CBE21B4"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6</w:t>
            </w:r>
          </w:p>
        </w:tc>
        <w:tc>
          <w:tcPr>
            <w:tcW w:w="8364" w:type="dxa"/>
          </w:tcPr>
          <w:p w14:paraId="451FBF39"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División Política</w:t>
            </w:r>
          </w:p>
        </w:tc>
      </w:tr>
      <w:tr w:rsidR="00694761" w:rsidRPr="00962C1E" w14:paraId="285BD2D9" w14:textId="77777777" w:rsidTr="003709B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62" w:type="dxa"/>
          </w:tcPr>
          <w:p w14:paraId="531FB504"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7</w:t>
            </w:r>
          </w:p>
        </w:tc>
        <w:tc>
          <w:tcPr>
            <w:tcW w:w="8364" w:type="dxa"/>
          </w:tcPr>
          <w:p w14:paraId="027046E1"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Atractivos Turísticos</w:t>
            </w:r>
          </w:p>
        </w:tc>
      </w:tr>
      <w:tr w:rsidR="00694761" w:rsidRPr="00962C1E" w14:paraId="691C48BC" w14:textId="77777777" w:rsidTr="003709B4">
        <w:trPr>
          <w:trHeight w:val="320"/>
        </w:trPr>
        <w:tc>
          <w:tcPr>
            <w:cnfStyle w:val="001000000000" w:firstRow="0" w:lastRow="0" w:firstColumn="1" w:lastColumn="0" w:oddVBand="0" w:evenVBand="0" w:oddHBand="0" w:evenHBand="0" w:firstRowFirstColumn="0" w:firstRowLastColumn="0" w:lastRowFirstColumn="0" w:lastRowLastColumn="0"/>
            <w:tcW w:w="562" w:type="dxa"/>
          </w:tcPr>
          <w:p w14:paraId="65B48FA5"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8</w:t>
            </w:r>
          </w:p>
        </w:tc>
        <w:tc>
          <w:tcPr>
            <w:tcW w:w="8364" w:type="dxa"/>
          </w:tcPr>
          <w:p w14:paraId="5AF7A25A"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Atractivos Turísticos por Mapas</w:t>
            </w:r>
          </w:p>
        </w:tc>
      </w:tr>
      <w:tr w:rsidR="00694761" w:rsidRPr="00962C1E" w14:paraId="7FD967C4" w14:textId="77777777" w:rsidTr="003709B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62" w:type="dxa"/>
          </w:tcPr>
          <w:p w14:paraId="7D1F3FAA"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9</w:t>
            </w:r>
          </w:p>
        </w:tc>
        <w:tc>
          <w:tcPr>
            <w:tcW w:w="8364" w:type="dxa"/>
          </w:tcPr>
          <w:p w14:paraId="32DA6820"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Aplicación Offline y Online</w:t>
            </w:r>
          </w:p>
        </w:tc>
      </w:tr>
    </w:tbl>
    <w:p w14:paraId="526EC9BB" w14:textId="77777777" w:rsidR="00694761" w:rsidRPr="00CC2C94" w:rsidRDefault="00694761"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18"/>
          <w:szCs w:val="24"/>
        </w:rPr>
      </w:pPr>
      <w:r w:rsidRPr="00CC2C94">
        <w:rPr>
          <w:rFonts w:ascii="Times New Roman" w:eastAsia="Times New Roman" w:hAnsi="Times New Roman" w:cs="Times New Roman"/>
          <w:b/>
          <w:color w:val="auto"/>
          <w:sz w:val="18"/>
          <w:szCs w:val="24"/>
        </w:rPr>
        <w:t>Elaborado por:</w:t>
      </w:r>
      <w:r w:rsidRPr="00CC2C94">
        <w:rPr>
          <w:rFonts w:ascii="Times New Roman" w:eastAsia="Times New Roman" w:hAnsi="Times New Roman" w:cs="Times New Roman"/>
          <w:color w:val="auto"/>
          <w:sz w:val="18"/>
          <w:szCs w:val="24"/>
        </w:rPr>
        <w:t xml:space="preserve"> Los investigadores</w:t>
      </w:r>
    </w:p>
    <w:p w14:paraId="7F3DEAC3" w14:textId="02D642A3" w:rsidR="003F45CC" w:rsidRDefault="003F45CC"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b/>
          <w:color w:val="auto"/>
          <w:sz w:val="24"/>
          <w:szCs w:val="24"/>
        </w:rPr>
      </w:pPr>
    </w:p>
    <w:p w14:paraId="70C712BF" w14:textId="74C70F6F" w:rsidR="002D1618" w:rsidRDefault="002D1618"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b/>
          <w:color w:val="auto"/>
          <w:sz w:val="24"/>
          <w:szCs w:val="24"/>
        </w:rPr>
      </w:pPr>
    </w:p>
    <w:p w14:paraId="13A80D40" w14:textId="77777777" w:rsidR="002D1618" w:rsidRPr="00962C1E" w:rsidRDefault="002D1618"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b/>
          <w:color w:val="auto"/>
          <w:sz w:val="24"/>
          <w:szCs w:val="24"/>
        </w:rPr>
      </w:pPr>
    </w:p>
    <w:p w14:paraId="3F50EBD9" w14:textId="09E5B040" w:rsidR="009F1C2D" w:rsidRDefault="009F1C2D" w:rsidP="009F1C2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outlineLvl w:val="3"/>
        <w:rPr>
          <w:rFonts w:ascii="Times New Roman" w:eastAsia="Times New Roman" w:hAnsi="Times New Roman" w:cs="Times New Roman"/>
          <w:b/>
          <w:color w:val="auto"/>
          <w:sz w:val="24"/>
          <w:szCs w:val="24"/>
        </w:rPr>
      </w:pPr>
      <w:r>
        <w:rPr>
          <w:rFonts w:ascii="Times New Roman" w:eastAsia="Times New Roman" w:hAnsi="Times New Roman" w:cs="Times New Roman"/>
          <w:b/>
          <w:color w:val="auto"/>
          <w:sz w:val="24"/>
          <w:szCs w:val="24"/>
        </w:rPr>
        <w:lastRenderedPageBreak/>
        <w:t xml:space="preserve"> </w:t>
      </w:r>
      <w:bookmarkStart w:id="141" w:name="_Toc504985047"/>
      <w:r>
        <w:rPr>
          <w:rFonts w:ascii="Times New Roman" w:eastAsia="Times New Roman" w:hAnsi="Times New Roman" w:cs="Times New Roman"/>
          <w:b/>
          <w:color w:val="auto"/>
          <w:sz w:val="24"/>
          <w:szCs w:val="24"/>
        </w:rPr>
        <w:t>A</w:t>
      </w:r>
      <w:r w:rsidR="00694761" w:rsidRPr="009F1C2D">
        <w:rPr>
          <w:rFonts w:ascii="Times New Roman" w:eastAsia="Times New Roman" w:hAnsi="Times New Roman" w:cs="Times New Roman"/>
          <w:b/>
          <w:color w:val="auto"/>
          <w:sz w:val="24"/>
          <w:szCs w:val="24"/>
        </w:rPr>
        <w:t xml:space="preserve">plicación de la Técnica de </w:t>
      </w:r>
      <w:proofErr w:type="spellStart"/>
      <w:r w:rsidR="00694761" w:rsidRPr="009F1C2D">
        <w:rPr>
          <w:rFonts w:ascii="Times New Roman" w:eastAsia="Times New Roman" w:hAnsi="Times New Roman" w:cs="Times New Roman"/>
          <w:b/>
          <w:color w:val="auto"/>
          <w:sz w:val="24"/>
          <w:szCs w:val="24"/>
        </w:rPr>
        <w:t>Theme</w:t>
      </w:r>
      <w:proofErr w:type="spellEnd"/>
      <w:r w:rsidR="00694761" w:rsidRPr="009F1C2D">
        <w:rPr>
          <w:rFonts w:ascii="Times New Roman" w:eastAsia="Times New Roman" w:hAnsi="Times New Roman" w:cs="Times New Roman"/>
          <w:b/>
          <w:color w:val="auto"/>
          <w:sz w:val="24"/>
          <w:szCs w:val="24"/>
        </w:rPr>
        <w:t xml:space="preserve"> </w:t>
      </w:r>
      <w:proofErr w:type="spellStart"/>
      <w:r w:rsidR="00694761" w:rsidRPr="009F1C2D">
        <w:rPr>
          <w:rFonts w:ascii="Times New Roman" w:eastAsia="Times New Roman" w:hAnsi="Times New Roman" w:cs="Times New Roman"/>
          <w:b/>
          <w:color w:val="auto"/>
          <w:sz w:val="24"/>
          <w:szCs w:val="24"/>
        </w:rPr>
        <w:t>Scoring</w:t>
      </w:r>
      <w:bookmarkEnd w:id="141"/>
      <w:proofErr w:type="spellEnd"/>
    </w:p>
    <w:p w14:paraId="730E71BC" w14:textId="50CC96BE" w:rsidR="00694761" w:rsidRPr="005D1932" w:rsidRDefault="00CC2C94" w:rsidP="007058B1">
      <w:pPr>
        <w:pStyle w:val="NormalWeb"/>
        <w:spacing w:before="0" w:beforeAutospacing="0" w:after="0" w:afterAutospacing="0"/>
        <w:rPr>
          <w:b/>
        </w:rPr>
      </w:pPr>
      <w:r>
        <w:t>En la Tabla N°</w:t>
      </w:r>
      <w:r w:rsidR="005F3A8C">
        <w:t xml:space="preserve"> 22</w:t>
      </w:r>
      <w:r w:rsidR="00694761" w:rsidRPr="00962C1E">
        <w:t xml:space="preserve"> </w:t>
      </w:r>
      <w:r w:rsidR="005D1932">
        <w:rPr>
          <w:color w:val="000000"/>
        </w:rPr>
        <w:t>se presenta los criterios a ser evaluados por cada una de las historias de usuario. También se especifica el peso que tendrá cada criterio al momento de calcular el total.</w:t>
      </w:r>
    </w:p>
    <w:p w14:paraId="0C2E336F" w14:textId="77777777" w:rsidR="00CC2C94" w:rsidRPr="00962C1E" w:rsidRDefault="00CC2C94" w:rsidP="00CC2C94">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hAnsi="Times New Roman" w:cs="Times New Roman"/>
          <w:i/>
          <w:color w:val="auto"/>
          <w:sz w:val="24"/>
          <w:szCs w:val="24"/>
        </w:rPr>
      </w:pPr>
    </w:p>
    <w:p w14:paraId="6377DFCC" w14:textId="7B106BC9" w:rsidR="00CC2C94" w:rsidRPr="00CC2C94" w:rsidRDefault="00CC2C94" w:rsidP="00CC2C94">
      <w:pPr>
        <w:pStyle w:val="Epgrafe"/>
        <w:keepNext/>
        <w:spacing w:after="0"/>
        <w:rPr>
          <w:rFonts w:cs="Times New Roman"/>
        </w:rPr>
      </w:pPr>
      <w:bookmarkStart w:id="142" w:name="_Toc504978736"/>
      <w:r w:rsidRPr="00CC2C94">
        <w:rPr>
          <w:rFonts w:cs="Times New Roman"/>
          <w:b/>
        </w:rPr>
        <w:t xml:space="preserve">Tabla </w:t>
      </w:r>
      <w:r w:rsidRPr="00CC2C94">
        <w:rPr>
          <w:rFonts w:cs="Times New Roman"/>
          <w:b/>
        </w:rPr>
        <w:fldChar w:fldCharType="begin"/>
      </w:r>
      <w:r w:rsidRPr="00CC2C94">
        <w:rPr>
          <w:rFonts w:cs="Times New Roman"/>
          <w:b/>
        </w:rPr>
        <w:instrText xml:space="preserve"> SEQ Tabla \* ARABIC </w:instrText>
      </w:r>
      <w:r w:rsidRPr="00CC2C94">
        <w:rPr>
          <w:rFonts w:cs="Times New Roman"/>
          <w:b/>
        </w:rPr>
        <w:fldChar w:fldCharType="separate"/>
      </w:r>
      <w:r w:rsidR="00A46DA0">
        <w:rPr>
          <w:rFonts w:cs="Times New Roman"/>
          <w:b/>
          <w:noProof/>
        </w:rPr>
        <w:t>22</w:t>
      </w:r>
      <w:r w:rsidRPr="00CC2C94">
        <w:rPr>
          <w:rFonts w:cs="Times New Roman"/>
          <w:b/>
        </w:rPr>
        <w:fldChar w:fldCharType="end"/>
      </w:r>
      <w:r w:rsidRPr="00CC2C94">
        <w:rPr>
          <w:rFonts w:cs="Times New Roman"/>
          <w:b/>
        </w:rPr>
        <w:t xml:space="preserve">. </w:t>
      </w:r>
      <w:r w:rsidRPr="00CC2C94">
        <w:rPr>
          <w:rFonts w:cs="Times New Roman"/>
        </w:rPr>
        <w:t>Características y sus respectivos pesos.</w:t>
      </w:r>
      <w:bookmarkEnd w:id="142"/>
    </w:p>
    <w:tbl>
      <w:tblPr>
        <w:tblStyle w:val="GridTable4Accent3"/>
        <w:tblW w:w="8494" w:type="dxa"/>
        <w:tblLayout w:type="fixed"/>
        <w:tblLook w:val="04A0" w:firstRow="1" w:lastRow="0" w:firstColumn="1" w:lastColumn="0" w:noHBand="0" w:noVBand="1"/>
      </w:tblPr>
      <w:tblGrid>
        <w:gridCol w:w="4269"/>
        <w:gridCol w:w="4225"/>
      </w:tblGrid>
      <w:tr w:rsidR="00694761" w:rsidRPr="00962C1E" w14:paraId="08E83BB8" w14:textId="77777777" w:rsidTr="00CC2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9" w:type="dxa"/>
          </w:tcPr>
          <w:p w14:paraId="08D170FA" w14:textId="77777777" w:rsidR="00694761" w:rsidRPr="00962C1E" w:rsidRDefault="00694761" w:rsidP="00694761">
            <w:pPr>
              <w:widowControl/>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CARACTERÍSTICA</w:t>
            </w:r>
          </w:p>
        </w:tc>
        <w:tc>
          <w:tcPr>
            <w:tcW w:w="4225" w:type="dxa"/>
          </w:tcPr>
          <w:p w14:paraId="65E7CE75" w14:textId="77777777" w:rsidR="00694761" w:rsidRPr="00962C1E" w:rsidRDefault="00694761" w:rsidP="00694761">
            <w:pPr>
              <w:widowControl/>
              <w:pBdr>
                <w:top w:val="none" w:sz="0" w:space="0" w:color="000000"/>
                <w:left w:val="none" w:sz="0" w:space="0" w:color="000000"/>
                <w:bottom w:val="none" w:sz="0" w:space="0" w:color="000000"/>
                <w:right w:val="none" w:sz="0" w:space="0" w:color="000000"/>
                <w:between w:val="none" w:sz="0" w:space="0" w:color="000000"/>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PESO</w:t>
            </w:r>
          </w:p>
        </w:tc>
      </w:tr>
      <w:tr w:rsidR="00694761" w:rsidRPr="00962C1E" w14:paraId="13AD2E72" w14:textId="77777777" w:rsidTr="00CC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9" w:type="dxa"/>
          </w:tcPr>
          <w:p w14:paraId="5047B3D2" w14:textId="77777777" w:rsidR="00694761" w:rsidRPr="00962C1E" w:rsidRDefault="00694761" w:rsidP="00694761">
            <w:pPr>
              <w:widowControl/>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Valoración de aporte al Cliente</w:t>
            </w:r>
          </w:p>
        </w:tc>
        <w:tc>
          <w:tcPr>
            <w:tcW w:w="4225" w:type="dxa"/>
          </w:tcPr>
          <w:p w14:paraId="69CA5F0C" w14:textId="77777777" w:rsidR="00694761" w:rsidRPr="00962C1E" w:rsidRDefault="00694761" w:rsidP="00694761">
            <w:pPr>
              <w:widowControl/>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0.50</w:t>
            </w:r>
          </w:p>
        </w:tc>
      </w:tr>
      <w:tr w:rsidR="00694761" w:rsidRPr="00962C1E" w14:paraId="40A5CFDD" w14:textId="77777777" w:rsidTr="00CC2C94">
        <w:tc>
          <w:tcPr>
            <w:cnfStyle w:val="001000000000" w:firstRow="0" w:lastRow="0" w:firstColumn="1" w:lastColumn="0" w:oddVBand="0" w:evenVBand="0" w:oddHBand="0" w:evenHBand="0" w:firstRowFirstColumn="0" w:firstRowLastColumn="0" w:lastRowFirstColumn="0" w:lastRowLastColumn="0"/>
            <w:tcW w:w="4269" w:type="dxa"/>
          </w:tcPr>
          <w:p w14:paraId="75DB9225" w14:textId="77777777" w:rsidR="00694761" w:rsidRPr="00962C1E" w:rsidRDefault="00694761" w:rsidP="00694761">
            <w:pPr>
              <w:widowControl/>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Valoración Coste</w:t>
            </w:r>
          </w:p>
        </w:tc>
        <w:tc>
          <w:tcPr>
            <w:tcW w:w="4225" w:type="dxa"/>
          </w:tcPr>
          <w:p w14:paraId="03828144" w14:textId="77777777" w:rsidR="00694761" w:rsidRPr="00962C1E" w:rsidRDefault="00694761" w:rsidP="00694761">
            <w:pPr>
              <w:widowControl/>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0.30</w:t>
            </w:r>
          </w:p>
        </w:tc>
      </w:tr>
      <w:tr w:rsidR="00694761" w:rsidRPr="00962C1E" w14:paraId="7FAD593D" w14:textId="77777777" w:rsidTr="00CC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9" w:type="dxa"/>
          </w:tcPr>
          <w:p w14:paraId="34243A09" w14:textId="77777777" w:rsidR="00694761" w:rsidRPr="00962C1E" w:rsidRDefault="00694761" w:rsidP="00694761">
            <w:pPr>
              <w:widowControl/>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Valoración de Riesgos</w:t>
            </w:r>
          </w:p>
        </w:tc>
        <w:tc>
          <w:tcPr>
            <w:tcW w:w="4225" w:type="dxa"/>
          </w:tcPr>
          <w:p w14:paraId="6CD3428F" w14:textId="77777777" w:rsidR="00694761" w:rsidRPr="00962C1E" w:rsidRDefault="00694761" w:rsidP="00694761">
            <w:pPr>
              <w:widowControl/>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0.20</w:t>
            </w:r>
          </w:p>
        </w:tc>
      </w:tr>
    </w:tbl>
    <w:p w14:paraId="38456B94" w14:textId="77777777" w:rsidR="00694761" w:rsidRPr="00CC2C94" w:rsidRDefault="00694761"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18"/>
          <w:szCs w:val="24"/>
        </w:rPr>
      </w:pPr>
      <w:r w:rsidRPr="00CC2C94">
        <w:rPr>
          <w:rFonts w:ascii="Times New Roman" w:eastAsia="Times New Roman" w:hAnsi="Times New Roman" w:cs="Times New Roman"/>
          <w:b/>
          <w:color w:val="auto"/>
          <w:sz w:val="18"/>
          <w:szCs w:val="24"/>
        </w:rPr>
        <w:t>Elaborado por:</w:t>
      </w:r>
      <w:r w:rsidRPr="00CC2C94">
        <w:rPr>
          <w:rFonts w:ascii="Times New Roman" w:eastAsia="Times New Roman" w:hAnsi="Times New Roman" w:cs="Times New Roman"/>
          <w:color w:val="auto"/>
          <w:sz w:val="18"/>
          <w:szCs w:val="24"/>
        </w:rPr>
        <w:t xml:space="preserve"> Los investigadores</w:t>
      </w:r>
    </w:p>
    <w:p w14:paraId="5A3CCE54" w14:textId="77777777" w:rsidR="00694761" w:rsidRPr="00962C1E" w:rsidRDefault="00694761"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24"/>
          <w:szCs w:val="24"/>
        </w:rPr>
      </w:pPr>
    </w:p>
    <w:p w14:paraId="69C443E1" w14:textId="22D207EF" w:rsidR="00694761" w:rsidRPr="00962C1E" w:rsidRDefault="005F3A8C" w:rsidP="005D3A0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En la Tabla N° </w:t>
      </w:r>
      <w:r w:rsidR="005D1932">
        <w:rPr>
          <w:rFonts w:ascii="Times New Roman" w:eastAsia="Times New Roman" w:hAnsi="Times New Roman" w:cs="Times New Roman"/>
          <w:color w:val="auto"/>
          <w:sz w:val="24"/>
          <w:szCs w:val="24"/>
        </w:rPr>
        <w:t>23</w:t>
      </w:r>
      <w:r w:rsidR="005D1932" w:rsidRPr="00962C1E">
        <w:rPr>
          <w:rFonts w:ascii="Times New Roman" w:eastAsia="Times New Roman" w:hAnsi="Times New Roman" w:cs="Times New Roman"/>
          <w:color w:val="auto"/>
          <w:sz w:val="24"/>
          <w:szCs w:val="24"/>
        </w:rPr>
        <w:t xml:space="preserve"> </w:t>
      </w:r>
      <w:r w:rsidR="005D1932" w:rsidRPr="005D3A00">
        <w:rPr>
          <w:rFonts w:ascii="Times New Roman" w:hAnsi="Times New Roman" w:cs="Times New Roman"/>
          <w:sz w:val="24"/>
        </w:rPr>
        <w:t>a cada historia de usuario se establece un peso de 1 a 5. En la cual la puntuación más alta es el 5 y la más baja el 1 en cada una de los criterios a evaluar. En la Tabla N° 24 se procedió a calcular el valor total de acuerdo a los valores establecidos anteriormente.</w:t>
      </w:r>
    </w:p>
    <w:p w14:paraId="56B252EE" w14:textId="0D3F040C" w:rsidR="00CC2C94" w:rsidRPr="00CC2C94" w:rsidRDefault="00CC2C94" w:rsidP="00CC2C94">
      <w:pPr>
        <w:pStyle w:val="Epgrafe"/>
        <w:keepNext/>
        <w:rPr>
          <w:rFonts w:cs="Times New Roman"/>
        </w:rPr>
      </w:pPr>
      <w:bookmarkStart w:id="143" w:name="_Toc504978737"/>
      <w:r w:rsidRPr="00CC2C94">
        <w:rPr>
          <w:rFonts w:cs="Times New Roman"/>
          <w:b/>
        </w:rPr>
        <w:t xml:space="preserve">Tabla </w:t>
      </w:r>
      <w:r w:rsidRPr="00CC2C94">
        <w:rPr>
          <w:rFonts w:cs="Times New Roman"/>
          <w:b/>
        </w:rPr>
        <w:fldChar w:fldCharType="begin"/>
      </w:r>
      <w:r w:rsidRPr="00CC2C94">
        <w:rPr>
          <w:rFonts w:cs="Times New Roman"/>
          <w:b/>
        </w:rPr>
        <w:instrText xml:space="preserve"> SEQ Tabla \* ARABIC </w:instrText>
      </w:r>
      <w:r w:rsidRPr="00CC2C94">
        <w:rPr>
          <w:rFonts w:cs="Times New Roman"/>
          <w:b/>
        </w:rPr>
        <w:fldChar w:fldCharType="separate"/>
      </w:r>
      <w:r w:rsidR="00A46DA0">
        <w:rPr>
          <w:rFonts w:cs="Times New Roman"/>
          <w:b/>
          <w:noProof/>
        </w:rPr>
        <w:t>23</w:t>
      </w:r>
      <w:r w:rsidRPr="00CC2C94">
        <w:rPr>
          <w:rFonts w:cs="Times New Roman"/>
          <w:b/>
        </w:rPr>
        <w:fldChar w:fldCharType="end"/>
      </w:r>
      <w:r w:rsidRPr="00CC2C94">
        <w:rPr>
          <w:rFonts w:cs="Times New Roman"/>
        </w:rPr>
        <w:t>. Pesos a cada Historia de Usuario.</w:t>
      </w:r>
      <w:bookmarkEnd w:id="143"/>
    </w:p>
    <w:tbl>
      <w:tblPr>
        <w:tblStyle w:val="GridTable4Accent3"/>
        <w:tblW w:w="8494" w:type="dxa"/>
        <w:tblLayout w:type="fixed"/>
        <w:tblLook w:val="04A0" w:firstRow="1" w:lastRow="0" w:firstColumn="1" w:lastColumn="0" w:noHBand="0" w:noVBand="1"/>
      </w:tblPr>
      <w:tblGrid>
        <w:gridCol w:w="579"/>
        <w:gridCol w:w="4378"/>
        <w:gridCol w:w="1275"/>
        <w:gridCol w:w="993"/>
        <w:gridCol w:w="141"/>
        <w:gridCol w:w="1128"/>
      </w:tblGrid>
      <w:tr w:rsidR="00694761" w:rsidRPr="00962C1E" w14:paraId="64812C53" w14:textId="77777777" w:rsidTr="003709B4">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79" w:type="dxa"/>
          </w:tcPr>
          <w:p w14:paraId="12245CB0" w14:textId="482467C6" w:rsidR="00694761" w:rsidRPr="00962C1E" w:rsidRDefault="003709B4" w:rsidP="003709B4">
            <w:pPr>
              <w:pBdr>
                <w:top w:val="none" w:sz="0" w:space="0" w:color="000000"/>
                <w:left w:val="none" w:sz="0" w:space="0" w:color="000000"/>
                <w:bottom w:val="none" w:sz="0" w:space="0" w:color="000000"/>
                <w:right w:val="none" w:sz="0" w:space="0" w:color="000000"/>
                <w:between w:val="none" w:sz="0" w:space="0" w:color="000000"/>
              </w:pBdr>
              <w:spacing w:line="360" w:lineRule="auto"/>
              <w:jc w:val="center"/>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Id</w:t>
            </w:r>
          </w:p>
        </w:tc>
        <w:tc>
          <w:tcPr>
            <w:tcW w:w="4378" w:type="dxa"/>
          </w:tcPr>
          <w:p w14:paraId="180498D1" w14:textId="12AA9E19" w:rsidR="00694761" w:rsidRPr="00962C1E" w:rsidRDefault="003709B4" w:rsidP="003709B4">
            <w:pPr>
              <w:pBdr>
                <w:top w:val="none" w:sz="0" w:space="0" w:color="000000"/>
                <w:left w:val="none" w:sz="0" w:space="0" w:color="000000"/>
                <w:bottom w:val="none" w:sz="0" w:space="0" w:color="000000"/>
                <w:right w:val="none" w:sz="0" w:space="0" w:color="000000"/>
                <w:between w:val="none" w:sz="0" w:space="0" w:color="000000"/>
              </w:pBd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Funcionalidad</w:t>
            </w:r>
          </w:p>
        </w:tc>
        <w:tc>
          <w:tcPr>
            <w:tcW w:w="1275" w:type="dxa"/>
          </w:tcPr>
          <w:p w14:paraId="03674B58" w14:textId="4E0DAB2F" w:rsidR="00694761" w:rsidRPr="00962C1E" w:rsidRDefault="003709B4" w:rsidP="003709B4">
            <w:pPr>
              <w:pBdr>
                <w:top w:val="none" w:sz="0" w:space="0" w:color="000000"/>
                <w:left w:val="none" w:sz="0" w:space="0" w:color="000000"/>
                <w:bottom w:val="none" w:sz="0" w:space="0" w:color="000000"/>
                <w:right w:val="none" w:sz="0" w:space="0" w:color="000000"/>
                <w:between w:val="none" w:sz="0" w:space="0" w:color="000000"/>
              </w:pBd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Valor que a</w:t>
            </w:r>
            <w:r w:rsidRPr="00962C1E">
              <w:rPr>
                <w:rFonts w:ascii="Times New Roman" w:eastAsia="Times New Roman" w:hAnsi="Times New Roman" w:cs="Times New Roman"/>
                <w:color w:val="auto"/>
                <w:sz w:val="24"/>
                <w:szCs w:val="24"/>
              </w:rPr>
              <w:t>porta</w:t>
            </w:r>
          </w:p>
        </w:tc>
        <w:tc>
          <w:tcPr>
            <w:tcW w:w="993" w:type="dxa"/>
          </w:tcPr>
          <w:p w14:paraId="2CC21209" w14:textId="1772FD38" w:rsidR="00694761" w:rsidRPr="00962C1E" w:rsidRDefault="003709B4" w:rsidP="003709B4">
            <w:pPr>
              <w:pBdr>
                <w:top w:val="none" w:sz="0" w:space="0" w:color="000000"/>
                <w:left w:val="none" w:sz="0" w:space="0" w:color="000000"/>
                <w:bottom w:val="none" w:sz="0" w:space="0" w:color="000000"/>
                <w:right w:val="none" w:sz="0" w:space="0" w:color="000000"/>
                <w:between w:val="none" w:sz="0" w:space="0" w:color="000000"/>
              </w:pBd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Valor de c</w:t>
            </w:r>
            <w:r w:rsidRPr="00962C1E">
              <w:rPr>
                <w:rFonts w:ascii="Times New Roman" w:eastAsia="Times New Roman" w:hAnsi="Times New Roman" w:cs="Times New Roman"/>
                <w:color w:val="auto"/>
                <w:sz w:val="24"/>
                <w:szCs w:val="24"/>
              </w:rPr>
              <w:t>oste</w:t>
            </w:r>
          </w:p>
        </w:tc>
        <w:tc>
          <w:tcPr>
            <w:tcW w:w="1269" w:type="dxa"/>
            <w:gridSpan w:val="2"/>
          </w:tcPr>
          <w:p w14:paraId="2C3ABD69" w14:textId="6FD36811" w:rsidR="00694761" w:rsidRPr="00962C1E" w:rsidRDefault="003709B4" w:rsidP="003709B4">
            <w:pPr>
              <w:pBdr>
                <w:top w:val="none" w:sz="0" w:space="0" w:color="000000"/>
                <w:left w:val="none" w:sz="0" w:space="0" w:color="000000"/>
                <w:bottom w:val="none" w:sz="0" w:space="0" w:color="000000"/>
                <w:right w:val="none" w:sz="0" w:space="0" w:color="000000"/>
                <w:between w:val="none" w:sz="0" w:space="0" w:color="000000"/>
              </w:pBd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Valor de r</w:t>
            </w:r>
            <w:r w:rsidRPr="00962C1E">
              <w:rPr>
                <w:rFonts w:ascii="Times New Roman" w:eastAsia="Times New Roman" w:hAnsi="Times New Roman" w:cs="Times New Roman"/>
                <w:color w:val="auto"/>
                <w:sz w:val="24"/>
                <w:szCs w:val="24"/>
              </w:rPr>
              <w:t>iesgos</w:t>
            </w:r>
          </w:p>
        </w:tc>
      </w:tr>
      <w:tr w:rsidR="00694761" w:rsidRPr="00962C1E" w14:paraId="515C0865" w14:textId="77777777" w:rsidTr="00370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14:paraId="4A8E5B6C"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1</w:t>
            </w:r>
          </w:p>
        </w:tc>
        <w:tc>
          <w:tcPr>
            <w:tcW w:w="4378" w:type="dxa"/>
          </w:tcPr>
          <w:p w14:paraId="52560DF5" w14:textId="77777777" w:rsidR="00694761" w:rsidRPr="00962C1E" w:rsidRDefault="00694761" w:rsidP="003709B4">
            <w:pPr>
              <w:pBdr>
                <w:top w:val="none" w:sz="0" w:space="0" w:color="000000"/>
                <w:left w:val="none" w:sz="0" w:space="0" w:color="000000"/>
                <w:bottom w:val="none" w:sz="0" w:space="0" w:color="000000"/>
                <w:right w:val="none" w:sz="0" w:space="0" w:color="000000"/>
                <w:between w:val="none" w:sz="0" w:space="0" w:color="000000"/>
              </w:pBd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la ubicación de  la provincia de Cotopaxi</w:t>
            </w:r>
          </w:p>
        </w:tc>
        <w:tc>
          <w:tcPr>
            <w:tcW w:w="1275" w:type="dxa"/>
          </w:tcPr>
          <w:p w14:paraId="4A625408" w14:textId="77777777" w:rsidR="00694761" w:rsidRPr="00962C1E" w:rsidRDefault="00C177E9" w:rsidP="00694761">
            <w:pPr>
              <w:pBdr>
                <w:top w:val="none" w:sz="0" w:space="0" w:color="000000"/>
                <w:left w:val="none" w:sz="0" w:space="0" w:color="000000"/>
                <w:bottom w:val="none" w:sz="0" w:space="0" w:color="000000"/>
                <w:right w:val="none" w:sz="0" w:space="0" w:color="000000"/>
                <w:between w:val="none" w:sz="0" w:space="0" w:color="000000"/>
              </w:pBd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5</w:t>
            </w:r>
          </w:p>
        </w:tc>
        <w:tc>
          <w:tcPr>
            <w:tcW w:w="1134" w:type="dxa"/>
            <w:gridSpan w:val="2"/>
          </w:tcPr>
          <w:p w14:paraId="393EA38E" w14:textId="77777777" w:rsidR="00694761" w:rsidRPr="00962C1E" w:rsidRDefault="00743876" w:rsidP="00694761">
            <w:pPr>
              <w:pBdr>
                <w:top w:val="none" w:sz="0" w:space="0" w:color="000000"/>
                <w:left w:val="none" w:sz="0" w:space="0" w:color="000000"/>
                <w:bottom w:val="none" w:sz="0" w:space="0" w:color="000000"/>
                <w:right w:val="none" w:sz="0" w:space="0" w:color="000000"/>
                <w:between w:val="none" w:sz="0" w:space="0" w:color="000000"/>
              </w:pBd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tc>
        <w:tc>
          <w:tcPr>
            <w:tcW w:w="1128" w:type="dxa"/>
          </w:tcPr>
          <w:p w14:paraId="33154099" w14:textId="77777777" w:rsidR="00694761" w:rsidRPr="00962C1E" w:rsidRDefault="00C177E9" w:rsidP="00694761">
            <w:pPr>
              <w:pBdr>
                <w:top w:val="none" w:sz="0" w:space="0" w:color="000000"/>
                <w:left w:val="none" w:sz="0" w:space="0" w:color="000000"/>
                <w:bottom w:val="none" w:sz="0" w:space="0" w:color="000000"/>
                <w:right w:val="none" w:sz="0" w:space="0" w:color="000000"/>
                <w:between w:val="none" w:sz="0" w:space="0" w:color="000000"/>
              </w:pBd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w:t>
            </w:r>
          </w:p>
        </w:tc>
      </w:tr>
      <w:tr w:rsidR="00694761" w:rsidRPr="00962C1E" w14:paraId="0F0143CE" w14:textId="77777777" w:rsidTr="003709B4">
        <w:tc>
          <w:tcPr>
            <w:cnfStyle w:val="001000000000" w:firstRow="0" w:lastRow="0" w:firstColumn="1" w:lastColumn="0" w:oddVBand="0" w:evenVBand="0" w:oddHBand="0" w:evenHBand="0" w:firstRowFirstColumn="0" w:firstRowLastColumn="0" w:lastRowFirstColumn="0" w:lastRowLastColumn="0"/>
            <w:tcW w:w="579" w:type="dxa"/>
          </w:tcPr>
          <w:p w14:paraId="52BAEA39"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2</w:t>
            </w:r>
          </w:p>
        </w:tc>
        <w:tc>
          <w:tcPr>
            <w:tcW w:w="4378" w:type="dxa"/>
          </w:tcPr>
          <w:p w14:paraId="67B87D3F" w14:textId="77777777" w:rsidR="00694761" w:rsidRPr="00962C1E" w:rsidRDefault="00694761" w:rsidP="003709B4">
            <w:pPr>
              <w:pBdr>
                <w:top w:val="none" w:sz="0" w:space="0" w:color="000000"/>
                <w:left w:val="none" w:sz="0" w:space="0" w:color="000000"/>
                <w:bottom w:val="none" w:sz="0" w:space="0" w:color="000000"/>
                <w:right w:val="none" w:sz="0" w:space="0" w:color="000000"/>
                <w:between w:val="none" w:sz="0" w:space="0" w:color="000000"/>
              </w:pBd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simbologías turísticas de la provincia de Cotopaxi</w:t>
            </w:r>
          </w:p>
        </w:tc>
        <w:tc>
          <w:tcPr>
            <w:tcW w:w="1275" w:type="dxa"/>
          </w:tcPr>
          <w:p w14:paraId="2BA9D359" w14:textId="77777777" w:rsidR="00694761" w:rsidRPr="00962C1E" w:rsidRDefault="00743876" w:rsidP="00694761">
            <w:pPr>
              <w:pBdr>
                <w:top w:val="none" w:sz="0" w:space="0" w:color="000000"/>
                <w:left w:val="none" w:sz="0" w:space="0" w:color="000000"/>
                <w:bottom w:val="none" w:sz="0" w:space="0" w:color="000000"/>
                <w:right w:val="none" w:sz="0" w:space="0" w:color="000000"/>
                <w:between w:val="none" w:sz="0" w:space="0" w:color="000000"/>
              </w:pBd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4</w:t>
            </w:r>
          </w:p>
        </w:tc>
        <w:tc>
          <w:tcPr>
            <w:tcW w:w="1134" w:type="dxa"/>
            <w:gridSpan w:val="2"/>
          </w:tcPr>
          <w:p w14:paraId="2D1DC1AB" w14:textId="77777777" w:rsidR="00694761" w:rsidRPr="00962C1E" w:rsidRDefault="00743876" w:rsidP="00694761">
            <w:pPr>
              <w:pBdr>
                <w:top w:val="none" w:sz="0" w:space="0" w:color="000000"/>
                <w:left w:val="none" w:sz="0" w:space="0" w:color="000000"/>
                <w:bottom w:val="none" w:sz="0" w:space="0" w:color="000000"/>
                <w:right w:val="none" w:sz="0" w:space="0" w:color="000000"/>
                <w:between w:val="none" w:sz="0" w:space="0" w:color="000000"/>
              </w:pBd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tc>
        <w:tc>
          <w:tcPr>
            <w:tcW w:w="1128" w:type="dxa"/>
          </w:tcPr>
          <w:p w14:paraId="699B89C5" w14:textId="77777777" w:rsidR="00694761" w:rsidRPr="00962C1E" w:rsidRDefault="00743876" w:rsidP="00694761">
            <w:pPr>
              <w:pBdr>
                <w:top w:val="none" w:sz="0" w:space="0" w:color="000000"/>
                <w:left w:val="none" w:sz="0" w:space="0" w:color="000000"/>
                <w:bottom w:val="none" w:sz="0" w:space="0" w:color="000000"/>
                <w:right w:val="none" w:sz="0" w:space="0" w:color="000000"/>
                <w:between w:val="none" w:sz="0" w:space="0" w:color="000000"/>
              </w:pBd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tc>
      </w:tr>
      <w:tr w:rsidR="00694761" w:rsidRPr="00962C1E" w14:paraId="4D82971E" w14:textId="77777777" w:rsidTr="00370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14:paraId="3E92E544"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3</w:t>
            </w:r>
          </w:p>
        </w:tc>
        <w:tc>
          <w:tcPr>
            <w:tcW w:w="4378" w:type="dxa"/>
          </w:tcPr>
          <w:p w14:paraId="24723AB8" w14:textId="77777777" w:rsidR="00694761" w:rsidRPr="00962C1E" w:rsidRDefault="00694761" w:rsidP="003709B4">
            <w:pPr>
              <w:pBdr>
                <w:top w:val="none" w:sz="0" w:space="0" w:color="000000"/>
                <w:left w:val="none" w:sz="0" w:space="0" w:color="000000"/>
                <w:bottom w:val="none" w:sz="0" w:space="0" w:color="000000"/>
                <w:right w:val="none" w:sz="0" w:space="0" w:color="000000"/>
                <w:between w:val="none" w:sz="0" w:space="0" w:color="000000"/>
              </w:pBd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las festividades importantes de la provincia de Cotopaxi</w:t>
            </w:r>
          </w:p>
        </w:tc>
        <w:tc>
          <w:tcPr>
            <w:tcW w:w="1275" w:type="dxa"/>
          </w:tcPr>
          <w:p w14:paraId="4D437697" w14:textId="77777777" w:rsidR="00694761" w:rsidRPr="00962C1E" w:rsidRDefault="00743876" w:rsidP="00694761">
            <w:pPr>
              <w:pBdr>
                <w:top w:val="none" w:sz="0" w:space="0" w:color="000000"/>
                <w:left w:val="none" w:sz="0" w:space="0" w:color="000000"/>
                <w:bottom w:val="none" w:sz="0" w:space="0" w:color="000000"/>
                <w:right w:val="none" w:sz="0" w:space="0" w:color="000000"/>
                <w:between w:val="none" w:sz="0" w:space="0" w:color="000000"/>
              </w:pBd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4</w:t>
            </w:r>
          </w:p>
        </w:tc>
        <w:tc>
          <w:tcPr>
            <w:tcW w:w="1134" w:type="dxa"/>
            <w:gridSpan w:val="2"/>
          </w:tcPr>
          <w:p w14:paraId="30295F37" w14:textId="77777777" w:rsidR="00694761" w:rsidRPr="00962C1E" w:rsidRDefault="00C177E9" w:rsidP="00694761">
            <w:pPr>
              <w:pBdr>
                <w:top w:val="none" w:sz="0" w:space="0" w:color="000000"/>
                <w:left w:val="none" w:sz="0" w:space="0" w:color="000000"/>
                <w:bottom w:val="none" w:sz="0" w:space="0" w:color="000000"/>
                <w:right w:val="none" w:sz="0" w:space="0" w:color="000000"/>
                <w:between w:val="none" w:sz="0" w:space="0" w:color="000000"/>
              </w:pBd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w:t>
            </w:r>
          </w:p>
        </w:tc>
        <w:tc>
          <w:tcPr>
            <w:tcW w:w="1128" w:type="dxa"/>
          </w:tcPr>
          <w:p w14:paraId="3E368B16" w14:textId="77777777" w:rsidR="00694761" w:rsidRPr="00962C1E" w:rsidRDefault="00C177E9" w:rsidP="00694761">
            <w:pPr>
              <w:pBdr>
                <w:top w:val="none" w:sz="0" w:space="0" w:color="000000"/>
                <w:left w:val="none" w:sz="0" w:space="0" w:color="000000"/>
                <w:bottom w:val="none" w:sz="0" w:space="0" w:color="000000"/>
                <w:right w:val="none" w:sz="0" w:space="0" w:color="000000"/>
                <w:between w:val="none" w:sz="0" w:space="0" w:color="000000"/>
              </w:pBd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w:t>
            </w:r>
          </w:p>
        </w:tc>
      </w:tr>
      <w:tr w:rsidR="00694761" w:rsidRPr="00962C1E" w14:paraId="349C3EAC" w14:textId="77777777" w:rsidTr="003709B4">
        <w:tc>
          <w:tcPr>
            <w:cnfStyle w:val="001000000000" w:firstRow="0" w:lastRow="0" w:firstColumn="1" w:lastColumn="0" w:oddVBand="0" w:evenVBand="0" w:oddHBand="0" w:evenHBand="0" w:firstRowFirstColumn="0" w:firstRowLastColumn="0" w:lastRowFirstColumn="0" w:lastRowLastColumn="0"/>
            <w:tcW w:w="579" w:type="dxa"/>
          </w:tcPr>
          <w:p w14:paraId="25EC48B8"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4</w:t>
            </w:r>
          </w:p>
        </w:tc>
        <w:tc>
          <w:tcPr>
            <w:tcW w:w="4378" w:type="dxa"/>
          </w:tcPr>
          <w:p w14:paraId="74AE871E" w14:textId="77777777" w:rsidR="00694761" w:rsidRPr="00962C1E" w:rsidRDefault="00694761" w:rsidP="003709B4">
            <w:pPr>
              <w:pBdr>
                <w:top w:val="none" w:sz="0" w:space="0" w:color="000000"/>
                <w:left w:val="none" w:sz="0" w:space="0" w:color="000000"/>
                <w:bottom w:val="none" w:sz="0" w:space="0" w:color="000000"/>
                <w:right w:val="none" w:sz="0" w:space="0" w:color="000000"/>
                <w:between w:val="none" w:sz="0" w:space="0" w:color="000000"/>
              </w:pBd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símbolos de actividad volcánica del volcán Cotopaxi</w:t>
            </w:r>
          </w:p>
        </w:tc>
        <w:tc>
          <w:tcPr>
            <w:tcW w:w="1275" w:type="dxa"/>
          </w:tcPr>
          <w:p w14:paraId="668286A7" w14:textId="77777777" w:rsidR="00694761" w:rsidRPr="00962C1E" w:rsidRDefault="00743876" w:rsidP="00694761">
            <w:pPr>
              <w:pBdr>
                <w:top w:val="none" w:sz="0" w:space="0" w:color="000000"/>
                <w:left w:val="none" w:sz="0" w:space="0" w:color="000000"/>
                <w:bottom w:val="none" w:sz="0" w:space="0" w:color="000000"/>
                <w:right w:val="none" w:sz="0" w:space="0" w:color="000000"/>
                <w:between w:val="none" w:sz="0" w:space="0" w:color="000000"/>
              </w:pBd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w:t>
            </w:r>
          </w:p>
        </w:tc>
        <w:tc>
          <w:tcPr>
            <w:tcW w:w="1134" w:type="dxa"/>
            <w:gridSpan w:val="2"/>
          </w:tcPr>
          <w:p w14:paraId="38749F24" w14:textId="77777777" w:rsidR="00694761" w:rsidRPr="00962C1E" w:rsidRDefault="00C177E9" w:rsidP="00694761">
            <w:pPr>
              <w:pBdr>
                <w:top w:val="none" w:sz="0" w:space="0" w:color="000000"/>
                <w:left w:val="none" w:sz="0" w:space="0" w:color="000000"/>
                <w:bottom w:val="none" w:sz="0" w:space="0" w:color="000000"/>
                <w:right w:val="none" w:sz="0" w:space="0" w:color="000000"/>
                <w:between w:val="none" w:sz="0" w:space="0" w:color="000000"/>
              </w:pBd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w:t>
            </w:r>
          </w:p>
        </w:tc>
        <w:tc>
          <w:tcPr>
            <w:tcW w:w="1128" w:type="dxa"/>
          </w:tcPr>
          <w:p w14:paraId="6D0A0630" w14:textId="77777777" w:rsidR="00694761" w:rsidRPr="00962C1E" w:rsidRDefault="00743876" w:rsidP="00694761">
            <w:pPr>
              <w:pBdr>
                <w:top w:val="none" w:sz="0" w:space="0" w:color="000000"/>
                <w:left w:val="none" w:sz="0" w:space="0" w:color="000000"/>
                <w:bottom w:val="none" w:sz="0" w:space="0" w:color="000000"/>
                <w:right w:val="none" w:sz="0" w:space="0" w:color="000000"/>
                <w:between w:val="none" w:sz="0" w:space="0" w:color="000000"/>
              </w:pBd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w:t>
            </w:r>
          </w:p>
        </w:tc>
      </w:tr>
      <w:tr w:rsidR="00694761" w:rsidRPr="00962C1E" w14:paraId="79BD9E34" w14:textId="77777777" w:rsidTr="00370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14:paraId="691D213A"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5</w:t>
            </w:r>
          </w:p>
        </w:tc>
        <w:tc>
          <w:tcPr>
            <w:tcW w:w="4378" w:type="dxa"/>
          </w:tcPr>
          <w:p w14:paraId="1D90989F" w14:textId="77777777" w:rsidR="00694761" w:rsidRPr="00962C1E" w:rsidRDefault="00694761" w:rsidP="003709B4">
            <w:pPr>
              <w:pBdr>
                <w:top w:val="none" w:sz="0" w:space="0" w:color="000000"/>
                <w:left w:val="none" w:sz="0" w:space="0" w:color="000000"/>
                <w:bottom w:val="none" w:sz="0" w:space="0" w:color="000000"/>
                <w:right w:val="none" w:sz="0" w:space="0" w:color="000000"/>
                <w:between w:val="none" w:sz="0" w:space="0" w:color="000000"/>
              </w:pBd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las distancias entre Latacunga y otras provincias del Ecuador.</w:t>
            </w:r>
          </w:p>
        </w:tc>
        <w:tc>
          <w:tcPr>
            <w:tcW w:w="1275" w:type="dxa"/>
          </w:tcPr>
          <w:p w14:paraId="4F3BCA7A" w14:textId="77777777" w:rsidR="00694761" w:rsidRPr="00962C1E" w:rsidRDefault="00743876" w:rsidP="00694761">
            <w:pPr>
              <w:pBdr>
                <w:top w:val="none" w:sz="0" w:space="0" w:color="000000"/>
                <w:left w:val="none" w:sz="0" w:space="0" w:color="000000"/>
                <w:bottom w:val="none" w:sz="0" w:space="0" w:color="000000"/>
                <w:right w:val="none" w:sz="0" w:space="0" w:color="000000"/>
                <w:between w:val="none" w:sz="0" w:space="0" w:color="000000"/>
              </w:pBd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w:t>
            </w:r>
          </w:p>
        </w:tc>
        <w:tc>
          <w:tcPr>
            <w:tcW w:w="1134" w:type="dxa"/>
            <w:gridSpan w:val="2"/>
          </w:tcPr>
          <w:p w14:paraId="43D3856F" w14:textId="77777777" w:rsidR="00694761" w:rsidRPr="00962C1E" w:rsidRDefault="00743876" w:rsidP="00694761">
            <w:pPr>
              <w:pBdr>
                <w:top w:val="none" w:sz="0" w:space="0" w:color="000000"/>
                <w:left w:val="none" w:sz="0" w:space="0" w:color="000000"/>
                <w:bottom w:val="none" w:sz="0" w:space="0" w:color="000000"/>
                <w:right w:val="none" w:sz="0" w:space="0" w:color="000000"/>
                <w:between w:val="none" w:sz="0" w:space="0" w:color="000000"/>
              </w:pBd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tc>
        <w:tc>
          <w:tcPr>
            <w:tcW w:w="1128" w:type="dxa"/>
          </w:tcPr>
          <w:p w14:paraId="24B2C85F" w14:textId="77777777" w:rsidR="00694761" w:rsidRPr="00962C1E" w:rsidRDefault="00743876" w:rsidP="00694761">
            <w:pPr>
              <w:pBdr>
                <w:top w:val="none" w:sz="0" w:space="0" w:color="000000"/>
                <w:left w:val="none" w:sz="0" w:space="0" w:color="000000"/>
                <w:bottom w:val="none" w:sz="0" w:space="0" w:color="000000"/>
                <w:right w:val="none" w:sz="0" w:space="0" w:color="000000"/>
                <w:between w:val="none" w:sz="0" w:space="0" w:color="000000"/>
              </w:pBd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tc>
      </w:tr>
      <w:tr w:rsidR="00694761" w:rsidRPr="00962C1E" w14:paraId="0D334E3D" w14:textId="77777777" w:rsidTr="003709B4">
        <w:tc>
          <w:tcPr>
            <w:cnfStyle w:val="001000000000" w:firstRow="0" w:lastRow="0" w:firstColumn="1" w:lastColumn="0" w:oddVBand="0" w:evenVBand="0" w:oddHBand="0" w:evenHBand="0" w:firstRowFirstColumn="0" w:firstRowLastColumn="0" w:lastRowFirstColumn="0" w:lastRowLastColumn="0"/>
            <w:tcW w:w="579" w:type="dxa"/>
          </w:tcPr>
          <w:p w14:paraId="7A6B2BD8"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6</w:t>
            </w:r>
          </w:p>
        </w:tc>
        <w:tc>
          <w:tcPr>
            <w:tcW w:w="4378" w:type="dxa"/>
          </w:tcPr>
          <w:p w14:paraId="7C7E0084" w14:textId="77777777" w:rsidR="00694761" w:rsidRPr="00962C1E" w:rsidRDefault="00694761" w:rsidP="003709B4">
            <w:pPr>
              <w:pBdr>
                <w:top w:val="none" w:sz="0" w:space="0" w:color="000000"/>
                <w:left w:val="none" w:sz="0" w:space="0" w:color="000000"/>
                <w:bottom w:val="none" w:sz="0" w:space="0" w:color="000000"/>
                <w:right w:val="none" w:sz="0" w:space="0" w:color="000000"/>
                <w:between w:val="none" w:sz="0" w:space="0" w:color="000000"/>
              </w:pBd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División Política</w:t>
            </w:r>
          </w:p>
        </w:tc>
        <w:tc>
          <w:tcPr>
            <w:tcW w:w="1275" w:type="dxa"/>
          </w:tcPr>
          <w:p w14:paraId="08E6BC52" w14:textId="77777777" w:rsidR="00694761" w:rsidRPr="00962C1E" w:rsidRDefault="00C177E9" w:rsidP="00694761">
            <w:pPr>
              <w:pBdr>
                <w:top w:val="none" w:sz="0" w:space="0" w:color="000000"/>
                <w:left w:val="none" w:sz="0" w:space="0" w:color="000000"/>
                <w:bottom w:val="none" w:sz="0" w:space="0" w:color="000000"/>
                <w:right w:val="none" w:sz="0" w:space="0" w:color="000000"/>
                <w:between w:val="none" w:sz="0" w:space="0" w:color="000000"/>
              </w:pBd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w:t>
            </w:r>
          </w:p>
        </w:tc>
        <w:tc>
          <w:tcPr>
            <w:tcW w:w="1134" w:type="dxa"/>
            <w:gridSpan w:val="2"/>
          </w:tcPr>
          <w:p w14:paraId="16D34CB7" w14:textId="77777777" w:rsidR="00694761" w:rsidRPr="00962C1E" w:rsidRDefault="00C177E9" w:rsidP="00694761">
            <w:pPr>
              <w:pBdr>
                <w:top w:val="none" w:sz="0" w:space="0" w:color="000000"/>
                <w:left w:val="none" w:sz="0" w:space="0" w:color="000000"/>
                <w:bottom w:val="none" w:sz="0" w:space="0" w:color="000000"/>
                <w:right w:val="none" w:sz="0" w:space="0" w:color="000000"/>
                <w:between w:val="none" w:sz="0" w:space="0" w:color="000000"/>
              </w:pBd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w:t>
            </w:r>
          </w:p>
        </w:tc>
        <w:tc>
          <w:tcPr>
            <w:tcW w:w="1128" w:type="dxa"/>
          </w:tcPr>
          <w:p w14:paraId="4332C16D" w14:textId="77777777" w:rsidR="00694761" w:rsidRPr="00962C1E" w:rsidRDefault="00C177E9" w:rsidP="00694761">
            <w:pPr>
              <w:pBdr>
                <w:top w:val="none" w:sz="0" w:space="0" w:color="000000"/>
                <w:left w:val="none" w:sz="0" w:space="0" w:color="000000"/>
                <w:bottom w:val="none" w:sz="0" w:space="0" w:color="000000"/>
                <w:right w:val="none" w:sz="0" w:space="0" w:color="000000"/>
                <w:between w:val="none" w:sz="0" w:space="0" w:color="000000"/>
              </w:pBd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w:t>
            </w:r>
          </w:p>
        </w:tc>
      </w:tr>
      <w:tr w:rsidR="00694761" w:rsidRPr="00962C1E" w14:paraId="2412830B" w14:textId="77777777" w:rsidTr="00370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14:paraId="044D3342"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7</w:t>
            </w:r>
          </w:p>
        </w:tc>
        <w:tc>
          <w:tcPr>
            <w:tcW w:w="4378" w:type="dxa"/>
          </w:tcPr>
          <w:p w14:paraId="20B42E31" w14:textId="77777777" w:rsidR="00694761" w:rsidRPr="00962C1E" w:rsidRDefault="00694761" w:rsidP="003709B4">
            <w:pPr>
              <w:pBdr>
                <w:top w:val="none" w:sz="0" w:space="0" w:color="000000"/>
                <w:left w:val="none" w:sz="0" w:space="0" w:color="000000"/>
                <w:bottom w:val="none" w:sz="0" w:space="0" w:color="000000"/>
                <w:right w:val="none" w:sz="0" w:space="0" w:color="000000"/>
                <w:between w:val="none" w:sz="0" w:space="0" w:color="000000"/>
              </w:pBd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Atractivos Turísticos</w:t>
            </w:r>
          </w:p>
        </w:tc>
        <w:tc>
          <w:tcPr>
            <w:tcW w:w="1275" w:type="dxa"/>
          </w:tcPr>
          <w:p w14:paraId="3B5CBEA8" w14:textId="77777777" w:rsidR="00694761" w:rsidRPr="00962C1E" w:rsidRDefault="00743876" w:rsidP="00694761">
            <w:pPr>
              <w:pBdr>
                <w:top w:val="none" w:sz="0" w:space="0" w:color="000000"/>
                <w:left w:val="none" w:sz="0" w:space="0" w:color="000000"/>
                <w:bottom w:val="none" w:sz="0" w:space="0" w:color="000000"/>
                <w:right w:val="none" w:sz="0" w:space="0" w:color="000000"/>
                <w:between w:val="none" w:sz="0" w:space="0" w:color="000000"/>
              </w:pBd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tc>
        <w:tc>
          <w:tcPr>
            <w:tcW w:w="1134" w:type="dxa"/>
            <w:gridSpan w:val="2"/>
          </w:tcPr>
          <w:p w14:paraId="700AF6FD" w14:textId="77777777" w:rsidR="00694761" w:rsidRPr="00962C1E" w:rsidRDefault="00743876" w:rsidP="00694761">
            <w:pPr>
              <w:pBdr>
                <w:top w:val="none" w:sz="0" w:space="0" w:color="000000"/>
                <w:left w:val="none" w:sz="0" w:space="0" w:color="000000"/>
                <w:bottom w:val="none" w:sz="0" w:space="0" w:color="000000"/>
                <w:right w:val="none" w:sz="0" w:space="0" w:color="000000"/>
                <w:between w:val="none" w:sz="0" w:space="0" w:color="000000"/>
              </w:pBd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w:t>
            </w:r>
          </w:p>
        </w:tc>
        <w:tc>
          <w:tcPr>
            <w:tcW w:w="1128" w:type="dxa"/>
          </w:tcPr>
          <w:p w14:paraId="6FB23E72" w14:textId="77777777" w:rsidR="00694761" w:rsidRPr="00962C1E" w:rsidRDefault="00743876" w:rsidP="00694761">
            <w:pPr>
              <w:pBdr>
                <w:top w:val="none" w:sz="0" w:space="0" w:color="000000"/>
                <w:left w:val="none" w:sz="0" w:space="0" w:color="000000"/>
                <w:bottom w:val="none" w:sz="0" w:space="0" w:color="000000"/>
                <w:right w:val="none" w:sz="0" w:space="0" w:color="000000"/>
                <w:between w:val="none" w:sz="0" w:space="0" w:color="000000"/>
              </w:pBd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w:t>
            </w:r>
          </w:p>
        </w:tc>
      </w:tr>
      <w:tr w:rsidR="00694761" w:rsidRPr="00962C1E" w14:paraId="2D990B11" w14:textId="77777777" w:rsidTr="003709B4">
        <w:tc>
          <w:tcPr>
            <w:cnfStyle w:val="001000000000" w:firstRow="0" w:lastRow="0" w:firstColumn="1" w:lastColumn="0" w:oddVBand="0" w:evenVBand="0" w:oddHBand="0" w:evenHBand="0" w:firstRowFirstColumn="0" w:firstRowLastColumn="0" w:lastRowFirstColumn="0" w:lastRowLastColumn="0"/>
            <w:tcW w:w="579" w:type="dxa"/>
          </w:tcPr>
          <w:p w14:paraId="7539F890"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8</w:t>
            </w:r>
          </w:p>
        </w:tc>
        <w:tc>
          <w:tcPr>
            <w:tcW w:w="4378" w:type="dxa"/>
          </w:tcPr>
          <w:p w14:paraId="4C0195A9" w14:textId="77777777" w:rsidR="00694761" w:rsidRPr="00962C1E" w:rsidRDefault="00694761" w:rsidP="003709B4">
            <w:pPr>
              <w:pBdr>
                <w:top w:val="none" w:sz="0" w:space="0" w:color="000000"/>
                <w:left w:val="none" w:sz="0" w:space="0" w:color="000000"/>
                <w:bottom w:val="none" w:sz="0" w:space="0" w:color="000000"/>
                <w:right w:val="none" w:sz="0" w:space="0" w:color="000000"/>
                <w:between w:val="none" w:sz="0" w:space="0" w:color="000000"/>
              </w:pBd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Atractivos Turísticos por Mapas</w:t>
            </w:r>
          </w:p>
        </w:tc>
        <w:tc>
          <w:tcPr>
            <w:tcW w:w="1275" w:type="dxa"/>
          </w:tcPr>
          <w:p w14:paraId="73D75D37" w14:textId="77777777" w:rsidR="00694761" w:rsidRPr="00962C1E" w:rsidRDefault="00743876"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tc>
        <w:tc>
          <w:tcPr>
            <w:tcW w:w="1134" w:type="dxa"/>
            <w:gridSpan w:val="2"/>
          </w:tcPr>
          <w:p w14:paraId="28200B9B" w14:textId="77777777" w:rsidR="00694761" w:rsidRPr="00962C1E" w:rsidRDefault="00743876"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tc>
        <w:tc>
          <w:tcPr>
            <w:tcW w:w="1128" w:type="dxa"/>
          </w:tcPr>
          <w:p w14:paraId="706A0043" w14:textId="77777777" w:rsidR="00694761" w:rsidRPr="00962C1E" w:rsidRDefault="00743876"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w:t>
            </w:r>
          </w:p>
        </w:tc>
      </w:tr>
      <w:tr w:rsidR="00694761" w:rsidRPr="00962C1E" w14:paraId="24EAC6B7" w14:textId="77777777" w:rsidTr="00370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14:paraId="634A6769" w14:textId="77777777" w:rsidR="00694761" w:rsidRPr="00962C1E" w:rsidRDefault="00694761"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9</w:t>
            </w:r>
          </w:p>
        </w:tc>
        <w:tc>
          <w:tcPr>
            <w:tcW w:w="4378" w:type="dxa"/>
          </w:tcPr>
          <w:p w14:paraId="386E17FD" w14:textId="77777777" w:rsidR="00694761" w:rsidRPr="00962C1E" w:rsidRDefault="00694761" w:rsidP="003709B4">
            <w:pPr>
              <w:pBdr>
                <w:top w:val="none" w:sz="0" w:space="0" w:color="000000"/>
                <w:left w:val="none" w:sz="0" w:space="0" w:color="000000"/>
                <w:bottom w:val="none" w:sz="0" w:space="0" w:color="000000"/>
                <w:right w:val="none" w:sz="0" w:space="0" w:color="000000"/>
                <w:between w:val="none" w:sz="0" w:space="0" w:color="000000"/>
              </w:pBd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Aplicación Offline y Online</w:t>
            </w:r>
          </w:p>
        </w:tc>
        <w:tc>
          <w:tcPr>
            <w:tcW w:w="1275" w:type="dxa"/>
          </w:tcPr>
          <w:p w14:paraId="729B0D83" w14:textId="77777777" w:rsidR="00694761" w:rsidRPr="00962C1E" w:rsidRDefault="00743876"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tc>
        <w:tc>
          <w:tcPr>
            <w:tcW w:w="1134" w:type="dxa"/>
            <w:gridSpan w:val="2"/>
          </w:tcPr>
          <w:p w14:paraId="41625B2B" w14:textId="77777777" w:rsidR="00694761" w:rsidRPr="00962C1E" w:rsidRDefault="00743876"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w:t>
            </w:r>
          </w:p>
        </w:tc>
        <w:tc>
          <w:tcPr>
            <w:tcW w:w="1128" w:type="dxa"/>
          </w:tcPr>
          <w:p w14:paraId="75504EC5" w14:textId="77777777" w:rsidR="00694761" w:rsidRPr="00962C1E" w:rsidRDefault="00743876" w:rsidP="00694761">
            <w:pPr>
              <w:pBdr>
                <w:top w:val="none" w:sz="0" w:space="0" w:color="000000"/>
                <w:left w:val="none" w:sz="0" w:space="0" w:color="000000"/>
                <w:bottom w:val="none" w:sz="0" w:space="0" w:color="000000"/>
                <w:right w:val="none" w:sz="0" w:space="0" w:color="000000"/>
                <w:between w:val="none" w:sz="0" w:space="0" w:color="000000"/>
              </w:pBd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w:t>
            </w:r>
          </w:p>
        </w:tc>
      </w:tr>
    </w:tbl>
    <w:p w14:paraId="5DD62ABA" w14:textId="77777777" w:rsidR="00694761" w:rsidRPr="00CC2C94" w:rsidRDefault="00694761"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18"/>
          <w:szCs w:val="24"/>
        </w:rPr>
      </w:pPr>
      <w:r w:rsidRPr="00CC2C94">
        <w:rPr>
          <w:rFonts w:ascii="Times New Roman" w:eastAsia="Times New Roman" w:hAnsi="Times New Roman" w:cs="Times New Roman"/>
          <w:b/>
          <w:color w:val="auto"/>
          <w:sz w:val="18"/>
          <w:szCs w:val="24"/>
        </w:rPr>
        <w:t>Elaborado por:</w:t>
      </w:r>
      <w:r w:rsidRPr="00CC2C94">
        <w:rPr>
          <w:rFonts w:ascii="Times New Roman" w:eastAsia="Times New Roman" w:hAnsi="Times New Roman" w:cs="Times New Roman"/>
          <w:color w:val="auto"/>
          <w:sz w:val="18"/>
          <w:szCs w:val="24"/>
        </w:rPr>
        <w:t xml:space="preserve"> Los investigadores</w:t>
      </w:r>
    </w:p>
    <w:p w14:paraId="7C321003" w14:textId="77777777" w:rsidR="00CC2C94" w:rsidRDefault="00CC2C94" w:rsidP="00CC2C94">
      <w:pPr>
        <w:pStyle w:val="Epgrafe"/>
        <w:keepNext/>
      </w:pPr>
    </w:p>
    <w:p w14:paraId="279D3941" w14:textId="59F0975A" w:rsidR="00CC2C94" w:rsidRPr="00CC2C94" w:rsidRDefault="00CC2C94" w:rsidP="00CC2C94">
      <w:pPr>
        <w:pStyle w:val="Epgrafe"/>
        <w:keepNext/>
        <w:spacing w:after="0"/>
        <w:rPr>
          <w:rFonts w:cs="Times New Roman"/>
        </w:rPr>
      </w:pPr>
      <w:bookmarkStart w:id="144" w:name="_Toc504978738"/>
      <w:r w:rsidRPr="00A82D7A">
        <w:rPr>
          <w:rFonts w:cs="Times New Roman"/>
          <w:b/>
        </w:rPr>
        <w:t xml:space="preserve">Tabla </w:t>
      </w:r>
      <w:r w:rsidRPr="00A82D7A">
        <w:rPr>
          <w:rFonts w:cs="Times New Roman"/>
          <w:b/>
        </w:rPr>
        <w:fldChar w:fldCharType="begin"/>
      </w:r>
      <w:r w:rsidRPr="00A82D7A">
        <w:rPr>
          <w:rFonts w:cs="Times New Roman"/>
          <w:b/>
        </w:rPr>
        <w:instrText xml:space="preserve"> SEQ Tabla \* ARABIC </w:instrText>
      </w:r>
      <w:r w:rsidRPr="00A82D7A">
        <w:rPr>
          <w:rFonts w:cs="Times New Roman"/>
          <w:b/>
        </w:rPr>
        <w:fldChar w:fldCharType="separate"/>
      </w:r>
      <w:r w:rsidR="00A46DA0">
        <w:rPr>
          <w:rFonts w:cs="Times New Roman"/>
          <w:b/>
          <w:noProof/>
        </w:rPr>
        <w:t>24</w:t>
      </w:r>
      <w:r w:rsidRPr="00A82D7A">
        <w:rPr>
          <w:rFonts w:cs="Times New Roman"/>
          <w:b/>
        </w:rPr>
        <w:fldChar w:fldCharType="end"/>
      </w:r>
      <w:r w:rsidRPr="00CC2C94">
        <w:rPr>
          <w:rFonts w:cs="Times New Roman"/>
        </w:rPr>
        <w:t xml:space="preserve">. </w:t>
      </w:r>
      <w:r w:rsidR="00A82D7A">
        <w:rPr>
          <w:rFonts w:cs="Times New Roman"/>
        </w:rPr>
        <w:t>El Total</w:t>
      </w:r>
      <w:r w:rsidRPr="00CC2C94">
        <w:rPr>
          <w:rFonts w:cs="Times New Roman"/>
        </w:rPr>
        <w:t xml:space="preserve"> obtenido de las características.</w:t>
      </w:r>
      <w:bookmarkEnd w:id="144"/>
    </w:p>
    <w:tbl>
      <w:tblPr>
        <w:tblStyle w:val="GridTable4Accent3"/>
        <w:tblW w:w="8606" w:type="dxa"/>
        <w:tblLayout w:type="fixed"/>
        <w:tblLook w:val="04A0" w:firstRow="1" w:lastRow="0" w:firstColumn="1" w:lastColumn="0" w:noHBand="0" w:noVBand="1"/>
      </w:tblPr>
      <w:tblGrid>
        <w:gridCol w:w="511"/>
        <w:gridCol w:w="3272"/>
        <w:gridCol w:w="1230"/>
        <w:gridCol w:w="1158"/>
        <w:gridCol w:w="1352"/>
        <w:gridCol w:w="1083"/>
      </w:tblGrid>
      <w:tr w:rsidR="00694761" w:rsidRPr="00962C1E" w14:paraId="7E47644A" w14:textId="77777777" w:rsidTr="00CC2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14:paraId="55AA3752" w14:textId="77777777" w:rsidR="00694761" w:rsidRPr="00962C1E" w:rsidRDefault="00694761" w:rsidP="003709B4">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bookmarkStart w:id="145" w:name="_1fob9te" w:colFirst="0" w:colLast="0"/>
            <w:bookmarkEnd w:id="145"/>
            <w:r w:rsidRPr="00962C1E">
              <w:rPr>
                <w:rFonts w:ascii="Times New Roman" w:eastAsia="Times New Roman" w:hAnsi="Times New Roman" w:cs="Times New Roman"/>
                <w:color w:val="auto"/>
                <w:sz w:val="24"/>
                <w:szCs w:val="24"/>
              </w:rPr>
              <w:t>ID</w:t>
            </w:r>
          </w:p>
        </w:tc>
        <w:tc>
          <w:tcPr>
            <w:tcW w:w="3272" w:type="dxa"/>
          </w:tcPr>
          <w:p w14:paraId="7E193447" w14:textId="77777777" w:rsidR="00694761" w:rsidRPr="00962C1E" w:rsidRDefault="00694761" w:rsidP="003709B4">
            <w:pPr>
              <w:pBdr>
                <w:top w:val="none" w:sz="0" w:space="0" w:color="000000"/>
                <w:left w:val="none" w:sz="0" w:space="0" w:color="000000"/>
                <w:bottom w:val="none" w:sz="0" w:space="0" w:color="000000"/>
                <w:right w:val="none" w:sz="0" w:space="0" w:color="000000"/>
                <w:between w:val="none" w:sz="0" w:space="0" w:color="000000"/>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FUNCIONALIDAD</w:t>
            </w:r>
          </w:p>
        </w:tc>
        <w:tc>
          <w:tcPr>
            <w:tcW w:w="1230" w:type="dxa"/>
          </w:tcPr>
          <w:p w14:paraId="27F792C9" w14:textId="77777777" w:rsidR="00694761" w:rsidRPr="00962C1E" w:rsidRDefault="00694761" w:rsidP="003709B4">
            <w:pPr>
              <w:pBdr>
                <w:top w:val="none" w:sz="0" w:space="0" w:color="000000"/>
                <w:left w:val="none" w:sz="0" w:space="0" w:color="000000"/>
                <w:bottom w:val="none" w:sz="0" w:space="0" w:color="000000"/>
                <w:right w:val="none" w:sz="0" w:space="0" w:color="000000"/>
                <w:between w:val="none" w:sz="0" w:space="0" w:color="000000"/>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VALOR QUE APORTA</w:t>
            </w:r>
          </w:p>
        </w:tc>
        <w:tc>
          <w:tcPr>
            <w:tcW w:w="1158" w:type="dxa"/>
          </w:tcPr>
          <w:p w14:paraId="5FC700C2" w14:textId="77777777" w:rsidR="00694761" w:rsidRPr="00962C1E" w:rsidRDefault="00694761" w:rsidP="003709B4">
            <w:pPr>
              <w:pBdr>
                <w:top w:val="none" w:sz="0" w:space="0" w:color="000000"/>
                <w:left w:val="none" w:sz="0" w:space="0" w:color="000000"/>
                <w:bottom w:val="none" w:sz="0" w:space="0" w:color="000000"/>
                <w:right w:val="none" w:sz="0" w:space="0" w:color="000000"/>
                <w:between w:val="none" w:sz="0" w:space="0" w:color="000000"/>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VALOR DE COSTE</w:t>
            </w:r>
          </w:p>
        </w:tc>
        <w:tc>
          <w:tcPr>
            <w:tcW w:w="1352" w:type="dxa"/>
          </w:tcPr>
          <w:p w14:paraId="70750736" w14:textId="77777777" w:rsidR="00694761" w:rsidRPr="00962C1E" w:rsidRDefault="00694761" w:rsidP="003709B4">
            <w:pPr>
              <w:pBdr>
                <w:top w:val="none" w:sz="0" w:space="0" w:color="000000"/>
                <w:left w:val="none" w:sz="0" w:space="0" w:color="000000"/>
                <w:bottom w:val="none" w:sz="0" w:space="0" w:color="000000"/>
                <w:right w:val="none" w:sz="0" w:space="0" w:color="000000"/>
                <w:between w:val="none" w:sz="0" w:space="0" w:color="000000"/>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VALOR DE RIESGOS</w:t>
            </w:r>
          </w:p>
        </w:tc>
        <w:tc>
          <w:tcPr>
            <w:tcW w:w="1083" w:type="dxa"/>
          </w:tcPr>
          <w:p w14:paraId="54A2A2AB" w14:textId="77777777" w:rsidR="00694761" w:rsidRPr="00962C1E" w:rsidRDefault="00694761" w:rsidP="003709B4">
            <w:pPr>
              <w:pBdr>
                <w:top w:val="none" w:sz="0" w:space="0" w:color="000000"/>
                <w:left w:val="none" w:sz="0" w:space="0" w:color="000000"/>
                <w:bottom w:val="none" w:sz="0" w:space="0" w:color="000000"/>
                <w:right w:val="none" w:sz="0" w:space="0" w:color="000000"/>
                <w:between w:val="none" w:sz="0" w:space="0" w:color="000000"/>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VALOR FINAL</w:t>
            </w:r>
          </w:p>
        </w:tc>
      </w:tr>
      <w:tr w:rsidR="00694761" w:rsidRPr="00962C1E" w14:paraId="480890B9" w14:textId="77777777" w:rsidTr="00CC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3" w:type="dxa"/>
            <w:gridSpan w:val="2"/>
          </w:tcPr>
          <w:p w14:paraId="13DF79D9" w14:textId="77777777" w:rsidR="00694761" w:rsidRPr="00962C1E" w:rsidRDefault="00694761" w:rsidP="003709B4">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PESOS</w:t>
            </w:r>
          </w:p>
        </w:tc>
        <w:tc>
          <w:tcPr>
            <w:tcW w:w="1230" w:type="dxa"/>
          </w:tcPr>
          <w:p w14:paraId="7F52432F" w14:textId="77777777" w:rsidR="00694761" w:rsidRPr="00962C1E" w:rsidRDefault="00694761" w:rsidP="003709B4">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hAnsi="Times New Roman" w:cs="Times New Roman"/>
                <w:color w:val="auto"/>
                <w:sz w:val="24"/>
                <w:szCs w:val="24"/>
              </w:rPr>
              <w:t>0.50</w:t>
            </w:r>
          </w:p>
        </w:tc>
        <w:tc>
          <w:tcPr>
            <w:tcW w:w="1158" w:type="dxa"/>
          </w:tcPr>
          <w:p w14:paraId="11E85B9C" w14:textId="77777777" w:rsidR="00694761" w:rsidRPr="00962C1E" w:rsidRDefault="00694761" w:rsidP="003709B4">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hAnsi="Times New Roman" w:cs="Times New Roman"/>
                <w:color w:val="auto"/>
                <w:sz w:val="24"/>
                <w:szCs w:val="24"/>
              </w:rPr>
              <w:t>0.30</w:t>
            </w:r>
          </w:p>
        </w:tc>
        <w:tc>
          <w:tcPr>
            <w:tcW w:w="1352" w:type="dxa"/>
          </w:tcPr>
          <w:p w14:paraId="1A0F3B21" w14:textId="77777777" w:rsidR="00694761" w:rsidRPr="00962C1E" w:rsidRDefault="00694761" w:rsidP="003709B4">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hAnsi="Times New Roman" w:cs="Times New Roman"/>
                <w:color w:val="auto"/>
                <w:sz w:val="24"/>
                <w:szCs w:val="24"/>
              </w:rPr>
              <w:t>0.20</w:t>
            </w:r>
          </w:p>
        </w:tc>
        <w:tc>
          <w:tcPr>
            <w:tcW w:w="1083" w:type="dxa"/>
          </w:tcPr>
          <w:p w14:paraId="555C1117" w14:textId="77777777" w:rsidR="00694761" w:rsidRPr="00962C1E" w:rsidRDefault="00694761" w:rsidP="003709B4">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p>
        </w:tc>
      </w:tr>
      <w:tr w:rsidR="00743876" w:rsidRPr="00962C1E" w14:paraId="0C42A65E" w14:textId="77777777" w:rsidTr="00CC2C94">
        <w:tc>
          <w:tcPr>
            <w:cnfStyle w:val="001000000000" w:firstRow="0" w:lastRow="0" w:firstColumn="1" w:lastColumn="0" w:oddVBand="0" w:evenVBand="0" w:oddHBand="0" w:evenHBand="0" w:firstRowFirstColumn="0" w:firstRowLastColumn="0" w:lastRowFirstColumn="0" w:lastRowLastColumn="0"/>
            <w:tcW w:w="511" w:type="dxa"/>
          </w:tcPr>
          <w:p w14:paraId="0BA4DC3B" w14:textId="77777777" w:rsidR="00743876" w:rsidRPr="00962C1E" w:rsidRDefault="00743876" w:rsidP="003709B4">
            <w:pPr>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1</w:t>
            </w:r>
          </w:p>
        </w:tc>
        <w:tc>
          <w:tcPr>
            <w:tcW w:w="3272" w:type="dxa"/>
          </w:tcPr>
          <w:p w14:paraId="4EA180CD" w14:textId="77777777" w:rsidR="00743876" w:rsidRPr="00962C1E" w:rsidRDefault="00743876" w:rsidP="003709B4">
            <w:pPr>
              <w:pBdr>
                <w:top w:val="none" w:sz="0" w:space="0" w:color="000000"/>
                <w:left w:val="none" w:sz="0" w:space="0" w:color="000000"/>
                <w:bottom w:val="none" w:sz="0" w:space="0" w:color="000000"/>
                <w:right w:val="none" w:sz="0" w:space="0" w:color="000000"/>
                <w:between w:val="none" w:sz="0" w:space="0" w:color="000000"/>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la ubicación de  la provincia de Cotopaxi</w:t>
            </w:r>
          </w:p>
        </w:tc>
        <w:tc>
          <w:tcPr>
            <w:tcW w:w="1230" w:type="dxa"/>
          </w:tcPr>
          <w:p w14:paraId="24D7093F" w14:textId="77777777" w:rsidR="00743876" w:rsidRPr="00962C1E" w:rsidRDefault="00743876" w:rsidP="003709B4">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2.5</w:t>
            </w:r>
          </w:p>
        </w:tc>
        <w:tc>
          <w:tcPr>
            <w:tcW w:w="1158" w:type="dxa"/>
          </w:tcPr>
          <w:p w14:paraId="688A8861" w14:textId="77777777" w:rsidR="00743876" w:rsidRPr="00962C1E" w:rsidRDefault="00743876" w:rsidP="003709B4">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0.6</w:t>
            </w:r>
          </w:p>
        </w:tc>
        <w:tc>
          <w:tcPr>
            <w:tcW w:w="1352" w:type="dxa"/>
          </w:tcPr>
          <w:p w14:paraId="259EF0EB" w14:textId="77777777" w:rsidR="00743876" w:rsidRPr="00962C1E" w:rsidRDefault="00743876" w:rsidP="003709B4">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0.6</w:t>
            </w:r>
          </w:p>
        </w:tc>
        <w:tc>
          <w:tcPr>
            <w:tcW w:w="1083" w:type="dxa"/>
          </w:tcPr>
          <w:p w14:paraId="5D8D2EA0" w14:textId="77777777" w:rsidR="00743876" w:rsidRPr="00962C1E" w:rsidRDefault="00743876" w:rsidP="003709B4">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3.7</w:t>
            </w:r>
          </w:p>
        </w:tc>
      </w:tr>
      <w:tr w:rsidR="00743876" w:rsidRPr="00962C1E" w14:paraId="0EADB987" w14:textId="77777777" w:rsidTr="00CC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14:paraId="73F50963" w14:textId="77777777" w:rsidR="00743876" w:rsidRPr="00962C1E" w:rsidRDefault="00743876" w:rsidP="003709B4">
            <w:pPr>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2</w:t>
            </w:r>
          </w:p>
        </w:tc>
        <w:tc>
          <w:tcPr>
            <w:tcW w:w="3272" w:type="dxa"/>
          </w:tcPr>
          <w:p w14:paraId="1A75FF5F" w14:textId="77777777" w:rsidR="00743876" w:rsidRPr="00962C1E" w:rsidRDefault="00743876" w:rsidP="003709B4">
            <w:pPr>
              <w:pBdr>
                <w:top w:val="none" w:sz="0" w:space="0" w:color="000000"/>
                <w:left w:val="none" w:sz="0" w:space="0" w:color="000000"/>
                <w:bottom w:val="none" w:sz="0" w:space="0" w:color="000000"/>
                <w:right w:val="none" w:sz="0" w:space="0" w:color="000000"/>
                <w:between w:val="none" w:sz="0" w:space="0" w:color="000000"/>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simbologías turísticas de la provincia de Cotopaxi</w:t>
            </w:r>
          </w:p>
        </w:tc>
        <w:tc>
          <w:tcPr>
            <w:tcW w:w="1230" w:type="dxa"/>
          </w:tcPr>
          <w:p w14:paraId="3BD2A246" w14:textId="77777777" w:rsidR="00743876" w:rsidRPr="00962C1E" w:rsidRDefault="00743876" w:rsidP="003709B4">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tc>
        <w:tc>
          <w:tcPr>
            <w:tcW w:w="1158" w:type="dxa"/>
          </w:tcPr>
          <w:p w14:paraId="1AA82B34" w14:textId="77777777" w:rsidR="00743876" w:rsidRPr="00962C1E" w:rsidRDefault="00743876" w:rsidP="003709B4">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0.6</w:t>
            </w:r>
          </w:p>
        </w:tc>
        <w:tc>
          <w:tcPr>
            <w:tcW w:w="1352" w:type="dxa"/>
          </w:tcPr>
          <w:p w14:paraId="408E2037" w14:textId="77777777" w:rsidR="00743876" w:rsidRPr="00962C1E" w:rsidRDefault="00743876" w:rsidP="003709B4">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0.4</w:t>
            </w:r>
          </w:p>
        </w:tc>
        <w:tc>
          <w:tcPr>
            <w:tcW w:w="1083" w:type="dxa"/>
          </w:tcPr>
          <w:p w14:paraId="2776ABE8" w14:textId="77777777" w:rsidR="00743876" w:rsidRPr="00962C1E" w:rsidRDefault="00743876" w:rsidP="003709B4">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w:t>
            </w:r>
          </w:p>
        </w:tc>
      </w:tr>
      <w:tr w:rsidR="00743876" w:rsidRPr="00962C1E" w14:paraId="1F1CD5A4" w14:textId="77777777" w:rsidTr="00CC2C94">
        <w:tc>
          <w:tcPr>
            <w:cnfStyle w:val="001000000000" w:firstRow="0" w:lastRow="0" w:firstColumn="1" w:lastColumn="0" w:oddVBand="0" w:evenVBand="0" w:oddHBand="0" w:evenHBand="0" w:firstRowFirstColumn="0" w:firstRowLastColumn="0" w:lastRowFirstColumn="0" w:lastRowLastColumn="0"/>
            <w:tcW w:w="511" w:type="dxa"/>
          </w:tcPr>
          <w:p w14:paraId="39B32624" w14:textId="77777777" w:rsidR="00743876" w:rsidRPr="00962C1E" w:rsidRDefault="00743876" w:rsidP="003709B4">
            <w:pPr>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3</w:t>
            </w:r>
          </w:p>
        </w:tc>
        <w:tc>
          <w:tcPr>
            <w:tcW w:w="3272" w:type="dxa"/>
          </w:tcPr>
          <w:p w14:paraId="28CB1277" w14:textId="77777777" w:rsidR="00743876" w:rsidRPr="00962C1E" w:rsidRDefault="00743876" w:rsidP="003709B4">
            <w:pPr>
              <w:pBdr>
                <w:top w:val="none" w:sz="0" w:space="0" w:color="000000"/>
                <w:left w:val="none" w:sz="0" w:space="0" w:color="000000"/>
                <w:bottom w:val="none" w:sz="0" w:space="0" w:color="000000"/>
                <w:right w:val="none" w:sz="0" w:space="0" w:color="000000"/>
                <w:between w:val="none" w:sz="0" w:space="0" w:color="000000"/>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las festividades importantes de la provincia de Cotopaxi</w:t>
            </w:r>
          </w:p>
        </w:tc>
        <w:tc>
          <w:tcPr>
            <w:tcW w:w="1230" w:type="dxa"/>
          </w:tcPr>
          <w:p w14:paraId="11901B7A" w14:textId="77777777" w:rsidR="00743876" w:rsidRPr="00962C1E" w:rsidRDefault="00743876" w:rsidP="003709B4">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tc>
        <w:tc>
          <w:tcPr>
            <w:tcW w:w="1158" w:type="dxa"/>
          </w:tcPr>
          <w:p w14:paraId="607ACC4B" w14:textId="77777777" w:rsidR="00743876"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0.9</w:t>
            </w:r>
          </w:p>
        </w:tc>
        <w:tc>
          <w:tcPr>
            <w:tcW w:w="1352" w:type="dxa"/>
          </w:tcPr>
          <w:p w14:paraId="61FC4331" w14:textId="77777777" w:rsidR="00743876"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0.6</w:t>
            </w:r>
          </w:p>
        </w:tc>
        <w:tc>
          <w:tcPr>
            <w:tcW w:w="1083" w:type="dxa"/>
          </w:tcPr>
          <w:p w14:paraId="25AAA8DC" w14:textId="77777777" w:rsidR="00743876"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3.5</w:t>
            </w:r>
          </w:p>
        </w:tc>
      </w:tr>
      <w:tr w:rsidR="00743876" w:rsidRPr="00962C1E" w14:paraId="4AA310A2" w14:textId="77777777" w:rsidTr="00CC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14:paraId="303CC6A0" w14:textId="77777777" w:rsidR="00743876" w:rsidRPr="00962C1E" w:rsidRDefault="00743876" w:rsidP="003709B4">
            <w:pPr>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4</w:t>
            </w:r>
          </w:p>
        </w:tc>
        <w:tc>
          <w:tcPr>
            <w:tcW w:w="3272" w:type="dxa"/>
          </w:tcPr>
          <w:p w14:paraId="269CBDFF" w14:textId="77777777" w:rsidR="00743876" w:rsidRPr="00962C1E" w:rsidRDefault="00743876" w:rsidP="003709B4">
            <w:pPr>
              <w:pBdr>
                <w:top w:val="none" w:sz="0" w:space="0" w:color="000000"/>
                <w:left w:val="none" w:sz="0" w:space="0" w:color="000000"/>
                <w:bottom w:val="none" w:sz="0" w:space="0" w:color="000000"/>
                <w:right w:val="none" w:sz="0" w:space="0" w:color="000000"/>
                <w:between w:val="none" w:sz="0" w:space="0" w:color="000000"/>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símbolos de actividad volcánica del volcán Cotopaxi</w:t>
            </w:r>
          </w:p>
        </w:tc>
        <w:tc>
          <w:tcPr>
            <w:tcW w:w="1230" w:type="dxa"/>
          </w:tcPr>
          <w:p w14:paraId="66319941" w14:textId="77777777" w:rsidR="00743876"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1.5</w:t>
            </w:r>
          </w:p>
        </w:tc>
        <w:tc>
          <w:tcPr>
            <w:tcW w:w="1158" w:type="dxa"/>
          </w:tcPr>
          <w:p w14:paraId="17D1469B" w14:textId="77777777" w:rsidR="00743876"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0.3</w:t>
            </w:r>
          </w:p>
        </w:tc>
        <w:tc>
          <w:tcPr>
            <w:tcW w:w="1352" w:type="dxa"/>
          </w:tcPr>
          <w:p w14:paraId="528E62AD" w14:textId="77777777" w:rsidR="00743876"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0.6</w:t>
            </w:r>
          </w:p>
        </w:tc>
        <w:tc>
          <w:tcPr>
            <w:tcW w:w="1083" w:type="dxa"/>
          </w:tcPr>
          <w:p w14:paraId="3B6C73CB" w14:textId="77777777" w:rsidR="00743876" w:rsidRPr="00962C1E" w:rsidRDefault="00743876" w:rsidP="003709B4">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r w:rsidR="00507DC1">
              <w:rPr>
                <w:rFonts w:ascii="Times New Roman" w:eastAsia="Times New Roman" w:hAnsi="Times New Roman" w:cs="Times New Roman"/>
                <w:color w:val="auto"/>
                <w:sz w:val="24"/>
                <w:szCs w:val="24"/>
              </w:rPr>
              <w:t>.4</w:t>
            </w:r>
          </w:p>
        </w:tc>
      </w:tr>
      <w:tr w:rsidR="00743876" w:rsidRPr="00962C1E" w14:paraId="7724B0CB" w14:textId="77777777" w:rsidTr="00CC2C94">
        <w:tc>
          <w:tcPr>
            <w:cnfStyle w:val="001000000000" w:firstRow="0" w:lastRow="0" w:firstColumn="1" w:lastColumn="0" w:oddVBand="0" w:evenVBand="0" w:oddHBand="0" w:evenHBand="0" w:firstRowFirstColumn="0" w:firstRowLastColumn="0" w:lastRowFirstColumn="0" w:lastRowLastColumn="0"/>
            <w:tcW w:w="511" w:type="dxa"/>
          </w:tcPr>
          <w:p w14:paraId="6CC1E12E" w14:textId="77777777" w:rsidR="00743876" w:rsidRPr="00962C1E" w:rsidRDefault="00743876" w:rsidP="003709B4">
            <w:pPr>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5</w:t>
            </w:r>
          </w:p>
        </w:tc>
        <w:tc>
          <w:tcPr>
            <w:tcW w:w="3272" w:type="dxa"/>
          </w:tcPr>
          <w:p w14:paraId="64E882BE" w14:textId="77777777" w:rsidR="00743876" w:rsidRPr="00962C1E" w:rsidRDefault="00743876" w:rsidP="003709B4">
            <w:pPr>
              <w:pBdr>
                <w:top w:val="none" w:sz="0" w:space="0" w:color="000000"/>
                <w:left w:val="none" w:sz="0" w:space="0" w:color="000000"/>
                <w:bottom w:val="none" w:sz="0" w:space="0" w:color="000000"/>
                <w:right w:val="none" w:sz="0" w:space="0" w:color="000000"/>
                <w:between w:val="none" w:sz="0" w:space="0" w:color="000000"/>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las distancias entre Latacunga y otras provincias del Ecuador.</w:t>
            </w:r>
          </w:p>
        </w:tc>
        <w:tc>
          <w:tcPr>
            <w:tcW w:w="1230" w:type="dxa"/>
          </w:tcPr>
          <w:p w14:paraId="46EC958E" w14:textId="77777777" w:rsidR="00743876"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1.5</w:t>
            </w:r>
          </w:p>
        </w:tc>
        <w:tc>
          <w:tcPr>
            <w:tcW w:w="1158" w:type="dxa"/>
          </w:tcPr>
          <w:p w14:paraId="7D323CF4" w14:textId="77777777" w:rsidR="00743876"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0.6</w:t>
            </w:r>
          </w:p>
        </w:tc>
        <w:tc>
          <w:tcPr>
            <w:tcW w:w="1352" w:type="dxa"/>
          </w:tcPr>
          <w:p w14:paraId="0B594AB7" w14:textId="77777777" w:rsidR="00743876"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0.4</w:t>
            </w:r>
          </w:p>
        </w:tc>
        <w:tc>
          <w:tcPr>
            <w:tcW w:w="1083" w:type="dxa"/>
          </w:tcPr>
          <w:p w14:paraId="7B93FB82" w14:textId="77777777" w:rsidR="00743876"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2.5</w:t>
            </w:r>
          </w:p>
        </w:tc>
      </w:tr>
      <w:tr w:rsidR="00743876" w:rsidRPr="00962C1E" w14:paraId="7A24C7CC" w14:textId="77777777" w:rsidTr="00CC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14:paraId="559F64A4" w14:textId="77777777" w:rsidR="00743876" w:rsidRPr="00962C1E" w:rsidRDefault="00743876" w:rsidP="003709B4">
            <w:pPr>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6</w:t>
            </w:r>
          </w:p>
        </w:tc>
        <w:tc>
          <w:tcPr>
            <w:tcW w:w="3272" w:type="dxa"/>
          </w:tcPr>
          <w:p w14:paraId="5EE4BC05" w14:textId="77777777" w:rsidR="00743876" w:rsidRPr="00962C1E" w:rsidRDefault="00743876" w:rsidP="003709B4">
            <w:pPr>
              <w:pBdr>
                <w:top w:val="none" w:sz="0" w:space="0" w:color="000000"/>
                <w:left w:val="none" w:sz="0" w:space="0" w:color="000000"/>
                <w:bottom w:val="none" w:sz="0" w:space="0" w:color="000000"/>
                <w:right w:val="none" w:sz="0" w:space="0" w:color="000000"/>
                <w:between w:val="none" w:sz="0" w:space="0" w:color="000000"/>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División Política</w:t>
            </w:r>
          </w:p>
        </w:tc>
        <w:tc>
          <w:tcPr>
            <w:tcW w:w="1230" w:type="dxa"/>
          </w:tcPr>
          <w:p w14:paraId="080E00DC" w14:textId="77777777" w:rsidR="00743876"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1.5</w:t>
            </w:r>
          </w:p>
        </w:tc>
        <w:tc>
          <w:tcPr>
            <w:tcW w:w="1158" w:type="dxa"/>
          </w:tcPr>
          <w:p w14:paraId="1C43A0C3" w14:textId="77777777" w:rsidR="00743876"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0.3</w:t>
            </w:r>
          </w:p>
        </w:tc>
        <w:tc>
          <w:tcPr>
            <w:tcW w:w="1352" w:type="dxa"/>
          </w:tcPr>
          <w:p w14:paraId="697B0C17" w14:textId="77777777" w:rsidR="00743876"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0.2</w:t>
            </w:r>
          </w:p>
        </w:tc>
        <w:tc>
          <w:tcPr>
            <w:tcW w:w="1083" w:type="dxa"/>
          </w:tcPr>
          <w:p w14:paraId="308BB17D" w14:textId="77777777" w:rsidR="00743876"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tc>
      </w:tr>
      <w:tr w:rsidR="00743876" w:rsidRPr="00962C1E" w14:paraId="60C4DF2B" w14:textId="77777777" w:rsidTr="00CC2C94">
        <w:tc>
          <w:tcPr>
            <w:cnfStyle w:val="001000000000" w:firstRow="0" w:lastRow="0" w:firstColumn="1" w:lastColumn="0" w:oddVBand="0" w:evenVBand="0" w:oddHBand="0" w:evenHBand="0" w:firstRowFirstColumn="0" w:firstRowLastColumn="0" w:lastRowFirstColumn="0" w:lastRowLastColumn="0"/>
            <w:tcW w:w="511" w:type="dxa"/>
          </w:tcPr>
          <w:p w14:paraId="7011D092" w14:textId="77777777" w:rsidR="00743876" w:rsidRPr="00962C1E" w:rsidRDefault="00743876" w:rsidP="003709B4">
            <w:pPr>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7</w:t>
            </w:r>
          </w:p>
        </w:tc>
        <w:tc>
          <w:tcPr>
            <w:tcW w:w="3272" w:type="dxa"/>
          </w:tcPr>
          <w:p w14:paraId="767B6DCB" w14:textId="77777777" w:rsidR="00743876" w:rsidRPr="00962C1E" w:rsidRDefault="00743876" w:rsidP="003709B4">
            <w:pPr>
              <w:pBdr>
                <w:top w:val="none" w:sz="0" w:space="0" w:color="000000"/>
                <w:left w:val="none" w:sz="0" w:space="0" w:color="000000"/>
                <w:bottom w:val="none" w:sz="0" w:space="0" w:color="000000"/>
                <w:right w:val="none" w:sz="0" w:space="0" w:color="000000"/>
                <w:between w:val="none" w:sz="0" w:space="0" w:color="000000"/>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Atractivos Turísticos</w:t>
            </w:r>
          </w:p>
        </w:tc>
        <w:tc>
          <w:tcPr>
            <w:tcW w:w="1230" w:type="dxa"/>
          </w:tcPr>
          <w:p w14:paraId="782FEF37" w14:textId="77777777" w:rsidR="00743876"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w:t>
            </w:r>
          </w:p>
        </w:tc>
        <w:tc>
          <w:tcPr>
            <w:tcW w:w="1158" w:type="dxa"/>
          </w:tcPr>
          <w:p w14:paraId="61F91587" w14:textId="77777777" w:rsidR="00743876"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0.3</w:t>
            </w:r>
          </w:p>
        </w:tc>
        <w:tc>
          <w:tcPr>
            <w:tcW w:w="1352" w:type="dxa"/>
          </w:tcPr>
          <w:p w14:paraId="2BBBC252" w14:textId="77777777" w:rsidR="00743876"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0.2</w:t>
            </w:r>
          </w:p>
        </w:tc>
        <w:tc>
          <w:tcPr>
            <w:tcW w:w="1083" w:type="dxa"/>
          </w:tcPr>
          <w:p w14:paraId="5D1A9B4E" w14:textId="77777777" w:rsidR="00743876"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1.5</w:t>
            </w:r>
          </w:p>
        </w:tc>
      </w:tr>
      <w:tr w:rsidR="00743876" w:rsidRPr="00962C1E" w14:paraId="5021C250" w14:textId="77777777" w:rsidTr="00CC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14:paraId="7BB25AAC" w14:textId="77777777" w:rsidR="00743876" w:rsidRPr="00962C1E" w:rsidRDefault="00743876" w:rsidP="003709B4">
            <w:pPr>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8</w:t>
            </w:r>
          </w:p>
        </w:tc>
        <w:tc>
          <w:tcPr>
            <w:tcW w:w="3272" w:type="dxa"/>
          </w:tcPr>
          <w:p w14:paraId="044D6176" w14:textId="77777777" w:rsidR="00743876" w:rsidRPr="00962C1E" w:rsidRDefault="00743876" w:rsidP="003709B4">
            <w:pPr>
              <w:pBdr>
                <w:top w:val="none" w:sz="0" w:space="0" w:color="000000"/>
                <w:left w:val="none" w:sz="0" w:space="0" w:color="000000"/>
                <w:bottom w:val="none" w:sz="0" w:space="0" w:color="000000"/>
                <w:right w:val="none" w:sz="0" w:space="0" w:color="000000"/>
                <w:between w:val="none" w:sz="0" w:space="0" w:color="000000"/>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Atractivos Turísticos por Mapas</w:t>
            </w:r>
          </w:p>
        </w:tc>
        <w:tc>
          <w:tcPr>
            <w:tcW w:w="1230" w:type="dxa"/>
          </w:tcPr>
          <w:p w14:paraId="27A0B1C7" w14:textId="77777777" w:rsidR="00743876"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w:t>
            </w:r>
          </w:p>
        </w:tc>
        <w:tc>
          <w:tcPr>
            <w:tcW w:w="1158" w:type="dxa"/>
          </w:tcPr>
          <w:p w14:paraId="5AD0E4D3" w14:textId="77777777" w:rsidR="00743876"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0.6</w:t>
            </w:r>
          </w:p>
        </w:tc>
        <w:tc>
          <w:tcPr>
            <w:tcW w:w="1352" w:type="dxa"/>
          </w:tcPr>
          <w:p w14:paraId="1AE76213" w14:textId="77777777" w:rsidR="00743876"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0.2</w:t>
            </w:r>
          </w:p>
        </w:tc>
        <w:tc>
          <w:tcPr>
            <w:tcW w:w="1083" w:type="dxa"/>
          </w:tcPr>
          <w:p w14:paraId="39AA2A33" w14:textId="77777777" w:rsidR="00743876"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1.8</w:t>
            </w:r>
          </w:p>
        </w:tc>
      </w:tr>
      <w:tr w:rsidR="00743876" w:rsidRPr="00962C1E" w14:paraId="33A9871E" w14:textId="77777777" w:rsidTr="00CC2C94">
        <w:tc>
          <w:tcPr>
            <w:cnfStyle w:val="001000000000" w:firstRow="0" w:lastRow="0" w:firstColumn="1" w:lastColumn="0" w:oddVBand="0" w:evenVBand="0" w:oddHBand="0" w:evenHBand="0" w:firstRowFirstColumn="0" w:firstRowLastColumn="0" w:lastRowFirstColumn="0" w:lastRowLastColumn="0"/>
            <w:tcW w:w="511" w:type="dxa"/>
          </w:tcPr>
          <w:p w14:paraId="3A286475" w14:textId="77777777" w:rsidR="00743876" w:rsidRPr="00962C1E" w:rsidRDefault="00743876" w:rsidP="003709B4">
            <w:pPr>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9</w:t>
            </w:r>
          </w:p>
        </w:tc>
        <w:tc>
          <w:tcPr>
            <w:tcW w:w="3272" w:type="dxa"/>
          </w:tcPr>
          <w:p w14:paraId="3AA2BDD6" w14:textId="77777777" w:rsidR="00743876" w:rsidRPr="00962C1E" w:rsidRDefault="00743876" w:rsidP="003709B4">
            <w:pPr>
              <w:pBdr>
                <w:top w:val="none" w:sz="0" w:space="0" w:color="000000"/>
                <w:left w:val="none" w:sz="0" w:space="0" w:color="000000"/>
                <w:bottom w:val="none" w:sz="0" w:space="0" w:color="000000"/>
                <w:right w:val="none" w:sz="0" w:space="0" w:color="000000"/>
                <w:between w:val="none" w:sz="0" w:space="0" w:color="000000"/>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Aplicación Offline y Online</w:t>
            </w:r>
          </w:p>
        </w:tc>
        <w:tc>
          <w:tcPr>
            <w:tcW w:w="1230" w:type="dxa"/>
          </w:tcPr>
          <w:p w14:paraId="105992B6" w14:textId="77777777" w:rsidR="00743876"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w:t>
            </w:r>
          </w:p>
        </w:tc>
        <w:tc>
          <w:tcPr>
            <w:tcW w:w="1158" w:type="dxa"/>
          </w:tcPr>
          <w:p w14:paraId="575E0D08" w14:textId="77777777" w:rsidR="00743876"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0.3</w:t>
            </w:r>
          </w:p>
        </w:tc>
        <w:tc>
          <w:tcPr>
            <w:tcW w:w="1352" w:type="dxa"/>
          </w:tcPr>
          <w:p w14:paraId="4E26DF98" w14:textId="77777777" w:rsidR="00743876"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0.2</w:t>
            </w:r>
          </w:p>
        </w:tc>
        <w:tc>
          <w:tcPr>
            <w:tcW w:w="1083" w:type="dxa"/>
          </w:tcPr>
          <w:p w14:paraId="445CB571" w14:textId="77777777" w:rsidR="00743876"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1.5</w:t>
            </w:r>
          </w:p>
        </w:tc>
      </w:tr>
    </w:tbl>
    <w:p w14:paraId="09B1664A" w14:textId="77777777" w:rsidR="00694761" w:rsidRPr="00A82D7A" w:rsidRDefault="00694761"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18"/>
          <w:szCs w:val="24"/>
        </w:rPr>
      </w:pPr>
      <w:r w:rsidRPr="00A82D7A">
        <w:rPr>
          <w:rFonts w:ascii="Times New Roman" w:eastAsia="Times New Roman" w:hAnsi="Times New Roman" w:cs="Times New Roman"/>
          <w:b/>
          <w:color w:val="auto"/>
          <w:sz w:val="18"/>
          <w:szCs w:val="24"/>
        </w:rPr>
        <w:t>Elaborado por:</w:t>
      </w:r>
      <w:r w:rsidRPr="00A82D7A">
        <w:rPr>
          <w:rFonts w:ascii="Times New Roman" w:eastAsia="Times New Roman" w:hAnsi="Times New Roman" w:cs="Times New Roman"/>
          <w:color w:val="auto"/>
          <w:sz w:val="18"/>
          <w:szCs w:val="24"/>
        </w:rPr>
        <w:t xml:space="preserve"> Los investigadores</w:t>
      </w:r>
    </w:p>
    <w:p w14:paraId="75ADD6EF" w14:textId="77777777" w:rsidR="00A82D7A" w:rsidRDefault="00A82D7A" w:rsidP="00694761">
      <w:pPr>
        <w:spacing w:after="0" w:line="360" w:lineRule="auto"/>
        <w:jc w:val="both"/>
        <w:rPr>
          <w:rFonts w:ascii="Times New Roman" w:eastAsia="Times New Roman" w:hAnsi="Times New Roman" w:cs="Times New Roman"/>
          <w:color w:val="auto"/>
          <w:sz w:val="24"/>
          <w:szCs w:val="24"/>
        </w:rPr>
      </w:pPr>
    </w:p>
    <w:p w14:paraId="1D797D43" w14:textId="68F3AF58" w:rsidR="00A82D7A" w:rsidRDefault="005F3A8C" w:rsidP="00C4329B">
      <w:pPr>
        <w:spacing w:after="0"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En la Tabla N° 25</w:t>
      </w:r>
      <w:r w:rsidR="00694761" w:rsidRPr="00962C1E">
        <w:rPr>
          <w:rFonts w:ascii="Times New Roman" w:eastAsia="Times New Roman" w:hAnsi="Times New Roman" w:cs="Times New Roman"/>
          <w:color w:val="auto"/>
          <w:sz w:val="24"/>
          <w:szCs w:val="24"/>
        </w:rPr>
        <w:t xml:space="preserve"> </w:t>
      </w:r>
      <w:r w:rsidR="005D1932" w:rsidRPr="005D1932">
        <w:rPr>
          <w:rFonts w:ascii="Times New Roman" w:eastAsia="Times New Roman" w:hAnsi="Times New Roman" w:cs="Times New Roman"/>
          <w:color w:val="auto"/>
          <w:sz w:val="24"/>
          <w:szCs w:val="24"/>
        </w:rPr>
        <w:t>se obtiene las prioridades de cada una de las funcionalidades, siendo 1 el que se va implementar primero. Es decir, de acuerdo el valor final obtenido anteriormente, de mayor a menor se le asigna números desde el 1 en adelante.</w:t>
      </w:r>
    </w:p>
    <w:p w14:paraId="679AADE4" w14:textId="77777777" w:rsidR="00C4329B" w:rsidRDefault="00C4329B" w:rsidP="00C4329B">
      <w:pPr>
        <w:spacing w:after="0" w:line="360" w:lineRule="auto"/>
        <w:jc w:val="both"/>
        <w:rPr>
          <w:rFonts w:ascii="Times New Roman" w:eastAsia="Times New Roman" w:hAnsi="Times New Roman" w:cs="Times New Roman"/>
          <w:color w:val="auto"/>
          <w:sz w:val="24"/>
          <w:szCs w:val="24"/>
        </w:rPr>
      </w:pPr>
    </w:p>
    <w:p w14:paraId="2D93FA76" w14:textId="77777777" w:rsidR="007058B1" w:rsidRDefault="007058B1" w:rsidP="00C4329B">
      <w:pPr>
        <w:spacing w:after="0" w:line="360" w:lineRule="auto"/>
        <w:jc w:val="both"/>
        <w:rPr>
          <w:rFonts w:ascii="Times New Roman" w:eastAsia="Times New Roman" w:hAnsi="Times New Roman" w:cs="Times New Roman"/>
          <w:color w:val="auto"/>
          <w:sz w:val="24"/>
          <w:szCs w:val="24"/>
        </w:rPr>
      </w:pPr>
    </w:p>
    <w:p w14:paraId="23D7777F" w14:textId="77777777" w:rsidR="007058B1" w:rsidRDefault="007058B1" w:rsidP="00C4329B">
      <w:pPr>
        <w:spacing w:after="0" w:line="360" w:lineRule="auto"/>
        <w:jc w:val="both"/>
        <w:rPr>
          <w:rFonts w:ascii="Times New Roman" w:eastAsia="Times New Roman" w:hAnsi="Times New Roman" w:cs="Times New Roman"/>
          <w:color w:val="auto"/>
          <w:sz w:val="24"/>
          <w:szCs w:val="24"/>
        </w:rPr>
      </w:pPr>
    </w:p>
    <w:p w14:paraId="3BF73EC9" w14:textId="77777777" w:rsidR="007058B1" w:rsidRDefault="007058B1" w:rsidP="00C4329B">
      <w:pPr>
        <w:spacing w:after="0" w:line="360" w:lineRule="auto"/>
        <w:jc w:val="both"/>
        <w:rPr>
          <w:rFonts w:ascii="Times New Roman" w:eastAsia="Times New Roman" w:hAnsi="Times New Roman" w:cs="Times New Roman"/>
          <w:color w:val="auto"/>
          <w:sz w:val="24"/>
          <w:szCs w:val="24"/>
        </w:rPr>
      </w:pPr>
    </w:p>
    <w:p w14:paraId="696F72E5" w14:textId="77777777" w:rsidR="007058B1" w:rsidRDefault="007058B1" w:rsidP="00C4329B">
      <w:pPr>
        <w:spacing w:after="0" w:line="360" w:lineRule="auto"/>
        <w:jc w:val="both"/>
        <w:rPr>
          <w:rFonts w:ascii="Times New Roman" w:eastAsia="Times New Roman" w:hAnsi="Times New Roman" w:cs="Times New Roman"/>
          <w:color w:val="auto"/>
          <w:sz w:val="24"/>
          <w:szCs w:val="24"/>
        </w:rPr>
      </w:pPr>
    </w:p>
    <w:p w14:paraId="18E9C814" w14:textId="77777777" w:rsidR="007058B1" w:rsidRDefault="007058B1" w:rsidP="00C4329B">
      <w:pPr>
        <w:spacing w:after="0" w:line="360" w:lineRule="auto"/>
        <w:jc w:val="both"/>
        <w:rPr>
          <w:rFonts w:ascii="Times New Roman" w:eastAsia="Times New Roman" w:hAnsi="Times New Roman" w:cs="Times New Roman"/>
          <w:color w:val="auto"/>
          <w:sz w:val="24"/>
          <w:szCs w:val="24"/>
        </w:rPr>
      </w:pPr>
    </w:p>
    <w:p w14:paraId="58C7416A" w14:textId="632EDBC1" w:rsidR="00A82D7A" w:rsidRPr="00A82D7A" w:rsidRDefault="00A82D7A" w:rsidP="00A82D7A">
      <w:pPr>
        <w:pStyle w:val="Epgrafe"/>
        <w:keepNext/>
        <w:rPr>
          <w:rFonts w:cs="Times New Roman"/>
        </w:rPr>
      </w:pPr>
      <w:bookmarkStart w:id="146" w:name="_Toc504978739"/>
      <w:r w:rsidRPr="00A82D7A">
        <w:rPr>
          <w:rFonts w:cs="Times New Roman"/>
          <w:b/>
        </w:rPr>
        <w:lastRenderedPageBreak/>
        <w:t xml:space="preserve">Tabla </w:t>
      </w:r>
      <w:r w:rsidRPr="00A82D7A">
        <w:rPr>
          <w:rFonts w:cs="Times New Roman"/>
          <w:b/>
        </w:rPr>
        <w:fldChar w:fldCharType="begin"/>
      </w:r>
      <w:r w:rsidRPr="00A82D7A">
        <w:rPr>
          <w:rFonts w:cs="Times New Roman"/>
          <w:b/>
        </w:rPr>
        <w:instrText xml:space="preserve"> SEQ Tabla \* ARABIC </w:instrText>
      </w:r>
      <w:r w:rsidRPr="00A82D7A">
        <w:rPr>
          <w:rFonts w:cs="Times New Roman"/>
          <w:b/>
        </w:rPr>
        <w:fldChar w:fldCharType="separate"/>
      </w:r>
      <w:r w:rsidR="00A46DA0">
        <w:rPr>
          <w:rFonts w:cs="Times New Roman"/>
          <w:b/>
          <w:noProof/>
        </w:rPr>
        <w:t>25</w:t>
      </w:r>
      <w:r w:rsidRPr="00A82D7A">
        <w:rPr>
          <w:rFonts w:cs="Times New Roman"/>
          <w:b/>
        </w:rPr>
        <w:fldChar w:fldCharType="end"/>
      </w:r>
      <w:r w:rsidRPr="00A82D7A">
        <w:rPr>
          <w:rFonts w:cs="Times New Roman"/>
        </w:rPr>
        <w:t xml:space="preserve">. </w:t>
      </w:r>
      <w:proofErr w:type="spellStart"/>
      <w:r w:rsidRPr="00A82D7A">
        <w:rPr>
          <w:rFonts w:cs="Times New Roman"/>
        </w:rPr>
        <w:t>Product</w:t>
      </w:r>
      <w:proofErr w:type="spellEnd"/>
      <w:r w:rsidRPr="00A82D7A">
        <w:rPr>
          <w:rFonts w:cs="Times New Roman"/>
        </w:rPr>
        <w:t xml:space="preserve"> </w:t>
      </w:r>
      <w:proofErr w:type="spellStart"/>
      <w:r w:rsidRPr="00A82D7A">
        <w:rPr>
          <w:rFonts w:cs="Times New Roman"/>
        </w:rPr>
        <w:t>Backlog</w:t>
      </w:r>
      <w:proofErr w:type="spellEnd"/>
      <w:r w:rsidRPr="00A82D7A">
        <w:rPr>
          <w:rFonts w:cs="Times New Roman"/>
        </w:rPr>
        <w:t xml:space="preserve"> Priorizado.</w:t>
      </w:r>
      <w:bookmarkEnd w:id="146"/>
    </w:p>
    <w:tbl>
      <w:tblPr>
        <w:tblStyle w:val="GridTable4Accent3"/>
        <w:tblW w:w="8607" w:type="dxa"/>
        <w:tblLayout w:type="fixed"/>
        <w:tblLook w:val="04A0" w:firstRow="1" w:lastRow="0" w:firstColumn="1" w:lastColumn="0" w:noHBand="0" w:noVBand="1"/>
      </w:tblPr>
      <w:tblGrid>
        <w:gridCol w:w="603"/>
        <w:gridCol w:w="3816"/>
        <w:gridCol w:w="2073"/>
        <w:gridCol w:w="2115"/>
      </w:tblGrid>
      <w:tr w:rsidR="00694761" w:rsidRPr="00962C1E" w14:paraId="27192848" w14:textId="77777777" w:rsidTr="00A82D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dxa"/>
          </w:tcPr>
          <w:p w14:paraId="6F2563AF" w14:textId="77777777" w:rsidR="00694761" w:rsidRPr="00962C1E" w:rsidRDefault="00694761" w:rsidP="003709B4">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ID</w:t>
            </w:r>
          </w:p>
        </w:tc>
        <w:tc>
          <w:tcPr>
            <w:tcW w:w="3816" w:type="dxa"/>
          </w:tcPr>
          <w:p w14:paraId="086E2B29" w14:textId="77777777" w:rsidR="00694761" w:rsidRPr="00962C1E" w:rsidRDefault="00694761" w:rsidP="003709B4">
            <w:pPr>
              <w:pBdr>
                <w:top w:val="none" w:sz="0" w:space="0" w:color="000000"/>
                <w:left w:val="none" w:sz="0" w:space="0" w:color="000000"/>
                <w:bottom w:val="none" w:sz="0" w:space="0" w:color="000000"/>
                <w:right w:val="none" w:sz="0" w:space="0" w:color="000000"/>
                <w:between w:val="none" w:sz="0" w:space="0" w:color="000000"/>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FUNCIONALIDAD</w:t>
            </w:r>
          </w:p>
        </w:tc>
        <w:tc>
          <w:tcPr>
            <w:tcW w:w="2073" w:type="dxa"/>
          </w:tcPr>
          <w:p w14:paraId="057A7DAB" w14:textId="77777777" w:rsidR="00694761" w:rsidRPr="00962C1E" w:rsidRDefault="00694761" w:rsidP="003709B4">
            <w:pPr>
              <w:pBdr>
                <w:top w:val="none" w:sz="0" w:space="0" w:color="000000"/>
                <w:left w:val="none" w:sz="0" w:space="0" w:color="000000"/>
                <w:bottom w:val="none" w:sz="0" w:space="0" w:color="000000"/>
                <w:right w:val="none" w:sz="0" w:space="0" w:color="000000"/>
                <w:between w:val="none" w:sz="0" w:space="0" w:color="000000"/>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VALOR FINAL</w:t>
            </w:r>
          </w:p>
        </w:tc>
        <w:tc>
          <w:tcPr>
            <w:tcW w:w="2115" w:type="dxa"/>
          </w:tcPr>
          <w:p w14:paraId="4733BE52" w14:textId="77777777" w:rsidR="00694761" w:rsidRPr="00962C1E" w:rsidRDefault="00694761" w:rsidP="003709B4">
            <w:pPr>
              <w:pBdr>
                <w:top w:val="none" w:sz="0" w:space="0" w:color="000000"/>
                <w:left w:val="none" w:sz="0" w:space="0" w:color="000000"/>
                <w:bottom w:val="none" w:sz="0" w:space="0" w:color="000000"/>
                <w:right w:val="none" w:sz="0" w:space="0" w:color="000000"/>
                <w:between w:val="none" w:sz="0" w:space="0" w:color="000000"/>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PRIORIDAD</w:t>
            </w:r>
          </w:p>
        </w:tc>
      </w:tr>
      <w:tr w:rsidR="00507DC1" w:rsidRPr="00962C1E" w14:paraId="1F7706BE" w14:textId="77777777" w:rsidTr="00A8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dxa"/>
          </w:tcPr>
          <w:p w14:paraId="0B2B197E"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1</w:t>
            </w:r>
          </w:p>
        </w:tc>
        <w:tc>
          <w:tcPr>
            <w:tcW w:w="3816" w:type="dxa"/>
          </w:tcPr>
          <w:p w14:paraId="0F7DA741"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la ubicación de  la provincia de Cotopaxi</w:t>
            </w:r>
          </w:p>
        </w:tc>
        <w:tc>
          <w:tcPr>
            <w:tcW w:w="2073" w:type="dxa"/>
          </w:tcPr>
          <w:p w14:paraId="62863018"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3.7</w:t>
            </w:r>
          </w:p>
        </w:tc>
        <w:tc>
          <w:tcPr>
            <w:tcW w:w="2115" w:type="dxa"/>
          </w:tcPr>
          <w:p w14:paraId="50EFED7F"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w:t>
            </w:r>
          </w:p>
        </w:tc>
      </w:tr>
      <w:tr w:rsidR="00507DC1" w:rsidRPr="00962C1E" w14:paraId="5574EEC3" w14:textId="77777777" w:rsidTr="00A82D7A">
        <w:tc>
          <w:tcPr>
            <w:cnfStyle w:val="001000000000" w:firstRow="0" w:lastRow="0" w:firstColumn="1" w:lastColumn="0" w:oddVBand="0" w:evenVBand="0" w:oddHBand="0" w:evenHBand="0" w:firstRowFirstColumn="0" w:firstRowLastColumn="0" w:lastRowFirstColumn="0" w:lastRowLastColumn="0"/>
            <w:tcW w:w="603" w:type="dxa"/>
          </w:tcPr>
          <w:p w14:paraId="344A6630"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2</w:t>
            </w:r>
          </w:p>
        </w:tc>
        <w:tc>
          <w:tcPr>
            <w:tcW w:w="3816" w:type="dxa"/>
          </w:tcPr>
          <w:p w14:paraId="253F1E00"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simbologías turísticas de la provincia de Cotopaxi</w:t>
            </w:r>
          </w:p>
        </w:tc>
        <w:tc>
          <w:tcPr>
            <w:tcW w:w="2073" w:type="dxa"/>
          </w:tcPr>
          <w:p w14:paraId="016EA252"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w:t>
            </w:r>
          </w:p>
        </w:tc>
        <w:tc>
          <w:tcPr>
            <w:tcW w:w="2115" w:type="dxa"/>
          </w:tcPr>
          <w:p w14:paraId="0C55DFBC"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w:t>
            </w:r>
          </w:p>
        </w:tc>
      </w:tr>
      <w:tr w:rsidR="00507DC1" w:rsidRPr="00962C1E" w14:paraId="34D692AD" w14:textId="77777777" w:rsidTr="00A8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dxa"/>
          </w:tcPr>
          <w:p w14:paraId="01F88E6A"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3</w:t>
            </w:r>
          </w:p>
        </w:tc>
        <w:tc>
          <w:tcPr>
            <w:tcW w:w="3816" w:type="dxa"/>
          </w:tcPr>
          <w:p w14:paraId="377C32F4"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las festividades importantes de la provincia de Cotopaxi</w:t>
            </w:r>
          </w:p>
        </w:tc>
        <w:tc>
          <w:tcPr>
            <w:tcW w:w="2073" w:type="dxa"/>
          </w:tcPr>
          <w:p w14:paraId="32BB8832"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3.5</w:t>
            </w:r>
          </w:p>
        </w:tc>
        <w:tc>
          <w:tcPr>
            <w:tcW w:w="2115" w:type="dxa"/>
          </w:tcPr>
          <w:p w14:paraId="5F64B091"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tc>
      </w:tr>
      <w:tr w:rsidR="00507DC1" w:rsidRPr="00962C1E" w14:paraId="5A7CF886" w14:textId="77777777" w:rsidTr="00A82D7A">
        <w:tc>
          <w:tcPr>
            <w:cnfStyle w:val="001000000000" w:firstRow="0" w:lastRow="0" w:firstColumn="1" w:lastColumn="0" w:oddVBand="0" w:evenVBand="0" w:oddHBand="0" w:evenHBand="0" w:firstRowFirstColumn="0" w:firstRowLastColumn="0" w:lastRowFirstColumn="0" w:lastRowLastColumn="0"/>
            <w:tcW w:w="603" w:type="dxa"/>
          </w:tcPr>
          <w:p w14:paraId="26C5D52F"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4</w:t>
            </w:r>
          </w:p>
        </w:tc>
        <w:tc>
          <w:tcPr>
            <w:tcW w:w="3816" w:type="dxa"/>
          </w:tcPr>
          <w:p w14:paraId="0E9039DA"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símbolos de actividad volcánica del volcán Cotopaxi</w:t>
            </w:r>
          </w:p>
        </w:tc>
        <w:tc>
          <w:tcPr>
            <w:tcW w:w="2073" w:type="dxa"/>
          </w:tcPr>
          <w:p w14:paraId="4E082880"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2.4</w:t>
            </w:r>
          </w:p>
        </w:tc>
        <w:tc>
          <w:tcPr>
            <w:tcW w:w="2115" w:type="dxa"/>
          </w:tcPr>
          <w:p w14:paraId="2A069B35"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5</w:t>
            </w:r>
          </w:p>
        </w:tc>
      </w:tr>
      <w:tr w:rsidR="00507DC1" w:rsidRPr="00962C1E" w14:paraId="23B1A724" w14:textId="77777777" w:rsidTr="00A8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dxa"/>
          </w:tcPr>
          <w:p w14:paraId="07571655"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5</w:t>
            </w:r>
          </w:p>
        </w:tc>
        <w:tc>
          <w:tcPr>
            <w:tcW w:w="3816" w:type="dxa"/>
          </w:tcPr>
          <w:p w14:paraId="330072B4"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las distancias entre Latacunga y otras provincias del Ecuador.</w:t>
            </w:r>
          </w:p>
        </w:tc>
        <w:tc>
          <w:tcPr>
            <w:tcW w:w="2073" w:type="dxa"/>
          </w:tcPr>
          <w:p w14:paraId="333D233B"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2.5</w:t>
            </w:r>
          </w:p>
        </w:tc>
        <w:tc>
          <w:tcPr>
            <w:tcW w:w="2115" w:type="dxa"/>
          </w:tcPr>
          <w:p w14:paraId="4B7D5EFB"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4</w:t>
            </w:r>
          </w:p>
        </w:tc>
      </w:tr>
      <w:tr w:rsidR="00507DC1" w:rsidRPr="00962C1E" w14:paraId="461C03EE" w14:textId="77777777" w:rsidTr="00A82D7A">
        <w:tc>
          <w:tcPr>
            <w:cnfStyle w:val="001000000000" w:firstRow="0" w:lastRow="0" w:firstColumn="1" w:lastColumn="0" w:oddVBand="0" w:evenVBand="0" w:oddHBand="0" w:evenHBand="0" w:firstRowFirstColumn="0" w:firstRowLastColumn="0" w:lastRowFirstColumn="0" w:lastRowLastColumn="0"/>
            <w:tcW w:w="603" w:type="dxa"/>
          </w:tcPr>
          <w:p w14:paraId="7165CF64"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6</w:t>
            </w:r>
          </w:p>
        </w:tc>
        <w:tc>
          <w:tcPr>
            <w:tcW w:w="3816" w:type="dxa"/>
          </w:tcPr>
          <w:p w14:paraId="69D21BD2"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División Política</w:t>
            </w:r>
          </w:p>
        </w:tc>
        <w:tc>
          <w:tcPr>
            <w:tcW w:w="2073" w:type="dxa"/>
          </w:tcPr>
          <w:p w14:paraId="3C824817"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tc>
        <w:tc>
          <w:tcPr>
            <w:tcW w:w="2115" w:type="dxa"/>
          </w:tcPr>
          <w:p w14:paraId="6D147D69"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6</w:t>
            </w:r>
          </w:p>
        </w:tc>
      </w:tr>
      <w:tr w:rsidR="00507DC1" w:rsidRPr="00962C1E" w14:paraId="50CE2B7F" w14:textId="77777777" w:rsidTr="00A8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dxa"/>
          </w:tcPr>
          <w:p w14:paraId="3BCF92C2"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7</w:t>
            </w:r>
          </w:p>
        </w:tc>
        <w:tc>
          <w:tcPr>
            <w:tcW w:w="3816" w:type="dxa"/>
          </w:tcPr>
          <w:p w14:paraId="253DF964"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Atractivos Turísticos</w:t>
            </w:r>
          </w:p>
        </w:tc>
        <w:tc>
          <w:tcPr>
            <w:tcW w:w="2073" w:type="dxa"/>
          </w:tcPr>
          <w:p w14:paraId="55952DCB"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1.5</w:t>
            </w:r>
          </w:p>
        </w:tc>
        <w:tc>
          <w:tcPr>
            <w:tcW w:w="2115" w:type="dxa"/>
          </w:tcPr>
          <w:p w14:paraId="570AB4FD"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8</w:t>
            </w:r>
          </w:p>
        </w:tc>
      </w:tr>
      <w:tr w:rsidR="00507DC1" w:rsidRPr="00962C1E" w14:paraId="79E692D1" w14:textId="77777777" w:rsidTr="00A82D7A">
        <w:tc>
          <w:tcPr>
            <w:cnfStyle w:val="001000000000" w:firstRow="0" w:lastRow="0" w:firstColumn="1" w:lastColumn="0" w:oddVBand="0" w:evenVBand="0" w:oddHBand="0" w:evenHBand="0" w:firstRowFirstColumn="0" w:firstRowLastColumn="0" w:lastRowFirstColumn="0" w:lastRowLastColumn="0"/>
            <w:tcW w:w="603" w:type="dxa"/>
          </w:tcPr>
          <w:p w14:paraId="10677BF5"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8</w:t>
            </w:r>
          </w:p>
        </w:tc>
        <w:tc>
          <w:tcPr>
            <w:tcW w:w="3816" w:type="dxa"/>
          </w:tcPr>
          <w:p w14:paraId="6D0B3128"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Atractivos Turísticos por Mapas</w:t>
            </w:r>
          </w:p>
        </w:tc>
        <w:tc>
          <w:tcPr>
            <w:tcW w:w="2073" w:type="dxa"/>
          </w:tcPr>
          <w:p w14:paraId="6169AC7D"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1.8</w:t>
            </w:r>
          </w:p>
        </w:tc>
        <w:tc>
          <w:tcPr>
            <w:tcW w:w="2115" w:type="dxa"/>
          </w:tcPr>
          <w:p w14:paraId="2E0B130D"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7</w:t>
            </w:r>
          </w:p>
        </w:tc>
      </w:tr>
      <w:tr w:rsidR="00507DC1" w:rsidRPr="00962C1E" w14:paraId="2C6A0B68" w14:textId="77777777" w:rsidTr="00A8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dxa"/>
          </w:tcPr>
          <w:p w14:paraId="1D9B4581"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9</w:t>
            </w:r>
          </w:p>
        </w:tc>
        <w:tc>
          <w:tcPr>
            <w:tcW w:w="3816" w:type="dxa"/>
          </w:tcPr>
          <w:p w14:paraId="68C616CA"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Aplicación Offline y Online</w:t>
            </w:r>
          </w:p>
        </w:tc>
        <w:tc>
          <w:tcPr>
            <w:tcW w:w="2073" w:type="dxa"/>
          </w:tcPr>
          <w:p w14:paraId="126534AD"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1.5</w:t>
            </w:r>
          </w:p>
        </w:tc>
        <w:tc>
          <w:tcPr>
            <w:tcW w:w="2115" w:type="dxa"/>
          </w:tcPr>
          <w:p w14:paraId="4FA29CE6" w14:textId="77777777" w:rsidR="00507DC1" w:rsidRPr="00962C1E" w:rsidRDefault="00507DC1" w:rsidP="003709B4">
            <w:pPr>
              <w:pBdr>
                <w:top w:val="none" w:sz="0" w:space="0" w:color="000000"/>
                <w:left w:val="none" w:sz="0" w:space="0" w:color="000000"/>
                <w:bottom w:val="none" w:sz="0" w:space="0" w:color="000000"/>
                <w:right w:val="none" w:sz="0" w:space="0" w:color="000000"/>
                <w:between w:val="none" w:sz="0" w:space="0" w:color="000000"/>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9</w:t>
            </w:r>
          </w:p>
        </w:tc>
      </w:tr>
    </w:tbl>
    <w:p w14:paraId="7B44652D" w14:textId="77777777" w:rsidR="00694761" w:rsidRPr="00A82D7A" w:rsidRDefault="00694761"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18"/>
          <w:szCs w:val="24"/>
        </w:rPr>
      </w:pPr>
      <w:r w:rsidRPr="00A82D7A">
        <w:rPr>
          <w:rFonts w:ascii="Times New Roman" w:eastAsia="Times New Roman" w:hAnsi="Times New Roman" w:cs="Times New Roman"/>
          <w:b/>
          <w:color w:val="auto"/>
          <w:sz w:val="18"/>
          <w:szCs w:val="24"/>
        </w:rPr>
        <w:t>Elaborado por:</w:t>
      </w:r>
      <w:r w:rsidRPr="00A82D7A">
        <w:rPr>
          <w:rFonts w:ascii="Times New Roman" w:eastAsia="Times New Roman" w:hAnsi="Times New Roman" w:cs="Times New Roman"/>
          <w:color w:val="auto"/>
          <w:sz w:val="18"/>
          <w:szCs w:val="24"/>
        </w:rPr>
        <w:t xml:space="preserve"> Los investigadores</w:t>
      </w:r>
    </w:p>
    <w:p w14:paraId="09EA6BBB" w14:textId="77777777" w:rsidR="003F45CC" w:rsidRPr="00962C1E" w:rsidRDefault="003F45CC" w:rsidP="0030071A">
      <w:pPr>
        <w:rPr>
          <w:rFonts w:ascii="Times New Roman" w:hAnsi="Times New Roman" w:cs="Times New Roman"/>
          <w:color w:val="auto"/>
          <w:sz w:val="24"/>
          <w:szCs w:val="24"/>
        </w:rPr>
      </w:pPr>
      <w:bookmarkStart w:id="147" w:name="_631k4vnfng1p" w:colFirst="0" w:colLast="0"/>
      <w:bookmarkEnd w:id="147"/>
    </w:p>
    <w:p w14:paraId="0133AC7F" w14:textId="77777777" w:rsidR="00694761" w:rsidRPr="00962C1E" w:rsidRDefault="00694761" w:rsidP="009F1C2D">
      <w:pPr>
        <w:pStyle w:val="Ttulo4"/>
        <w:rPr>
          <w:rFonts w:ascii="Times New Roman" w:hAnsi="Times New Roman" w:cs="Times New Roman"/>
          <w:color w:val="auto"/>
        </w:rPr>
      </w:pPr>
      <w:bookmarkStart w:id="148" w:name="_Toc504985048"/>
      <w:r w:rsidRPr="00962C1E">
        <w:rPr>
          <w:rFonts w:ascii="Times New Roman" w:hAnsi="Times New Roman" w:cs="Times New Roman"/>
          <w:color w:val="auto"/>
        </w:rPr>
        <w:t>Planificación de los Sprint</w:t>
      </w:r>
      <w:bookmarkEnd w:id="148"/>
    </w:p>
    <w:p w14:paraId="2D8C6FD1" w14:textId="7FAA692F" w:rsidR="005D3A00" w:rsidRPr="00962C1E" w:rsidRDefault="005F3A8C" w:rsidP="005D3A00">
      <w:pPr>
        <w:spacing w:after="0"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En la Tabla N° 26</w:t>
      </w:r>
      <w:r w:rsidR="00A82D7A">
        <w:rPr>
          <w:rFonts w:ascii="Times New Roman" w:eastAsia="Times New Roman" w:hAnsi="Times New Roman" w:cs="Times New Roman"/>
          <w:color w:val="auto"/>
          <w:sz w:val="24"/>
          <w:szCs w:val="24"/>
        </w:rPr>
        <w:t xml:space="preserve"> </w:t>
      </w:r>
      <w:r w:rsidR="00694761" w:rsidRPr="00962C1E">
        <w:rPr>
          <w:rFonts w:ascii="Times New Roman" w:eastAsia="Times New Roman" w:hAnsi="Times New Roman" w:cs="Times New Roman"/>
          <w:color w:val="auto"/>
          <w:sz w:val="24"/>
          <w:szCs w:val="24"/>
        </w:rPr>
        <w:t xml:space="preserve">se obtuvo la estimación de los </w:t>
      </w:r>
      <w:proofErr w:type="spellStart"/>
      <w:r w:rsidR="00694761" w:rsidRPr="00962C1E">
        <w:rPr>
          <w:rFonts w:ascii="Times New Roman" w:eastAsia="Times New Roman" w:hAnsi="Times New Roman" w:cs="Times New Roman"/>
          <w:color w:val="auto"/>
          <w:sz w:val="24"/>
          <w:szCs w:val="24"/>
        </w:rPr>
        <w:t>SPRINTS</w:t>
      </w:r>
      <w:proofErr w:type="spellEnd"/>
      <w:r w:rsidR="00694761" w:rsidRPr="00962C1E">
        <w:rPr>
          <w:rFonts w:ascii="Times New Roman" w:eastAsia="Times New Roman" w:hAnsi="Times New Roman" w:cs="Times New Roman"/>
          <w:color w:val="auto"/>
          <w:sz w:val="24"/>
          <w:szCs w:val="24"/>
        </w:rPr>
        <w:t xml:space="preserve"> acorde a la experiencia del </w:t>
      </w:r>
      <w:proofErr w:type="spellStart"/>
      <w:r w:rsidR="00694761" w:rsidRPr="00962C1E">
        <w:rPr>
          <w:rFonts w:ascii="Times New Roman" w:eastAsia="Times New Roman" w:hAnsi="Times New Roman" w:cs="Times New Roman"/>
          <w:color w:val="auto"/>
          <w:sz w:val="24"/>
          <w:szCs w:val="24"/>
        </w:rPr>
        <w:t>Scrum</w:t>
      </w:r>
      <w:proofErr w:type="spellEnd"/>
      <w:r w:rsidR="00694761" w:rsidRPr="00962C1E">
        <w:rPr>
          <w:rFonts w:ascii="Times New Roman" w:eastAsia="Times New Roman" w:hAnsi="Times New Roman" w:cs="Times New Roman"/>
          <w:color w:val="auto"/>
          <w:sz w:val="24"/>
          <w:szCs w:val="24"/>
        </w:rPr>
        <w:t xml:space="preserve"> </w:t>
      </w:r>
      <w:proofErr w:type="spellStart"/>
      <w:r w:rsidR="00694761" w:rsidRPr="00962C1E">
        <w:rPr>
          <w:rFonts w:ascii="Times New Roman" w:eastAsia="Times New Roman" w:hAnsi="Times New Roman" w:cs="Times New Roman"/>
          <w:color w:val="auto"/>
          <w:sz w:val="24"/>
          <w:szCs w:val="24"/>
        </w:rPr>
        <w:t>Team</w:t>
      </w:r>
      <w:proofErr w:type="spellEnd"/>
      <w:r w:rsidR="00694761" w:rsidRPr="00962C1E">
        <w:rPr>
          <w:rFonts w:ascii="Times New Roman" w:eastAsia="Times New Roman" w:hAnsi="Times New Roman" w:cs="Times New Roman"/>
          <w:color w:val="auto"/>
          <w:sz w:val="24"/>
          <w:szCs w:val="24"/>
        </w:rPr>
        <w:t>.</w:t>
      </w:r>
      <w:r w:rsidR="005D3A00">
        <w:rPr>
          <w:rFonts w:ascii="Times New Roman" w:eastAsia="Times New Roman" w:hAnsi="Times New Roman" w:cs="Times New Roman"/>
          <w:color w:val="auto"/>
          <w:sz w:val="24"/>
          <w:szCs w:val="24"/>
        </w:rPr>
        <w:t xml:space="preserve"> En donde el primer sprint se lo realizó en 2 semanas, el segundo sprint se lo realizó en 3 semanas, el tercer sprint se lo realizó en 3 semanas y el cuarto sprint se lo realizó en 2 semanas.</w:t>
      </w:r>
      <w:r w:rsidR="005D3A00" w:rsidRPr="005D3A00">
        <w:rPr>
          <w:rFonts w:ascii="Times New Roman" w:eastAsia="Times New Roman" w:hAnsi="Times New Roman" w:cs="Times New Roman"/>
          <w:color w:val="auto"/>
          <w:sz w:val="24"/>
          <w:szCs w:val="24"/>
        </w:rPr>
        <w:t xml:space="preserve"> </w:t>
      </w:r>
      <w:r w:rsidR="005D3A00" w:rsidRPr="00962C1E">
        <w:rPr>
          <w:rFonts w:ascii="Times New Roman" w:eastAsia="Times New Roman" w:hAnsi="Times New Roman" w:cs="Times New Roman"/>
          <w:color w:val="auto"/>
          <w:sz w:val="24"/>
          <w:szCs w:val="24"/>
        </w:rPr>
        <w:t xml:space="preserve">Mediante la metodología </w:t>
      </w:r>
      <w:proofErr w:type="spellStart"/>
      <w:r w:rsidR="005D3A00" w:rsidRPr="00962C1E">
        <w:rPr>
          <w:rFonts w:ascii="Times New Roman" w:eastAsia="Times New Roman" w:hAnsi="Times New Roman" w:cs="Times New Roman"/>
          <w:color w:val="auto"/>
          <w:sz w:val="24"/>
          <w:szCs w:val="24"/>
        </w:rPr>
        <w:t>SCRUM</w:t>
      </w:r>
      <w:proofErr w:type="spellEnd"/>
      <w:r w:rsidR="005D3A00" w:rsidRPr="00962C1E">
        <w:rPr>
          <w:rFonts w:ascii="Times New Roman" w:eastAsia="Times New Roman" w:hAnsi="Times New Roman" w:cs="Times New Roman"/>
          <w:color w:val="auto"/>
          <w:sz w:val="24"/>
          <w:szCs w:val="24"/>
        </w:rPr>
        <w:t xml:space="preserve"> se estableció los </w:t>
      </w:r>
      <w:proofErr w:type="spellStart"/>
      <w:r w:rsidR="005D3A00" w:rsidRPr="00962C1E">
        <w:rPr>
          <w:rFonts w:ascii="Times New Roman" w:eastAsia="Times New Roman" w:hAnsi="Times New Roman" w:cs="Times New Roman"/>
          <w:color w:val="auto"/>
          <w:sz w:val="24"/>
          <w:szCs w:val="24"/>
        </w:rPr>
        <w:t>sprints</w:t>
      </w:r>
      <w:proofErr w:type="spellEnd"/>
      <w:r w:rsidR="005D3A00" w:rsidRPr="00962C1E">
        <w:rPr>
          <w:rFonts w:ascii="Times New Roman" w:eastAsia="Times New Roman" w:hAnsi="Times New Roman" w:cs="Times New Roman"/>
          <w:color w:val="auto"/>
          <w:sz w:val="24"/>
          <w:szCs w:val="24"/>
        </w:rPr>
        <w:t xml:space="preserve"> necesarios para el desarrollo de los 4 </w:t>
      </w:r>
      <w:proofErr w:type="spellStart"/>
      <w:r w:rsidR="005D3A00" w:rsidRPr="00962C1E">
        <w:rPr>
          <w:rFonts w:ascii="Times New Roman" w:eastAsia="Times New Roman" w:hAnsi="Times New Roman" w:cs="Times New Roman"/>
          <w:color w:val="auto"/>
          <w:sz w:val="24"/>
          <w:szCs w:val="24"/>
        </w:rPr>
        <w:t>submódulos</w:t>
      </w:r>
      <w:proofErr w:type="spellEnd"/>
      <w:r w:rsidR="005D3A00" w:rsidRPr="00962C1E">
        <w:rPr>
          <w:rFonts w:ascii="Times New Roman" w:eastAsia="Times New Roman" w:hAnsi="Times New Roman" w:cs="Times New Roman"/>
          <w:color w:val="auto"/>
          <w:sz w:val="24"/>
          <w:szCs w:val="24"/>
        </w:rPr>
        <w:t xml:space="preserve"> que comprende la aplicación móvil.</w:t>
      </w:r>
    </w:p>
    <w:p w14:paraId="366D2328" w14:textId="00B9A240" w:rsidR="00694761" w:rsidRDefault="00694761" w:rsidP="00694761">
      <w:pPr>
        <w:spacing w:after="0" w:line="360" w:lineRule="auto"/>
        <w:jc w:val="both"/>
        <w:rPr>
          <w:rFonts w:ascii="Times New Roman" w:eastAsia="Times New Roman" w:hAnsi="Times New Roman" w:cs="Times New Roman"/>
          <w:color w:val="auto"/>
          <w:sz w:val="24"/>
          <w:szCs w:val="24"/>
        </w:rPr>
      </w:pPr>
    </w:p>
    <w:p w14:paraId="28EB3333" w14:textId="77777777" w:rsidR="007058B1" w:rsidRDefault="007058B1" w:rsidP="00694761">
      <w:pPr>
        <w:spacing w:after="0" w:line="360" w:lineRule="auto"/>
        <w:jc w:val="both"/>
        <w:rPr>
          <w:rFonts w:ascii="Times New Roman" w:eastAsia="Times New Roman" w:hAnsi="Times New Roman" w:cs="Times New Roman"/>
          <w:color w:val="auto"/>
          <w:sz w:val="24"/>
          <w:szCs w:val="24"/>
        </w:rPr>
      </w:pPr>
    </w:p>
    <w:p w14:paraId="6FD5F26A" w14:textId="77777777" w:rsidR="007058B1" w:rsidRDefault="007058B1" w:rsidP="00694761">
      <w:pPr>
        <w:spacing w:after="0" w:line="360" w:lineRule="auto"/>
        <w:jc w:val="both"/>
        <w:rPr>
          <w:rFonts w:ascii="Times New Roman" w:eastAsia="Times New Roman" w:hAnsi="Times New Roman" w:cs="Times New Roman"/>
          <w:color w:val="auto"/>
          <w:sz w:val="24"/>
          <w:szCs w:val="24"/>
        </w:rPr>
      </w:pPr>
    </w:p>
    <w:p w14:paraId="3E5E9051" w14:textId="77777777" w:rsidR="007058B1" w:rsidRDefault="007058B1" w:rsidP="00694761">
      <w:pPr>
        <w:spacing w:after="0" w:line="360" w:lineRule="auto"/>
        <w:jc w:val="both"/>
        <w:rPr>
          <w:rFonts w:ascii="Times New Roman" w:eastAsia="Times New Roman" w:hAnsi="Times New Roman" w:cs="Times New Roman"/>
          <w:color w:val="auto"/>
          <w:sz w:val="24"/>
          <w:szCs w:val="24"/>
        </w:rPr>
      </w:pPr>
    </w:p>
    <w:p w14:paraId="3E837E28" w14:textId="77777777" w:rsidR="007058B1" w:rsidRDefault="007058B1" w:rsidP="00694761">
      <w:pPr>
        <w:spacing w:after="0" w:line="360" w:lineRule="auto"/>
        <w:jc w:val="both"/>
        <w:rPr>
          <w:rFonts w:ascii="Times New Roman" w:eastAsia="Times New Roman" w:hAnsi="Times New Roman" w:cs="Times New Roman"/>
          <w:color w:val="auto"/>
          <w:sz w:val="24"/>
          <w:szCs w:val="24"/>
        </w:rPr>
      </w:pPr>
    </w:p>
    <w:p w14:paraId="05A5A5A7" w14:textId="77777777" w:rsidR="007058B1" w:rsidRDefault="007058B1" w:rsidP="00694761">
      <w:pPr>
        <w:spacing w:after="0" w:line="360" w:lineRule="auto"/>
        <w:jc w:val="both"/>
        <w:rPr>
          <w:rFonts w:ascii="Times New Roman" w:eastAsia="Times New Roman" w:hAnsi="Times New Roman" w:cs="Times New Roman"/>
          <w:color w:val="auto"/>
          <w:sz w:val="24"/>
          <w:szCs w:val="24"/>
        </w:rPr>
      </w:pPr>
    </w:p>
    <w:p w14:paraId="1676C2C5" w14:textId="77777777" w:rsidR="007058B1" w:rsidRPr="00962C1E" w:rsidRDefault="007058B1" w:rsidP="00694761">
      <w:pPr>
        <w:spacing w:after="0" w:line="360" w:lineRule="auto"/>
        <w:jc w:val="both"/>
        <w:rPr>
          <w:rFonts w:ascii="Times New Roman" w:eastAsia="Times New Roman" w:hAnsi="Times New Roman" w:cs="Times New Roman"/>
          <w:color w:val="auto"/>
          <w:sz w:val="24"/>
          <w:szCs w:val="24"/>
        </w:rPr>
      </w:pPr>
    </w:p>
    <w:p w14:paraId="13EA9704" w14:textId="3C15F299" w:rsidR="00A82D7A" w:rsidRPr="00A82D7A" w:rsidRDefault="00A82D7A" w:rsidP="005F3A8C">
      <w:pPr>
        <w:pStyle w:val="Epgrafe"/>
        <w:keepNext/>
        <w:spacing w:after="0"/>
        <w:rPr>
          <w:rFonts w:cs="Times New Roman"/>
        </w:rPr>
      </w:pPr>
      <w:bookmarkStart w:id="149" w:name="_Toc504978740"/>
      <w:r w:rsidRPr="00A82D7A">
        <w:rPr>
          <w:rFonts w:cs="Times New Roman"/>
          <w:b/>
        </w:rPr>
        <w:lastRenderedPageBreak/>
        <w:t xml:space="preserve">Tabla </w:t>
      </w:r>
      <w:r w:rsidRPr="00A82D7A">
        <w:rPr>
          <w:rFonts w:cs="Times New Roman"/>
          <w:b/>
        </w:rPr>
        <w:fldChar w:fldCharType="begin"/>
      </w:r>
      <w:r w:rsidRPr="00A82D7A">
        <w:rPr>
          <w:rFonts w:cs="Times New Roman"/>
          <w:b/>
        </w:rPr>
        <w:instrText xml:space="preserve"> SEQ Tabla \* ARABIC </w:instrText>
      </w:r>
      <w:r w:rsidRPr="00A82D7A">
        <w:rPr>
          <w:rFonts w:cs="Times New Roman"/>
          <w:b/>
        </w:rPr>
        <w:fldChar w:fldCharType="separate"/>
      </w:r>
      <w:r w:rsidR="00A46DA0">
        <w:rPr>
          <w:rFonts w:cs="Times New Roman"/>
          <w:b/>
          <w:noProof/>
        </w:rPr>
        <w:t>26</w:t>
      </w:r>
      <w:r w:rsidRPr="00A82D7A">
        <w:rPr>
          <w:rFonts w:cs="Times New Roman"/>
          <w:b/>
        </w:rPr>
        <w:fldChar w:fldCharType="end"/>
      </w:r>
      <w:r w:rsidRPr="00A82D7A">
        <w:rPr>
          <w:rFonts w:cs="Times New Roman"/>
        </w:rPr>
        <w:t xml:space="preserve">. Estimación de los </w:t>
      </w:r>
      <w:proofErr w:type="spellStart"/>
      <w:r w:rsidRPr="00A82D7A">
        <w:rPr>
          <w:rFonts w:cs="Times New Roman"/>
        </w:rPr>
        <w:t>Sprints</w:t>
      </w:r>
      <w:proofErr w:type="spellEnd"/>
      <w:r w:rsidRPr="00A82D7A">
        <w:rPr>
          <w:rFonts w:cs="Times New Roman"/>
        </w:rPr>
        <w:t>.</w:t>
      </w:r>
      <w:bookmarkEnd w:id="149"/>
    </w:p>
    <w:tbl>
      <w:tblPr>
        <w:tblStyle w:val="GridTable4Accent3"/>
        <w:tblW w:w="8494" w:type="dxa"/>
        <w:tblLayout w:type="fixed"/>
        <w:tblLook w:val="04A0" w:firstRow="1" w:lastRow="0" w:firstColumn="1" w:lastColumn="0" w:noHBand="0" w:noVBand="1"/>
      </w:tblPr>
      <w:tblGrid>
        <w:gridCol w:w="1615"/>
        <w:gridCol w:w="1585"/>
        <w:gridCol w:w="1647"/>
        <w:gridCol w:w="1670"/>
        <w:gridCol w:w="1977"/>
      </w:tblGrid>
      <w:tr w:rsidR="00694761" w:rsidRPr="00962C1E" w14:paraId="31F5C4F7" w14:textId="77777777" w:rsidTr="00A82D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9B03F75" w14:textId="77777777" w:rsidR="00694761" w:rsidRPr="00962C1E" w:rsidRDefault="00694761" w:rsidP="007058B1">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proofErr w:type="spellStart"/>
            <w:r w:rsidRPr="00962C1E">
              <w:rPr>
                <w:rFonts w:ascii="Times New Roman" w:eastAsia="Times New Roman" w:hAnsi="Times New Roman" w:cs="Times New Roman"/>
                <w:color w:val="auto"/>
                <w:sz w:val="24"/>
                <w:szCs w:val="24"/>
              </w:rPr>
              <w:t>SPRINTS</w:t>
            </w:r>
            <w:proofErr w:type="spellEnd"/>
          </w:p>
        </w:tc>
        <w:tc>
          <w:tcPr>
            <w:tcW w:w="1585" w:type="dxa"/>
          </w:tcPr>
          <w:p w14:paraId="697F3E86" w14:textId="77777777" w:rsidR="00694761" w:rsidRPr="00962C1E" w:rsidRDefault="00694761" w:rsidP="007058B1">
            <w:pPr>
              <w:pBdr>
                <w:top w:val="none" w:sz="0" w:space="0" w:color="000000"/>
                <w:left w:val="none" w:sz="0" w:space="0" w:color="000000"/>
                <w:bottom w:val="none" w:sz="0" w:space="0" w:color="000000"/>
                <w:right w:val="none" w:sz="0" w:space="0" w:color="000000"/>
                <w:between w:val="none" w:sz="0" w:space="0" w:color="000000"/>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FECHA DE INICIO</w:t>
            </w:r>
          </w:p>
        </w:tc>
        <w:tc>
          <w:tcPr>
            <w:tcW w:w="1647" w:type="dxa"/>
          </w:tcPr>
          <w:p w14:paraId="518E7E69" w14:textId="77777777" w:rsidR="00694761" w:rsidRPr="00962C1E" w:rsidRDefault="00694761" w:rsidP="007058B1">
            <w:pPr>
              <w:pBdr>
                <w:top w:val="none" w:sz="0" w:space="0" w:color="000000"/>
                <w:left w:val="none" w:sz="0" w:space="0" w:color="000000"/>
                <w:bottom w:val="none" w:sz="0" w:space="0" w:color="000000"/>
                <w:right w:val="none" w:sz="0" w:space="0" w:color="000000"/>
                <w:between w:val="none" w:sz="0" w:space="0" w:color="000000"/>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FECHA DE ENTREGA</w:t>
            </w:r>
          </w:p>
        </w:tc>
        <w:tc>
          <w:tcPr>
            <w:tcW w:w="1670" w:type="dxa"/>
          </w:tcPr>
          <w:p w14:paraId="629452EA" w14:textId="77777777" w:rsidR="00694761" w:rsidRPr="00962C1E" w:rsidRDefault="00694761" w:rsidP="007058B1">
            <w:pPr>
              <w:pBdr>
                <w:top w:val="none" w:sz="0" w:space="0" w:color="000000"/>
                <w:left w:val="none" w:sz="0" w:space="0" w:color="000000"/>
                <w:bottom w:val="none" w:sz="0" w:space="0" w:color="000000"/>
                <w:right w:val="none" w:sz="0" w:space="0" w:color="000000"/>
                <w:between w:val="none" w:sz="0" w:space="0" w:color="000000"/>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DURACIÓN</w:t>
            </w:r>
          </w:p>
        </w:tc>
        <w:tc>
          <w:tcPr>
            <w:tcW w:w="1977" w:type="dxa"/>
          </w:tcPr>
          <w:p w14:paraId="6F3DD3DD" w14:textId="77777777" w:rsidR="00694761" w:rsidRPr="00962C1E" w:rsidRDefault="00694761" w:rsidP="007058B1">
            <w:pPr>
              <w:pBdr>
                <w:top w:val="none" w:sz="0" w:space="0" w:color="000000"/>
                <w:left w:val="none" w:sz="0" w:space="0" w:color="000000"/>
                <w:bottom w:val="none" w:sz="0" w:space="0" w:color="000000"/>
                <w:right w:val="none" w:sz="0" w:space="0" w:color="000000"/>
                <w:between w:val="none" w:sz="0" w:space="0" w:color="000000"/>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RESPONSABLE</w:t>
            </w:r>
          </w:p>
        </w:tc>
      </w:tr>
      <w:tr w:rsidR="00694761" w:rsidRPr="00962C1E" w14:paraId="15A8A060" w14:textId="77777777" w:rsidTr="007058B1">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1615" w:type="dxa"/>
          </w:tcPr>
          <w:p w14:paraId="3C91FEFD" w14:textId="77777777" w:rsidR="00694761" w:rsidRPr="00962C1E" w:rsidRDefault="00694761" w:rsidP="007058B1">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Sprint 1</w:t>
            </w:r>
          </w:p>
        </w:tc>
        <w:tc>
          <w:tcPr>
            <w:tcW w:w="1585" w:type="dxa"/>
          </w:tcPr>
          <w:p w14:paraId="47EFFFC9" w14:textId="77777777" w:rsidR="00694761" w:rsidRPr="00962C1E" w:rsidRDefault="00507DC1" w:rsidP="007058B1">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30/10/2017</w:t>
            </w:r>
          </w:p>
        </w:tc>
        <w:tc>
          <w:tcPr>
            <w:tcW w:w="1647" w:type="dxa"/>
          </w:tcPr>
          <w:p w14:paraId="5D348D9F" w14:textId="77777777" w:rsidR="00694761" w:rsidRPr="00962C1E" w:rsidRDefault="00507DC1" w:rsidP="007058B1">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10/11/2017</w:t>
            </w:r>
          </w:p>
        </w:tc>
        <w:tc>
          <w:tcPr>
            <w:tcW w:w="1670" w:type="dxa"/>
          </w:tcPr>
          <w:p w14:paraId="4429F12A" w14:textId="77777777" w:rsidR="00694761" w:rsidRPr="00962C1E" w:rsidRDefault="00507DC1" w:rsidP="007058B1">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 SEMANAS</w:t>
            </w:r>
          </w:p>
        </w:tc>
        <w:tc>
          <w:tcPr>
            <w:tcW w:w="1977" w:type="dxa"/>
          </w:tcPr>
          <w:p w14:paraId="1815C163" w14:textId="77777777" w:rsidR="00694761" w:rsidRPr="00962C1E" w:rsidRDefault="00507DC1" w:rsidP="007058B1">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Alexis Cando, Jonathan Oñate</w:t>
            </w:r>
          </w:p>
        </w:tc>
      </w:tr>
      <w:tr w:rsidR="00507DC1" w:rsidRPr="00962C1E" w14:paraId="4BC375E9" w14:textId="77777777" w:rsidTr="00A82D7A">
        <w:tc>
          <w:tcPr>
            <w:cnfStyle w:val="001000000000" w:firstRow="0" w:lastRow="0" w:firstColumn="1" w:lastColumn="0" w:oddVBand="0" w:evenVBand="0" w:oddHBand="0" w:evenHBand="0" w:firstRowFirstColumn="0" w:firstRowLastColumn="0" w:lastRowFirstColumn="0" w:lastRowLastColumn="0"/>
            <w:tcW w:w="1615" w:type="dxa"/>
          </w:tcPr>
          <w:p w14:paraId="011D3934" w14:textId="77777777" w:rsidR="00507DC1" w:rsidRPr="00962C1E" w:rsidRDefault="00507DC1" w:rsidP="007058B1">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Sprint 2</w:t>
            </w:r>
          </w:p>
        </w:tc>
        <w:tc>
          <w:tcPr>
            <w:tcW w:w="1585" w:type="dxa"/>
          </w:tcPr>
          <w:p w14:paraId="59282774" w14:textId="77777777" w:rsidR="00507DC1" w:rsidRPr="00962C1E" w:rsidRDefault="00507DC1" w:rsidP="007058B1">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13/11/2017</w:t>
            </w:r>
          </w:p>
        </w:tc>
        <w:tc>
          <w:tcPr>
            <w:tcW w:w="1647" w:type="dxa"/>
          </w:tcPr>
          <w:p w14:paraId="747E6362" w14:textId="77777777" w:rsidR="00507DC1" w:rsidRPr="00962C1E" w:rsidRDefault="00507DC1" w:rsidP="007058B1">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1/12/2017</w:t>
            </w:r>
          </w:p>
        </w:tc>
        <w:tc>
          <w:tcPr>
            <w:tcW w:w="1670" w:type="dxa"/>
          </w:tcPr>
          <w:p w14:paraId="2FB78E87" w14:textId="77777777" w:rsidR="00507DC1" w:rsidRPr="00962C1E" w:rsidRDefault="00507DC1" w:rsidP="007058B1">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 SEMANAS</w:t>
            </w:r>
          </w:p>
        </w:tc>
        <w:tc>
          <w:tcPr>
            <w:tcW w:w="1977" w:type="dxa"/>
          </w:tcPr>
          <w:p w14:paraId="2FE3A87C" w14:textId="77777777" w:rsidR="00507DC1" w:rsidRPr="00962C1E" w:rsidRDefault="00507DC1" w:rsidP="007058B1">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Alexis Cando, Jonathan Oñate</w:t>
            </w:r>
          </w:p>
        </w:tc>
      </w:tr>
      <w:tr w:rsidR="00507DC1" w:rsidRPr="00962C1E" w14:paraId="4A691226" w14:textId="77777777" w:rsidTr="00A8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48F55D2" w14:textId="77777777" w:rsidR="00507DC1" w:rsidRPr="00962C1E" w:rsidRDefault="00507DC1" w:rsidP="007058B1">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Sprint 3</w:t>
            </w:r>
          </w:p>
        </w:tc>
        <w:tc>
          <w:tcPr>
            <w:tcW w:w="1585" w:type="dxa"/>
          </w:tcPr>
          <w:p w14:paraId="29DC1B87" w14:textId="77777777" w:rsidR="00507DC1" w:rsidRPr="00962C1E" w:rsidRDefault="00507DC1" w:rsidP="007058B1">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4/12/2017</w:t>
            </w:r>
          </w:p>
        </w:tc>
        <w:tc>
          <w:tcPr>
            <w:tcW w:w="1647" w:type="dxa"/>
          </w:tcPr>
          <w:p w14:paraId="7C18D365" w14:textId="77777777" w:rsidR="00507DC1" w:rsidRPr="00962C1E" w:rsidRDefault="00507DC1" w:rsidP="007058B1">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22/12/2017</w:t>
            </w:r>
          </w:p>
        </w:tc>
        <w:tc>
          <w:tcPr>
            <w:tcW w:w="1670" w:type="dxa"/>
          </w:tcPr>
          <w:p w14:paraId="5F72C339" w14:textId="77777777" w:rsidR="00507DC1" w:rsidRPr="00962C1E" w:rsidRDefault="00507DC1" w:rsidP="007058B1">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 SEMANAS</w:t>
            </w:r>
          </w:p>
        </w:tc>
        <w:tc>
          <w:tcPr>
            <w:tcW w:w="1977" w:type="dxa"/>
          </w:tcPr>
          <w:p w14:paraId="50B85386" w14:textId="77777777" w:rsidR="00507DC1" w:rsidRPr="00962C1E" w:rsidRDefault="00507DC1" w:rsidP="007058B1">
            <w:pPr>
              <w:pBdr>
                <w:top w:val="none" w:sz="0" w:space="0" w:color="000000"/>
                <w:left w:val="none" w:sz="0" w:space="0" w:color="000000"/>
                <w:bottom w:val="none" w:sz="0" w:space="0" w:color="000000"/>
                <w:right w:val="none" w:sz="0" w:space="0" w:color="000000"/>
                <w:between w:val="none" w:sz="0" w:space="0" w:color="000000"/>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Alexis Cando, Jonathan Oñate</w:t>
            </w:r>
          </w:p>
        </w:tc>
      </w:tr>
      <w:tr w:rsidR="00507DC1" w:rsidRPr="00962C1E" w14:paraId="59056B48" w14:textId="77777777" w:rsidTr="00A82D7A">
        <w:tc>
          <w:tcPr>
            <w:cnfStyle w:val="001000000000" w:firstRow="0" w:lastRow="0" w:firstColumn="1" w:lastColumn="0" w:oddVBand="0" w:evenVBand="0" w:oddHBand="0" w:evenHBand="0" w:firstRowFirstColumn="0" w:firstRowLastColumn="0" w:lastRowFirstColumn="0" w:lastRowLastColumn="0"/>
            <w:tcW w:w="1615" w:type="dxa"/>
          </w:tcPr>
          <w:p w14:paraId="3BEA06CF" w14:textId="77777777" w:rsidR="00507DC1" w:rsidRPr="00962C1E" w:rsidRDefault="00507DC1" w:rsidP="007058B1">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Sprint 4</w:t>
            </w:r>
          </w:p>
        </w:tc>
        <w:tc>
          <w:tcPr>
            <w:tcW w:w="1585" w:type="dxa"/>
          </w:tcPr>
          <w:p w14:paraId="1C140639" w14:textId="77777777" w:rsidR="00507DC1" w:rsidRPr="00962C1E" w:rsidRDefault="00507DC1" w:rsidP="007058B1">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2/1/2018</w:t>
            </w:r>
          </w:p>
        </w:tc>
        <w:tc>
          <w:tcPr>
            <w:tcW w:w="1647" w:type="dxa"/>
          </w:tcPr>
          <w:p w14:paraId="473F7613" w14:textId="77777777" w:rsidR="00507DC1" w:rsidRPr="00962C1E" w:rsidRDefault="00507DC1" w:rsidP="007058B1">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12/1/2018</w:t>
            </w:r>
          </w:p>
        </w:tc>
        <w:tc>
          <w:tcPr>
            <w:tcW w:w="1670" w:type="dxa"/>
          </w:tcPr>
          <w:p w14:paraId="68A187AC" w14:textId="77777777" w:rsidR="00507DC1" w:rsidRPr="00962C1E" w:rsidRDefault="00507DC1" w:rsidP="007058B1">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 SEMANAS</w:t>
            </w:r>
          </w:p>
        </w:tc>
        <w:tc>
          <w:tcPr>
            <w:tcW w:w="1977" w:type="dxa"/>
          </w:tcPr>
          <w:p w14:paraId="17DECA59" w14:textId="77777777" w:rsidR="00507DC1" w:rsidRPr="00962C1E" w:rsidRDefault="00507DC1" w:rsidP="007058B1">
            <w:pPr>
              <w:pBdr>
                <w:top w:val="none" w:sz="0" w:space="0" w:color="000000"/>
                <w:left w:val="none" w:sz="0" w:space="0" w:color="000000"/>
                <w:bottom w:val="none" w:sz="0" w:space="0" w:color="000000"/>
                <w:right w:val="none" w:sz="0" w:space="0" w:color="000000"/>
                <w:between w:val="none" w:sz="0" w:space="0" w:color="000000"/>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Alexis Cando, Jonathan Oñate</w:t>
            </w:r>
          </w:p>
        </w:tc>
      </w:tr>
    </w:tbl>
    <w:p w14:paraId="3FF196C7" w14:textId="77777777" w:rsidR="00694761" w:rsidRPr="00A82D7A" w:rsidRDefault="00694761"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18"/>
          <w:szCs w:val="24"/>
        </w:rPr>
      </w:pPr>
      <w:r w:rsidRPr="00A82D7A">
        <w:rPr>
          <w:rFonts w:ascii="Times New Roman" w:eastAsia="Times New Roman" w:hAnsi="Times New Roman" w:cs="Times New Roman"/>
          <w:color w:val="auto"/>
          <w:sz w:val="18"/>
          <w:szCs w:val="24"/>
        </w:rPr>
        <w:t xml:space="preserve"> </w:t>
      </w:r>
      <w:r w:rsidRPr="00A82D7A">
        <w:rPr>
          <w:rFonts w:ascii="Times New Roman" w:eastAsia="Times New Roman" w:hAnsi="Times New Roman" w:cs="Times New Roman"/>
          <w:b/>
          <w:color w:val="auto"/>
          <w:sz w:val="18"/>
          <w:szCs w:val="24"/>
        </w:rPr>
        <w:t>Elaborado por:</w:t>
      </w:r>
      <w:r w:rsidRPr="00A82D7A">
        <w:rPr>
          <w:rFonts w:ascii="Times New Roman" w:eastAsia="Times New Roman" w:hAnsi="Times New Roman" w:cs="Times New Roman"/>
          <w:color w:val="auto"/>
          <w:sz w:val="18"/>
          <w:szCs w:val="24"/>
        </w:rPr>
        <w:t xml:space="preserve"> Los investigadores</w:t>
      </w:r>
    </w:p>
    <w:p w14:paraId="1D72F34C" w14:textId="77777777" w:rsidR="00694761" w:rsidRPr="00962C1E" w:rsidRDefault="00694761" w:rsidP="00694761">
      <w:pPr>
        <w:pStyle w:val="Ttulo5"/>
        <w:spacing w:after="0" w:line="360" w:lineRule="auto"/>
        <w:contextualSpacing w:val="0"/>
        <w:jc w:val="both"/>
        <w:rPr>
          <w:rFonts w:ascii="Times New Roman" w:eastAsia="Times New Roman" w:hAnsi="Times New Roman" w:cs="Times New Roman"/>
          <w:color w:val="auto"/>
          <w:sz w:val="24"/>
          <w:szCs w:val="24"/>
        </w:rPr>
      </w:pPr>
      <w:bookmarkStart w:id="150" w:name="_77uuitmk4w3o" w:colFirst="0" w:colLast="0"/>
      <w:bookmarkStart w:id="151" w:name="_Toc504985049"/>
      <w:bookmarkEnd w:id="150"/>
      <w:proofErr w:type="spellStart"/>
      <w:r w:rsidRPr="00962C1E">
        <w:rPr>
          <w:rFonts w:ascii="Times New Roman" w:eastAsia="Times New Roman" w:hAnsi="Times New Roman" w:cs="Times New Roman"/>
          <w:color w:val="auto"/>
          <w:sz w:val="24"/>
          <w:szCs w:val="24"/>
        </w:rPr>
        <w:t>Submódulo</w:t>
      </w:r>
      <w:proofErr w:type="spellEnd"/>
      <w:r w:rsidRPr="00962C1E">
        <w:rPr>
          <w:rFonts w:ascii="Times New Roman" w:eastAsia="Times New Roman" w:hAnsi="Times New Roman" w:cs="Times New Roman"/>
          <w:color w:val="auto"/>
          <w:sz w:val="24"/>
          <w:szCs w:val="24"/>
        </w:rPr>
        <w:t xml:space="preserve"> N° 1 (Datos Generales):</w:t>
      </w:r>
      <w:bookmarkEnd w:id="151"/>
    </w:p>
    <w:p w14:paraId="5DEC7E61" w14:textId="77777777" w:rsidR="00694761" w:rsidRPr="00962C1E" w:rsidRDefault="00694761" w:rsidP="00694761">
      <w:pPr>
        <w:pStyle w:val="Ttulo6"/>
        <w:spacing w:after="0" w:line="360" w:lineRule="auto"/>
        <w:contextualSpacing w:val="0"/>
        <w:jc w:val="both"/>
        <w:rPr>
          <w:rFonts w:ascii="Times New Roman" w:eastAsia="Times New Roman" w:hAnsi="Times New Roman" w:cs="Times New Roman"/>
          <w:color w:val="auto"/>
          <w:sz w:val="24"/>
          <w:szCs w:val="24"/>
        </w:rPr>
      </w:pPr>
      <w:bookmarkStart w:id="152" w:name="_k9njmv7spoq7" w:colFirst="0" w:colLast="0"/>
      <w:bookmarkStart w:id="153" w:name="_Toc504985050"/>
      <w:bookmarkEnd w:id="152"/>
      <w:r w:rsidRPr="00962C1E">
        <w:rPr>
          <w:rFonts w:ascii="Times New Roman" w:eastAsia="Times New Roman" w:hAnsi="Times New Roman" w:cs="Times New Roman"/>
          <w:color w:val="auto"/>
          <w:sz w:val="24"/>
          <w:szCs w:val="24"/>
        </w:rPr>
        <w:t>SPRINT N° 1:</w:t>
      </w:r>
      <w:bookmarkEnd w:id="153"/>
    </w:p>
    <w:p w14:paraId="1F53DF2B" w14:textId="01AD9454" w:rsidR="00C4329B" w:rsidRPr="00962C1E" w:rsidRDefault="00694761" w:rsidP="00694761">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En el Sprint 1 se desarrolla las tareas de visualización de información acerca de la ubicación, simbología turística, simbologías de actividad volcánica, festividades importantes y división política de la provincia de Cotopaxi.</w:t>
      </w:r>
      <w:r w:rsidR="005D3A00">
        <w:rPr>
          <w:rFonts w:ascii="Times New Roman" w:eastAsia="Times New Roman" w:hAnsi="Times New Roman" w:cs="Times New Roman"/>
          <w:color w:val="auto"/>
          <w:sz w:val="24"/>
          <w:szCs w:val="24"/>
        </w:rPr>
        <w:t xml:space="preserve"> </w:t>
      </w:r>
    </w:p>
    <w:p w14:paraId="6EB290B2" w14:textId="6CA973E3" w:rsidR="005F3A8C" w:rsidRPr="005F3A8C" w:rsidRDefault="005F3A8C" w:rsidP="005F3A8C">
      <w:pPr>
        <w:pStyle w:val="Epgrafe"/>
        <w:keepNext/>
        <w:spacing w:after="0"/>
        <w:rPr>
          <w:rFonts w:cs="Times New Roman"/>
        </w:rPr>
      </w:pPr>
      <w:bookmarkStart w:id="154" w:name="_Toc504978741"/>
      <w:r w:rsidRPr="005F3A8C">
        <w:rPr>
          <w:rFonts w:cs="Times New Roman"/>
          <w:b/>
        </w:rPr>
        <w:t xml:space="preserve">Tabla </w:t>
      </w:r>
      <w:r w:rsidRPr="005F3A8C">
        <w:rPr>
          <w:rFonts w:cs="Times New Roman"/>
          <w:b/>
        </w:rPr>
        <w:fldChar w:fldCharType="begin"/>
      </w:r>
      <w:r w:rsidRPr="005F3A8C">
        <w:rPr>
          <w:rFonts w:cs="Times New Roman"/>
          <w:b/>
        </w:rPr>
        <w:instrText xml:space="preserve"> SEQ Tabla \* ARABIC </w:instrText>
      </w:r>
      <w:r w:rsidRPr="005F3A8C">
        <w:rPr>
          <w:rFonts w:cs="Times New Roman"/>
          <w:b/>
        </w:rPr>
        <w:fldChar w:fldCharType="separate"/>
      </w:r>
      <w:r w:rsidR="00A46DA0">
        <w:rPr>
          <w:rFonts w:cs="Times New Roman"/>
          <w:b/>
          <w:noProof/>
        </w:rPr>
        <w:t>27</w:t>
      </w:r>
      <w:r w:rsidRPr="005F3A8C">
        <w:rPr>
          <w:rFonts w:cs="Times New Roman"/>
          <w:b/>
        </w:rPr>
        <w:fldChar w:fldCharType="end"/>
      </w:r>
      <w:r w:rsidRPr="005F3A8C">
        <w:rPr>
          <w:rFonts w:cs="Times New Roman"/>
          <w:b/>
        </w:rPr>
        <w:t>.</w:t>
      </w:r>
      <w:r w:rsidRPr="005F3A8C">
        <w:rPr>
          <w:rFonts w:cs="Times New Roman"/>
        </w:rPr>
        <w:t xml:space="preserve"> Sprint N° 1 Datos Generales.</w:t>
      </w:r>
      <w:bookmarkEnd w:id="154"/>
    </w:p>
    <w:tbl>
      <w:tblPr>
        <w:tblW w:w="8503"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144"/>
        <w:gridCol w:w="1668"/>
        <w:gridCol w:w="1418"/>
        <w:gridCol w:w="1273"/>
      </w:tblGrid>
      <w:tr w:rsidR="00694761" w:rsidRPr="007058B1" w14:paraId="05BD5AC9" w14:textId="77777777" w:rsidTr="00C4329B">
        <w:trPr>
          <w:trHeight w:val="23"/>
        </w:trPr>
        <w:tc>
          <w:tcPr>
            <w:tcW w:w="8503" w:type="dxa"/>
            <w:gridSpan w:val="4"/>
            <w:tcBorders>
              <w:top w:val="single" w:sz="7" w:space="0" w:color="A5A5A5"/>
              <w:left w:val="single" w:sz="7" w:space="0" w:color="A5A5A5"/>
              <w:bottom w:val="single" w:sz="7" w:space="0" w:color="A5A5A5"/>
              <w:right w:val="single" w:sz="7" w:space="0" w:color="A5A5A5"/>
            </w:tcBorders>
            <w:shd w:val="clear" w:color="auto" w:fill="A5A5A5"/>
            <w:tcMar>
              <w:top w:w="100" w:type="dxa"/>
              <w:left w:w="100" w:type="dxa"/>
              <w:bottom w:w="100" w:type="dxa"/>
              <w:right w:w="100" w:type="dxa"/>
            </w:tcMar>
          </w:tcPr>
          <w:p w14:paraId="5365DC32" w14:textId="77777777" w:rsidR="00694761" w:rsidRPr="007058B1" w:rsidRDefault="00694761" w:rsidP="007058B1">
            <w:pPr>
              <w:spacing w:after="0" w:line="240" w:lineRule="auto"/>
              <w:jc w:val="center"/>
              <w:rPr>
                <w:rFonts w:ascii="Times New Roman" w:eastAsia="Times New Roman" w:hAnsi="Times New Roman" w:cs="Times New Roman"/>
                <w:b/>
                <w:color w:val="auto"/>
                <w:sz w:val="20"/>
                <w:szCs w:val="24"/>
              </w:rPr>
            </w:pPr>
            <w:r w:rsidRPr="007058B1">
              <w:rPr>
                <w:rFonts w:ascii="Times New Roman" w:eastAsia="Times New Roman" w:hAnsi="Times New Roman" w:cs="Times New Roman"/>
                <w:b/>
                <w:color w:val="auto"/>
                <w:sz w:val="20"/>
                <w:szCs w:val="24"/>
              </w:rPr>
              <w:t>DETALLE DEL SPRINT</w:t>
            </w:r>
          </w:p>
        </w:tc>
      </w:tr>
      <w:tr w:rsidR="00694761" w:rsidRPr="007058B1" w14:paraId="48006D6C" w14:textId="77777777" w:rsidTr="007058B1">
        <w:trPr>
          <w:trHeight w:val="25"/>
        </w:trPr>
        <w:tc>
          <w:tcPr>
            <w:tcW w:w="8503" w:type="dxa"/>
            <w:gridSpan w:val="4"/>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4C5084B8" w14:textId="77777777" w:rsidR="00694761" w:rsidRPr="007058B1" w:rsidRDefault="00694761" w:rsidP="007058B1">
            <w:pPr>
              <w:spacing w:after="0" w:line="240" w:lineRule="auto"/>
              <w:jc w:val="both"/>
              <w:rPr>
                <w:rFonts w:ascii="Times New Roman" w:eastAsia="Times New Roman" w:hAnsi="Times New Roman" w:cs="Times New Roman"/>
                <w:b/>
                <w:color w:val="auto"/>
                <w:sz w:val="20"/>
                <w:szCs w:val="24"/>
              </w:rPr>
            </w:pPr>
            <w:r w:rsidRPr="007058B1">
              <w:rPr>
                <w:rFonts w:ascii="Times New Roman" w:eastAsia="Times New Roman" w:hAnsi="Times New Roman" w:cs="Times New Roman"/>
                <w:b/>
                <w:color w:val="auto"/>
                <w:sz w:val="20"/>
                <w:szCs w:val="24"/>
              </w:rPr>
              <w:t>Número: 1</w:t>
            </w:r>
          </w:p>
        </w:tc>
      </w:tr>
      <w:tr w:rsidR="00694761" w:rsidRPr="007058B1" w14:paraId="1EA2197E" w14:textId="77777777" w:rsidTr="00C4329B">
        <w:trPr>
          <w:trHeight w:val="25"/>
        </w:trPr>
        <w:tc>
          <w:tcPr>
            <w:tcW w:w="4144" w:type="dxa"/>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53729543" w14:textId="77777777" w:rsidR="00694761" w:rsidRPr="007058B1" w:rsidRDefault="00694761" w:rsidP="007058B1">
            <w:pPr>
              <w:spacing w:after="0" w:line="240" w:lineRule="auto"/>
              <w:jc w:val="both"/>
              <w:rPr>
                <w:rFonts w:ascii="Times New Roman" w:eastAsia="Times New Roman" w:hAnsi="Times New Roman" w:cs="Times New Roman"/>
                <w:b/>
                <w:color w:val="auto"/>
                <w:sz w:val="20"/>
                <w:szCs w:val="24"/>
              </w:rPr>
            </w:pPr>
            <w:r w:rsidRPr="007058B1">
              <w:rPr>
                <w:rFonts w:ascii="Times New Roman" w:eastAsia="Times New Roman" w:hAnsi="Times New Roman" w:cs="Times New Roman"/>
                <w:b/>
                <w:color w:val="auto"/>
                <w:sz w:val="20"/>
                <w:szCs w:val="24"/>
              </w:rPr>
              <w:t>Fecha de inicio:</w:t>
            </w:r>
          </w:p>
        </w:tc>
        <w:tc>
          <w:tcPr>
            <w:tcW w:w="4359" w:type="dxa"/>
            <w:gridSpan w:val="3"/>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6DD4FAB0" w14:textId="77777777" w:rsidR="00694761" w:rsidRPr="007058B1" w:rsidRDefault="00694761" w:rsidP="007058B1">
            <w:pPr>
              <w:spacing w:after="0" w:line="240" w:lineRule="auto"/>
              <w:jc w:val="both"/>
              <w:rPr>
                <w:rFonts w:ascii="Times New Roman" w:eastAsia="Times New Roman" w:hAnsi="Times New Roman" w:cs="Times New Roman"/>
                <w:b/>
                <w:color w:val="auto"/>
                <w:sz w:val="20"/>
                <w:szCs w:val="24"/>
              </w:rPr>
            </w:pPr>
            <w:r w:rsidRPr="007058B1">
              <w:rPr>
                <w:rFonts w:ascii="Times New Roman" w:eastAsia="Times New Roman" w:hAnsi="Times New Roman" w:cs="Times New Roman"/>
                <w:b/>
                <w:color w:val="auto"/>
                <w:sz w:val="20"/>
                <w:szCs w:val="24"/>
              </w:rPr>
              <w:t>Fecha de Finalización:</w:t>
            </w:r>
          </w:p>
        </w:tc>
      </w:tr>
      <w:tr w:rsidR="00694761" w:rsidRPr="007058B1" w14:paraId="10A482DB" w14:textId="77777777" w:rsidTr="007058B1">
        <w:trPr>
          <w:trHeight w:val="138"/>
        </w:trPr>
        <w:tc>
          <w:tcPr>
            <w:tcW w:w="4144"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4BB8AB73" w14:textId="77777777" w:rsidR="00694761" w:rsidRPr="007058B1" w:rsidRDefault="00694761" w:rsidP="007058B1">
            <w:pPr>
              <w:spacing w:after="0" w:line="240" w:lineRule="auto"/>
              <w:jc w:val="both"/>
              <w:rPr>
                <w:rFonts w:ascii="Times New Roman" w:eastAsia="Times New Roman" w:hAnsi="Times New Roman" w:cs="Times New Roman"/>
                <w:b/>
                <w:color w:val="auto"/>
                <w:sz w:val="20"/>
                <w:szCs w:val="24"/>
              </w:rPr>
            </w:pPr>
            <w:r w:rsidRPr="007058B1">
              <w:rPr>
                <w:rFonts w:ascii="Times New Roman" w:eastAsia="Times New Roman" w:hAnsi="Times New Roman" w:cs="Times New Roman"/>
                <w:b/>
                <w:color w:val="auto"/>
                <w:sz w:val="20"/>
                <w:szCs w:val="24"/>
              </w:rPr>
              <w:t>Descripción:</w:t>
            </w:r>
          </w:p>
        </w:tc>
        <w:tc>
          <w:tcPr>
            <w:tcW w:w="1668"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069628DB" w14:textId="77777777" w:rsidR="00694761" w:rsidRPr="007058B1" w:rsidRDefault="00694761" w:rsidP="007058B1">
            <w:pPr>
              <w:spacing w:after="0" w:line="240" w:lineRule="auto"/>
              <w:jc w:val="both"/>
              <w:rPr>
                <w:rFonts w:ascii="Times New Roman" w:eastAsia="Times New Roman" w:hAnsi="Times New Roman" w:cs="Times New Roman"/>
                <w:b/>
                <w:color w:val="auto"/>
                <w:sz w:val="20"/>
                <w:szCs w:val="24"/>
              </w:rPr>
            </w:pPr>
            <w:r w:rsidRPr="007058B1">
              <w:rPr>
                <w:rFonts w:ascii="Times New Roman" w:eastAsia="Times New Roman" w:hAnsi="Times New Roman" w:cs="Times New Roman"/>
                <w:b/>
                <w:color w:val="auto"/>
                <w:sz w:val="20"/>
                <w:szCs w:val="24"/>
              </w:rPr>
              <w:t>Responsable:</w:t>
            </w:r>
          </w:p>
        </w:tc>
        <w:tc>
          <w:tcPr>
            <w:tcW w:w="1418"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49AA1760" w14:textId="77777777" w:rsidR="00694761" w:rsidRPr="007058B1" w:rsidRDefault="00694761" w:rsidP="007058B1">
            <w:pPr>
              <w:spacing w:after="0" w:line="240" w:lineRule="auto"/>
              <w:jc w:val="both"/>
              <w:rPr>
                <w:rFonts w:ascii="Times New Roman" w:eastAsia="Times New Roman" w:hAnsi="Times New Roman" w:cs="Times New Roman"/>
                <w:b/>
                <w:color w:val="auto"/>
                <w:sz w:val="20"/>
                <w:szCs w:val="24"/>
              </w:rPr>
            </w:pPr>
            <w:r w:rsidRPr="007058B1">
              <w:rPr>
                <w:rFonts w:ascii="Times New Roman" w:eastAsia="Times New Roman" w:hAnsi="Times New Roman" w:cs="Times New Roman"/>
                <w:b/>
                <w:color w:val="auto"/>
                <w:sz w:val="20"/>
                <w:szCs w:val="24"/>
              </w:rPr>
              <w:t>Prioridad:</w:t>
            </w:r>
          </w:p>
        </w:tc>
        <w:tc>
          <w:tcPr>
            <w:tcW w:w="1273"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1D4F9219" w14:textId="77777777" w:rsidR="00694761" w:rsidRPr="007058B1" w:rsidRDefault="00694761" w:rsidP="007058B1">
            <w:pPr>
              <w:spacing w:after="0" w:line="240" w:lineRule="auto"/>
              <w:jc w:val="both"/>
              <w:rPr>
                <w:rFonts w:ascii="Times New Roman" w:eastAsia="Times New Roman" w:hAnsi="Times New Roman" w:cs="Times New Roman"/>
                <w:b/>
                <w:color w:val="auto"/>
                <w:sz w:val="20"/>
                <w:szCs w:val="24"/>
              </w:rPr>
            </w:pPr>
            <w:r w:rsidRPr="007058B1">
              <w:rPr>
                <w:rFonts w:ascii="Times New Roman" w:eastAsia="Times New Roman" w:hAnsi="Times New Roman" w:cs="Times New Roman"/>
                <w:b/>
                <w:color w:val="auto"/>
                <w:sz w:val="20"/>
                <w:szCs w:val="24"/>
              </w:rPr>
              <w:t>Estado:</w:t>
            </w:r>
          </w:p>
        </w:tc>
      </w:tr>
      <w:tr w:rsidR="00694761" w:rsidRPr="007058B1" w14:paraId="4ADC3D88" w14:textId="77777777" w:rsidTr="007058B1">
        <w:trPr>
          <w:trHeight w:val="247"/>
        </w:trPr>
        <w:tc>
          <w:tcPr>
            <w:tcW w:w="4144" w:type="dxa"/>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123CC0C3" w14:textId="77777777" w:rsidR="00694761" w:rsidRPr="007058B1" w:rsidRDefault="00694761" w:rsidP="007058B1">
            <w:pPr>
              <w:spacing w:after="0" w:line="240" w:lineRule="auto"/>
              <w:jc w:val="both"/>
              <w:rPr>
                <w:rFonts w:ascii="Times New Roman" w:eastAsia="Times New Roman" w:hAnsi="Times New Roman" w:cs="Times New Roman"/>
                <w:color w:val="auto"/>
                <w:sz w:val="20"/>
                <w:szCs w:val="24"/>
              </w:rPr>
            </w:pPr>
            <w:r w:rsidRPr="007058B1">
              <w:rPr>
                <w:rFonts w:ascii="Times New Roman" w:eastAsia="Times New Roman" w:hAnsi="Times New Roman" w:cs="Times New Roman"/>
                <w:color w:val="auto"/>
                <w:sz w:val="20"/>
                <w:szCs w:val="24"/>
              </w:rPr>
              <w:t>Visualización de Información de la ubicación de  la provincia de Cotopaxi</w:t>
            </w:r>
          </w:p>
        </w:tc>
        <w:tc>
          <w:tcPr>
            <w:tcW w:w="1668"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3FBBAAF8" w14:textId="77777777" w:rsidR="00694761" w:rsidRPr="007058B1" w:rsidRDefault="00694761" w:rsidP="007058B1">
            <w:pPr>
              <w:spacing w:after="0" w:line="240" w:lineRule="auto"/>
              <w:jc w:val="both"/>
              <w:rPr>
                <w:rFonts w:ascii="Times New Roman" w:eastAsia="Times New Roman" w:hAnsi="Times New Roman" w:cs="Times New Roman"/>
                <w:color w:val="auto"/>
                <w:sz w:val="20"/>
                <w:szCs w:val="24"/>
              </w:rPr>
            </w:pPr>
            <w:r w:rsidRPr="007058B1">
              <w:rPr>
                <w:rFonts w:ascii="Times New Roman" w:eastAsia="Times New Roman" w:hAnsi="Times New Roman" w:cs="Times New Roman"/>
                <w:color w:val="auto"/>
                <w:sz w:val="20"/>
                <w:szCs w:val="24"/>
              </w:rPr>
              <w:t>Jonathan Oñate</w:t>
            </w:r>
          </w:p>
        </w:tc>
        <w:tc>
          <w:tcPr>
            <w:tcW w:w="1418"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1D9AB36E" w14:textId="77777777" w:rsidR="00694761" w:rsidRPr="007058B1" w:rsidRDefault="00694761" w:rsidP="007058B1">
            <w:pPr>
              <w:spacing w:after="0" w:line="240" w:lineRule="auto"/>
              <w:jc w:val="both"/>
              <w:rPr>
                <w:rFonts w:ascii="Times New Roman" w:eastAsia="Times New Roman" w:hAnsi="Times New Roman" w:cs="Times New Roman"/>
                <w:color w:val="auto"/>
                <w:sz w:val="20"/>
                <w:szCs w:val="24"/>
              </w:rPr>
            </w:pPr>
            <w:r w:rsidRPr="007058B1">
              <w:rPr>
                <w:rFonts w:ascii="Times New Roman" w:eastAsia="Times New Roman" w:hAnsi="Times New Roman" w:cs="Times New Roman"/>
                <w:color w:val="auto"/>
                <w:sz w:val="20"/>
                <w:szCs w:val="24"/>
              </w:rPr>
              <w:t xml:space="preserve"> </w:t>
            </w:r>
          </w:p>
        </w:tc>
        <w:tc>
          <w:tcPr>
            <w:tcW w:w="1273"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52E23370" w14:textId="77777777" w:rsidR="00694761" w:rsidRPr="007058B1" w:rsidRDefault="00694761" w:rsidP="007058B1">
            <w:pPr>
              <w:spacing w:after="0" w:line="240" w:lineRule="auto"/>
              <w:jc w:val="both"/>
              <w:rPr>
                <w:rFonts w:ascii="Times New Roman" w:eastAsia="Times New Roman" w:hAnsi="Times New Roman" w:cs="Times New Roman"/>
                <w:color w:val="auto"/>
                <w:sz w:val="20"/>
                <w:szCs w:val="24"/>
              </w:rPr>
            </w:pPr>
            <w:r w:rsidRPr="007058B1">
              <w:rPr>
                <w:rFonts w:ascii="Times New Roman" w:eastAsia="Times New Roman" w:hAnsi="Times New Roman" w:cs="Times New Roman"/>
                <w:color w:val="auto"/>
                <w:sz w:val="20"/>
                <w:szCs w:val="24"/>
              </w:rPr>
              <w:t>Finalizado</w:t>
            </w:r>
          </w:p>
        </w:tc>
      </w:tr>
      <w:tr w:rsidR="00694761" w:rsidRPr="007058B1" w14:paraId="5D175301" w14:textId="77777777" w:rsidTr="007058B1">
        <w:trPr>
          <w:trHeight w:val="577"/>
        </w:trPr>
        <w:tc>
          <w:tcPr>
            <w:tcW w:w="4144"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7E316F2E" w14:textId="77777777" w:rsidR="00694761" w:rsidRPr="007058B1" w:rsidRDefault="00694761" w:rsidP="007058B1">
            <w:pPr>
              <w:spacing w:after="0" w:line="240" w:lineRule="auto"/>
              <w:jc w:val="both"/>
              <w:rPr>
                <w:rFonts w:ascii="Times New Roman" w:eastAsia="Times New Roman" w:hAnsi="Times New Roman" w:cs="Times New Roman"/>
                <w:color w:val="auto"/>
                <w:sz w:val="20"/>
                <w:szCs w:val="24"/>
              </w:rPr>
            </w:pPr>
            <w:r w:rsidRPr="007058B1">
              <w:rPr>
                <w:rFonts w:ascii="Times New Roman" w:eastAsia="Times New Roman" w:hAnsi="Times New Roman" w:cs="Times New Roman"/>
                <w:color w:val="auto"/>
                <w:sz w:val="20"/>
                <w:szCs w:val="24"/>
              </w:rPr>
              <w:t>Visualización de Información de simbologías turísticas de la provincia de Cotopaxi</w:t>
            </w:r>
          </w:p>
        </w:tc>
        <w:tc>
          <w:tcPr>
            <w:tcW w:w="1668"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498343AD" w14:textId="77777777" w:rsidR="00694761" w:rsidRPr="007058B1" w:rsidRDefault="00694761" w:rsidP="007058B1">
            <w:pPr>
              <w:spacing w:after="0" w:line="240" w:lineRule="auto"/>
              <w:jc w:val="both"/>
              <w:rPr>
                <w:rFonts w:ascii="Times New Roman" w:eastAsia="Times New Roman" w:hAnsi="Times New Roman" w:cs="Times New Roman"/>
                <w:color w:val="auto"/>
                <w:sz w:val="20"/>
                <w:szCs w:val="24"/>
              </w:rPr>
            </w:pPr>
            <w:r w:rsidRPr="007058B1">
              <w:rPr>
                <w:rFonts w:ascii="Times New Roman" w:eastAsia="Times New Roman" w:hAnsi="Times New Roman" w:cs="Times New Roman"/>
                <w:color w:val="auto"/>
                <w:sz w:val="20"/>
                <w:szCs w:val="24"/>
              </w:rPr>
              <w:t>Alexis Cando</w:t>
            </w:r>
          </w:p>
        </w:tc>
        <w:tc>
          <w:tcPr>
            <w:tcW w:w="1418"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4BC82960" w14:textId="77777777" w:rsidR="00694761" w:rsidRPr="007058B1" w:rsidRDefault="00694761" w:rsidP="007058B1">
            <w:pPr>
              <w:spacing w:after="0" w:line="240" w:lineRule="auto"/>
              <w:jc w:val="both"/>
              <w:rPr>
                <w:rFonts w:ascii="Times New Roman" w:eastAsia="Times New Roman" w:hAnsi="Times New Roman" w:cs="Times New Roman"/>
                <w:color w:val="auto"/>
                <w:sz w:val="20"/>
                <w:szCs w:val="24"/>
              </w:rPr>
            </w:pPr>
            <w:r w:rsidRPr="007058B1">
              <w:rPr>
                <w:rFonts w:ascii="Times New Roman" w:eastAsia="Times New Roman" w:hAnsi="Times New Roman" w:cs="Times New Roman"/>
                <w:color w:val="auto"/>
                <w:sz w:val="20"/>
                <w:szCs w:val="24"/>
              </w:rPr>
              <w:t xml:space="preserve"> </w:t>
            </w:r>
          </w:p>
        </w:tc>
        <w:tc>
          <w:tcPr>
            <w:tcW w:w="1273"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58E8266F" w14:textId="77777777" w:rsidR="00694761" w:rsidRPr="007058B1" w:rsidRDefault="00694761" w:rsidP="007058B1">
            <w:pPr>
              <w:spacing w:after="0" w:line="240" w:lineRule="auto"/>
              <w:jc w:val="both"/>
              <w:rPr>
                <w:rFonts w:ascii="Times New Roman" w:eastAsia="Times New Roman" w:hAnsi="Times New Roman" w:cs="Times New Roman"/>
                <w:color w:val="auto"/>
                <w:sz w:val="20"/>
                <w:szCs w:val="24"/>
              </w:rPr>
            </w:pPr>
            <w:r w:rsidRPr="007058B1">
              <w:rPr>
                <w:rFonts w:ascii="Times New Roman" w:eastAsia="Times New Roman" w:hAnsi="Times New Roman" w:cs="Times New Roman"/>
                <w:color w:val="auto"/>
                <w:sz w:val="20"/>
                <w:szCs w:val="24"/>
              </w:rPr>
              <w:t>Finalizado</w:t>
            </w:r>
          </w:p>
        </w:tc>
      </w:tr>
      <w:tr w:rsidR="00694761" w:rsidRPr="007058B1" w14:paraId="18114CED" w14:textId="77777777" w:rsidTr="007058B1">
        <w:trPr>
          <w:trHeight w:val="676"/>
        </w:trPr>
        <w:tc>
          <w:tcPr>
            <w:tcW w:w="4144" w:type="dxa"/>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62D82FAB" w14:textId="77777777" w:rsidR="00694761" w:rsidRPr="007058B1" w:rsidRDefault="00694761" w:rsidP="007058B1">
            <w:pPr>
              <w:spacing w:after="0" w:line="240" w:lineRule="auto"/>
              <w:jc w:val="both"/>
              <w:rPr>
                <w:rFonts w:ascii="Times New Roman" w:eastAsia="Times New Roman" w:hAnsi="Times New Roman" w:cs="Times New Roman"/>
                <w:color w:val="auto"/>
                <w:sz w:val="20"/>
                <w:szCs w:val="24"/>
              </w:rPr>
            </w:pPr>
            <w:r w:rsidRPr="007058B1">
              <w:rPr>
                <w:rFonts w:ascii="Times New Roman" w:eastAsia="Times New Roman" w:hAnsi="Times New Roman" w:cs="Times New Roman"/>
                <w:color w:val="auto"/>
                <w:sz w:val="20"/>
                <w:szCs w:val="24"/>
              </w:rPr>
              <w:t>Visualización de Información de las festividades importantes de la provincia de Cotopaxi</w:t>
            </w:r>
          </w:p>
        </w:tc>
        <w:tc>
          <w:tcPr>
            <w:tcW w:w="1668"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1AA998F4" w14:textId="77777777" w:rsidR="00694761" w:rsidRPr="007058B1" w:rsidRDefault="00694761" w:rsidP="007058B1">
            <w:pPr>
              <w:spacing w:after="0" w:line="240" w:lineRule="auto"/>
              <w:jc w:val="both"/>
              <w:rPr>
                <w:rFonts w:ascii="Times New Roman" w:eastAsia="Times New Roman" w:hAnsi="Times New Roman" w:cs="Times New Roman"/>
                <w:color w:val="auto"/>
                <w:sz w:val="20"/>
                <w:szCs w:val="24"/>
              </w:rPr>
            </w:pPr>
            <w:r w:rsidRPr="007058B1">
              <w:rPr>
                <w:rFonts w:ascii="Times New Roman" w:eastAsia="Times New Roman" w:hAnsi="Times New Roman" w:cs="Times New Roman"/>
                <w:color w:val="auto"/>
                <w:sz w:val="20"/>
                <w:szCs w:val="24"/>
              </w:rPr>
              <w:t>Jonathan Oñate</w:t>
            </w:r>
          </w:p>
        </w:tc>
        <w:tc>
          <w:tcPr>
            <w:tcW w:w="1418"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775D7658" w14:textId="77777777" w:rsidR="00694761" w:rsidRPr="007058B1" w:rsidRDefault="00694761" w:rsidP="007058B1">
            <w:pPr>
              <w:spacing w:after="0" w:line="240" w:lineRule="auto"/>
              <w:jc w:val="both"/>
              <w:rPr>
                <w:rFonts w:ascii="Times New Roman" w:eastAsia="Times New Roman" w:hAnsi="Times New Roman" w:cs="Times New Roman"/>
                <w:color w:val="auto"/>
                <w:sz w:val="20"/>
                <w:szCs w:val="24"/>
              </w:rPr>
            </w:pPr>
            <w:r w:rsidRPr="007058B1">
              <w:rPr>
                <w:rFonts w:ascii="Times New Roman" w:eastAsia="Times New Roman" w:hAnsi="Times New Roman" w:cs="Times New Roman"/>
                <w:color w:val="auto"/>
                <w:sz w:val="20"/>
                <w:szCs w:val="24"/>
              </w:rPr>
              <w:t xml:space="preserve"> </w:t>
            </w:r>
          </w:p>
        </w:tc>
        <w:tc>
          <w:tcPr>
            <w:tcW w:w="1273"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57920687" w14:textId="77777777" w:rsidR="00694761" w:rsidRPr="007058B1" w:rsidRDefault="00694761" w:rsidP="007058B1">
            <w:pPr>
              <w:spacing w:after="0" w:line="240" w:lineRule="auto"/>
              <w:jc w:val="both"/>
              <w:rPr>
                <w:rFonts w:ascii="Times New Roman" w:eastAsia="Times New Roman" w:hAnsi="Times New Roman" w:cs="Times New Roman"/>
                <w:color w:val="auto"/>
                <w:sz w:val="20"/>
                <w:szCs w:val="24"/>
              </w:rPr>
            </w:pPr>
            <w:r w:rsidRPr="007058B1">
              <w:rPr>
                <w:rFonts w:ascii="Times New Roman" w:eastAsia="Times New Roman" w:hAnsi="Times New Roman" w:cs="Times New Roman"/>
                <w:color w:val="auto"/>
                <w:sz w:val="20"/>
                <w:szCs w:val="24"/>
              </w:rPr>
              <w:t>Finalizado</w:t>
            </w:r>
          </w:p>
        </w:tc>
      </w:tr>
      <w:tr w:rsidR="00694761" w:rsidRPr="007058B1" w14:paraId="0F97F4B3" w14:textId="77777777" w:rsidTr="007058B1">
        <w:trPr>
          <w:trHeight w:val="648"/>
        </w:trPr>
        <w:tc>
          <w:tcPr>
            <w:tcW w:w="4144"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6AC0D871" w14:textId="77777777" w:rsidR="00694761" w:rsidRPr="007058B1" w:rsidRDefault="00694761" w:rsidP="007058B1">
            <w:pPr>
              <w:spacing w:after="0" w:line="240" w:lineRule="auto"/>
              <w:jc w:val="both"/>
              <w:rPr>
                <w:rFonts w:ascii="Times New Roman" w:eastAsia="Times New Roman" w:hAnsi="Times New Roman" w:cs="Times New Roman"/>
                <w:color w:val="auto"/>
                <w:sz w:val="20"/>
                <w:szCs w:val="24"/>
              </w:rPr>
            </w:pPr>
            <w:r w:rsidRPr="007058B1">
              <w:rPr>
                <w:rFonts w:ascii="Times New Roman" w:eastAsia="Times New Roman" w:hAnsi="Times New Roman" w:cs="Times New Roman"/>
                <w:color w:val="auto"/>
                <w:sz w:val="20"/>
                <w:szCs w:val="24"/>
              </w:rPr>
              <w:t>Visualización de Información de símbolos de actividad volcánica del volcán Cotopaxi</w:t>
            </w:r>
          </w:p>
        </w:tc>
        <w:tc>
          <w:tcPr>
            <w:tcW w:w="1668"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033C57AC" w14:textId="77777777" w:rsidR="00694761" w:rsidRPr="007058B1" w:rsidRDefault="00694761" w:rsidP="007058B1">
            <w:pPr>
              <w:spacing w:after="0" w:line="240" w:lineRule="auto"/>
              <w:jc w:val="both"/>
              <w:rPr>
                <w:rFonts w:ascii="Times New Roman" w:eastAsia="Times New Roman" w:hAnsi="Times New Roman" w:cs="Times New Roman"/>
                <w:color w:val="auto"/>
                <w:sz w:val="20"/>
                <w:szCs w:val="24"/>
              </w:rPr>
            </w:pPr>
            <w:r w:rsidRPr="007058B1">
              <w:rPr>
                <w:rFonts w:ascii="Times New Roman" w:eastAsia="Times New Roman" w:hAnsi="Times New Roman" w:cs="Times New Roman"/>
                <w:color w:val="auto"/>
                <w:sz w:val="20"/>
                <w:szCs w:val="24"/>
              </w:rPr>
              <w:t>Alexis Cando</w:t>
            </w:r>
          </w:p>
        </w:tc>
        <w:tc>
          <w:tcPr>
            <w:tcW w:w="1418"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3CFC152F" w14:textId="77777777" w:rsidR="00694761" w:rsidRPr="007058B1" w:rsidRDefault="00694761" w:rsidP="007058B1">
            <w:pPr>
              <w:spacing w:after="0" w:line="240" w:lineRule="auto"/>
              <w:jc w:val="both"/>
              <w:rPr>
                <w:rFonts w:ascii="Times New Roman" w:eastAsia="Times New Roman" w:hAnsi="Times New Roman" w:cs="Times New Roman"/>
                <w:color w:val="auto"/>
                <w:sz w:val="20"/>
                <w:szCs w:val="24"/>
              </w:rPr>
            </w:pPr>
            <w:r w:rsidRPr="007058B1">
              <w:rPr>
                <w:rFonts w:ascii="Times New Roman" w:eastAsia="Times New Roman" w:hAnsi="Times New Roman" w:cs="Times New Roman"/>
                <w:color w:val="auto"/>
                <w:sz w:val="20"/>
                <w:szCs w:val="24"/>
              </w:rPr>
              <w:t xml:space="preserve"> </w:t>
            </w:r>
          </w:p>
        </w:tc>
        <w:tc>
          <w:tcPr>
            <w:tcW w:w="1273"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2DC592A8" w14:textId="77777777" w:rsidR="00694761" w:rsidRPr="007058B1" w:rsidRDefault="00694761" w:rsidP="007058B1">
            <w:pPr>
              <w:spacing w:after="0" w:line="240" w:lineRule="auto"/>
              <w:jc w:val="both"/>
              <w:rPr>
                <w:rFonts w:ascii="Times New Roman" w:eastAsia="Times New Roman" w:hAnsi="Times New Roman" w:cs="Times New Roman"/>
                <w:color w:val="auto"/>
                <w:sz w:val="20"/>
                <w:szCs w:val="24"/>
              </w:rPr>
            </w:pPr>
            <w:r w:rsidRPr="007058B1">
              <w:rPr>
                <w:rFonts w:ascii="Times New Roman" w:eastAsia="Times New Roman" w:hAnsi="Times New Roman" w:cs="Times New Roman"/>
                <w:color w:val="auto"/>
                <w:sz w:val="20"/>
                <w:szCs w:val="24"/>
              </w:rPr>
              <w:t>Finalizado</w:t>
            </w:r>
          </w:p>
        </w:tc>
      </w:tr>
      <w:tr w:rsidR="00694761" w:rsidRPr="007058B1" w14:paraId="39E712B5" w14:textId="77777777" w:rsidTr="007058B1">
        <w:trPr>
          <w:trHeight w:val="749"/>
        </w:trPr>
        <w:tc>
          <w:tcPr>
            <w:tcW w:w="4144" w:type="dxa"/>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53933D4F" w14:textId="77777777" w:rsidR="00694761" w:rsidRPr="007058B1" w:rsidRDefault="00694761" w:rsidP="007058B1">
            <w:pPr>
              <w:spacing w:after="0" w:line="240" w:lineRule="auto"/>
              <w:jc w:val="both"/>
              <w:rPr>
                <w:rFonts w:ascii="Times New Roman" w:eastAsia="Times New Roman" w:hAnsi="Times New Roman" w:cs="Times New Roman"/>
                <w:color w:val="auto"/>
                <w:sz w:val="20"/>
                <w:szCs w:val="24"/>
              </w:rPr>
            </w:pPr>
            <w:r w:rsidRPr="007058B1">
              <w:rPr>
                <w:rFonts w:ascii="Times New Roman" w:eastAsia="Times New Roman" w:hAnsi="Times New Roman" w:cs="Times New Roman"/>
                <w:color w:val="auto"/>
                <w:sz w:val="20"/>
                <w:szCs w:val="24"/>
              </w:rPr>
              <w:t>Visualización de Información de las distancias entre Latacunga y otras provincias del Ecuador.</w:t>
            </w:r>
          </w:p>
        </w:tc>
        <w:tc>
          <w:tcPr>
            <w:tcW w:w="1668"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52A3E813" w14:textId="77777777" w:rsidR="00694761" w:rsidRPr="007058B1" w:rsidRDefault="00694761" w:rsidP="007058B1">
            <w:pPr>
              <w:spacing w:after="0" w:line="240" w:lineRule="auto"/>
              <w:jc w:val="both"/>
              <w:rPr>
                <w:rFonts w:ascii="Times New Roman" w:eastAsia="Times New Roman" w:hAnsi="Times New Roman" w:cs="Times New Roman"/>
                <w:color w:val="auto"/>
                <w:sz w:val="20"/>
                <w:szCs w:val="24"/>
              </w:rPr>
            </w:pPr>
            <w:r w:rsidRPr="007058B1">
              <w:rPr>
                <w:rFonts w:ascii="Times New Roman" w:eastAsia="Times New Roman" w:hAnsi="Times New Roman" w:cs="Times New Roman"/>
                <w:color w:val="auto"/>
                <w:sz w:val="20"/>
                <w:szCs w:val="24"/>
              </w:rPr>
              <w:t>Jonathan Oñate</w:t>
            </w:r>
          </w:p>
        </w:tc>
        <w:tc>
          <w:tcPr>
            <w:tcW w:w="1418"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750AFBB6" w14:textId="77777777" w:rsidR="00694761" w:rsidRPr="007058B1" w:rsidRDefault="00694761" w:rsidP="007058B1">
            <w:pPr>
              <w:spacing w:after="0" w:line="240" w:lineRule="auto"/>
              <w:jc w:val="both"/>
              <w:rPr>
                <w:rFonts w:ascii="Times New Roman" w:eastAsia="Times New Roman" w:hAnsi="Times New Roman" w:cs="Times New Roman"/>
                <w:color w:val="auto"/>
                <w:sz w:val="20"/>
                <w:szCs w:val="24"/>
              </w:rPr>
            </w:pPr>
            <w:r w:rsidRPr="007058B1">
              <w:rPr>
                <w:rFonts w:ascii="Times New Roman" w:eastAsia="Times New Roman" w:hAnsi="Times New Roman" w:cs="Times New Roman"/>
                <w:color w:val="auto"/>
                <w:sz w:val="20"/>
                <w:szCs w:val="24"/>
              </w:rPr>
              <w:t xml:space="preserve"> </w:t>
            </w:r>
          </w:p>
        </w:tc>
        <w:tc>
          <w:tcPr>
            <w:tcW w:w="1273"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41677B04" w14:textId="77777777" w:rsidR="00694761" w:rsidRPr="007058B1" w:rsidRDefault="00694761" w:rsidP="007058B1">
            <w:pPr>
              <w:spacing w:after="0" w:line="240" w:lineRule="auto"/>
              <w:jc w:val="both"/>
              <w:rPr>
                <w:rFonts w:ascii="Times New Roman" w:eastAsia="Times New Roman" w:hAnsi="Times New Roman" w:cs="Times New Roman"/>
                <w:color w:val="auto"/>
                <w:sz w:val="20"/>
                <w:szCs w:val="24"/>
              </w:rPr>
            </w:pPr>
            <w:r w:rsidRPr="007058B1">
              <w:rPr>
                <w:rFonts w:ascii="Times New Roman" w:eastAsia="Times New Roman" w:hAnsi="Times New Roman" w:cs="Times New Roman"/>
                <w:color w:val="auto"/>
                <w:sz w:val="20"/>
                <w:szCs w:val="24"/>
              </w:rPr>
              <w:t>Finalizado</w:t>
            </w:r>
          </w:p>
        </w:tc>
      </w:tr>
      <w:tr w:rsidR="00694761" w:rsidRPr="007058B1" w14:paraId="2AAFD5CA" w14:textId="77777777" w:rsidTr="007058B1">
        <w:trPr>
          <w:trHeight w:val="920"/>
        </w:trPr>
        <w:tc>
          <w:tcPr>
            <w:tcW w:w="4144"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70C583D1" w14:textId="77777777" w:rsidR="00694761" w:rsidRPr="007058B1" w:rsidRDefault="00694761" w:rsidP="007058B1">
            <w:pPr>
              <w:spacing w:after="0" w:line="240" w:lineRule="auto"/>
              <w:jc w:val="both"/>
              <w:rPr>
                <w:rFonts w:ascii="Times New Roman" w:eastAsia="Times New Roman" w:hAnsi="Times New Roman" w:cs="Times New Roman"/>
                <w:color w:val="auto"/>
                <w:sz w:val="20"/>
                <w:szCs w:val="24"/>
              </w:rPr>
            </w:pPr>
            <w:r w:rsidRPr="007058B1">
              <w:rPr>
                <w:rFonts w:ascii="Times New Roman" w:eastAsia="Times New Roman" w:hAnsi="Times New Roman" w:cs="Times New Roman"/>
                <w:color w:val="auto"/>
                <w:sz w:val="20"/>
                <w:szCs w:val="24"/>
              </w:rPr>
              <w:t>Visualización de Información de División Política</w:t>
            </w:r>
          </w:p>
        </w:tc>
        <w:tc>
          <w:tcPr>
            <w:tcW w:w="1668"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645ECF80" w14:textId="77777777" w:rsidR="00694761" w:rsidRPr="007058B1" w:rsidRDefault="00694761" w:rsidP="007058B1">
            <w:pPr>
              <w:spacing w:after="0" w:line="240" w:lineRule="auto"/>
              <w:jc w:val="both"/>
              <w:rPr>
                <w:rFonts w:ascii="Times New Roman" w:eastAsia="Times New Roman" w:hAnsi="Times New Roman" w:cs="Times New Roman"/>
                <w:color w:val="auto"/>
                <w:sz w:val="20"/>
                <w:szCs w:val="24"/>
              </w:rPr>
            </w:pPr>
            <w:r w:rsidRPr="007058B1">
              <w:rPr>
                <w:rFonts w:ascii="Times New Roman" w:eastAsia="Times New Roman" w:hAnsi="Times New Roman" w:cs="Times New Roman"/>
                <w:color w:val="auto"/>
                <w:sz w:val="20"/>
                <w:szCs w:val="24"/>
              </w:rPr>
              <w:t>Alexis Cando</w:t>
            </w:r>
          </w:p>
        </w:tc>
        <w:tc>
          <w:tcPr>
            <w:tcW w:w="1418"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244B54F7" w14:textId="77777777" w:rsidR="00694761" w:rsidRPr="007058B1" w:rsidRDefault="00694761" w:rsidP="007058B1">
            <w:pPr>
              <w:spacing w:after="0" w:line="240" w:lineRule="auto"/>
              <w:jc w:val="both"/>
              <w:rPr>
                <w:rFonts w:ascii="Times New Roman" w:eastAsia="Times New Roman" w:hAnsi="Times New Roman" w:cs="Times New Roman"/>
                <w:color w:val="auto"/>
                <w:sz w:val="20"/>
                <w:szCs w:val="24"/>
              </w:rPr>
            </w:pPr>
            <w:r w:rsidRPr="007058B1">
              <w:rPr>
                <w:rFonts w:ascii="Times New Roman" w:eastAsia="Times New Roman" w:hAnsi="Times New Roman" w:cs="Times New Roman"/>
                <w:color w:val="auto"/>
                <w:sz w:val="20"/>
                <w:szCs w:val="24"/>
              </w:rPr>
              <w:t xml:space="preserve"> </w:t>
            </w:r>
          </w:p>
        </w:tc>
        <w:tc>
          <w:tcPr>
            <w:tcW w:w="1273"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79075E0B" w14:textId="77777777" w:rsidR="00694761" w:rsidRPr="007058B1" w:rsidRDefault="00694761" w:rsidP="007058B1">
            <w:pPr>
              <w:spacing w:after="0" w:line="240" w:lineRule="auto"/>
              <w:jc w:val="both"/>
              <w:rPr>
                <w:rFonts w:ascii="Times New Roman" w:eastAsia="Times New Roman" w:hAnsi="Times New Roman" w:cs="Times New Roman"/>
                <w:color w:val="auto"/>
                <w:sz w:val="20"/>
                <w:szCs w:val="24"/>
              </w:rPr>
            </w:pPr>
            <w:r w:rsidRPr="007058B1">
              <w:rPr>
                <w:rFonts w:ascii="Times New Roman" w:eastAsia="Times New Roman" w:hAnsi="Times New Roman" w:cs="Times New Roman"/>
                <w:color w:val="auto"/>
                <w:sz w:val="20"/>
                <w:szCs w:val="24"/>
              </w:rPr>
              <w:t>Finalizado</w:t>
            </w:r>
          </w:p>
        </w:tc>
      </w:tr>
    </w:tbl>
    <w:p w14:paraId="36A981B9" w14:textId="77777777" w:rsidR="00694761" w:rsidRPr="008B357B" w:rsidRDefault="008B357B" w:rsidP="008B357B">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20"/>
          <w:szCs w:val="24"/>
        </w:rPr>
      </w:pPr>
      <w:r>
        <w:rPr>
          <w:rFonts w:ascii="Times New Roman" w:eastAsia="Times New Roman" w:hAnsi="Times New Roman" w:cs="Times New Roman"/>
          <w:color w:val="auto"/>
          <w:sz w:val="24"/>
          <w:szCs w:val="24"/>
        </w:rPr>
        <w:t xml:space="preserve"> </w:t>
      </w:r>
      <w:r w:rsidR="00694761" w:rsidRPr="008B357B">
        <w:rPr>
          <w:rFonts w:ascii="Times New Roman" w:eastAsia="Times New Roman" w:hAnsi="Times New Roman" w:cs="Times New Roman"/>
          <w:b/>
          <w:color w:val="auto"/>
          <w:sz w:val="20"/>
          <w:szCs w:val="24"/>
        </w:rPr>
        <w:t>Elaborado por:</w:t>
      </w:r>
      <w:r w:rsidR="00694761" w:rsidRPr="008B357B">
        <w:rPr>
          <w:rFonts w:ascii="Times New Roman" w:eastAsia="Times New Roman" w:hAnsi="Times New Roman" w:cs="Times New Roman"/>
          <w:color w:val="auto"/>
          <w:sz w:val="20"/>
          <w:szCs w:val="24"/>
        </w:rPr>
        <w:t xml:space="preserve"> Los investigadores</w:t>
      </w:r>
    </w:p>
    <w:p w14:paraId="1FE259CB" w14:textId="77777777" w:rsidR="00694761" w:rsidRPr="00962C1E" w:rsidRDefault="00694761" w:rsidP="00694761">
      <w:pPr>
        <w:pStyle w:val="Ttulo5"/>
        <w:spacing w:after="0" w:line="360" w:lineRule="auto"/>
        <w:contextualSpacing w:val="0"/>
        <w:jc w:val="both"/>
        <w:rPr>
          <w:rFonts w:ascii="Times New Roman" w:eastAsia="Times New Roman" w:hAnsi="Times New Roman" w:cs="Times New Roman"/>
          <w:color w:val="auto"/>
          <w:sz w:val="24"/>
          <w:szCs w:val="24"/>
        </w:rPr>
      </w:pPr>
      <w:bookmarkStart w:id="155" w:name="_3ykxam8pc9lt" w:colFirst="0" w:colLast="0"/>
      <w:bookmarkStart w:id="156" w:name="_Toc504985051"/>
      <w:bookmarkEnd w:id="155"/>
      <w:proofErr w:type="spellStart"/>
      <w:r w:rsidRPr="00962C1E">
        <w:rPr>
          <w:rFonts w:ascii="Times New Roman" w:eastAsia="Times New Roman" w:hAnsi="Times New Roman" w:cs="Times New Roman"/>
          <w:color w:val="auto"/>
          <w:sz w:val="24"/>
          <w:szCs w:val="24"/>
        </w:rPr>
        <w:lastRenderedPageBreak/>
        <w:t>Submódulo</w:t>
      </w:r>
      <w:proofErr w:type="spellEnd"/>
      <w:r w:rsidRPr="00962C1E">
        <w:rPr>
          <w:rFonts w:ascii="Times New Roman" w:eastAsia="Times New Roman" w:hAnsi="Times New Roman" w:cs="Times New Roman"/>
          <w:color w:val="auto"/>
          <w:sz w:val="24"/>
          <w:szCs w:val="24"/>
        </w:rPr>
        <w:t xml:space="preserve"> N° 2 (Atractivos Turísticos):</w:t>
      </w:r>
      <w:bookmarkEnd w:id="156"/>
    </w:p>
    <w:p w14:paraId="499B9471" w14:textId="77777777" w:rsidR="00694761" w:rsidRPr="00962C1E" w:rsidRDefault="00694761" w:rsidP="00694761">
      <w:pPr>
        <w:pStyle w:val="Ttulo6"/>
        <w:spacing w:after="0" w:line="360" w:lineRule="auto"/>
        <w:contextualSpacing w:val="0"/>
        <w:jc w:val="both"/>
        <w:rPr>
          <w:rFonts w:ascii="Times New Roman" w:eastAsia="Times New Roman" w:hAnsi="Times New Roman" w:cs="Times New Roman"/>
          <w:color w:val="auto"/>
          <w:sz w:val="24"/>
          <w:szCs w:val="24"/>
        </w:rPr>
      </w:pPr>
      <w:bookmarkStart w:id="157" w:name="_kvzvv2e7kog8" w:colFirst="0" w:colLast="0"/>
      <w:bookmarkStart w:id="158" w:name="_Toc504985052"/>
      <w:bookmarkEnd w:id="157"/>
      <w:r w:rsidRPr="00962C1E">
        <w:rPr>
          <w:rFonts w:ascii="Times New Roman" w:eastAsia="Times New Roman" w:hAnsi="Times New Roman" w:cs="Times New Roman"/>
          <w:color w:val="auto"/>
          <w:sz w:val="24"/>
          <w:szCs w:val="24"/>
        </w:rPr>
        <w:t>SPRINT N° 2:</w:t>
      </w:r>
      <w:bookmarkEnd w:id="158"/>
    </w:p>
    <w:p w14:paraId="333D8009" w14:textId="40F6C9AC" w:rsidR="00C4329B" w:rsidRPr="00962C1E" w:rsidRDefault="00694761" w:rsidP="00694761">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En el sprint N° 2 se realizó la tarea de visualizar información acerca de los principales atractivos turísticos por sus respectivas categorías (Manifestaciones Culturales, Sitios Naturales, Páramos y Aventura) y subcategorías (Acontecimientos, Etnografías, Montañas, Aguas, entre otras).</w:t>
      </w:r>
    </w:p>
    <w:p w14:paraId="737DBF9C" w14:textId="77777777" w:rsidR="00694761" w:rsidRPr="00962C1E" w:rsidRDefault="00694761"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24"/>
          <w:szCs w:val="24"/>
        </w:rPr>
      </w:pPr>
    </w:p>
    <w:p w14:paraId="3A2CBFFB" w14:textId="6D5ECCD7" w:rsidR="005F3A8C" w:rsidRPr="005F3A8C" w:rsidRDefault="008B357B" w:rsidP="008B357B">
      <w:pPr>
        <w:pStyle w:val="Epgrafe"/>
        <w:keepNext/>
        <w:spacing w:after="0"/>
        <w:rPr>
          <w:rFonts w:cs="Times New Roman"/>
        </w:rPr>
      </w:pPr>
      <w:r>
        <w:rPr>
          <w:rFonts w:cs="Times New Roman"/>
          <w:b/>
        </w:rPr>
        <w:t xml:space="preserve">  </w:t>
      </w:r>
      <w:bookmarkStart w:id="159" w:name="_Toc504978742"/>
      <w:r w:rsidR="005F3A8C" w:rsidRPr="005F3A8C">
        <w:rPr>
          <w:rFonts w:cs="Times New Roman"/>
          <w:b/>
        </w:rPr>
        <w:t xml:space="preserve">Tabla </w:t>
      </w:r>
      <w:r w:rsidR="005F3A8C" w:rsidRPr="005F3A8C">
        <w:rPr>
          <w:rFonts w:cs="Times New Roman"/>
          <w:b/>
        </w:rPr>
        <w:fldChar w:fldCharType="begin"/>
      </w:r>
      <w:r w:rsidR="005F3A8C" w:rsidRPr="005F3A8C">
        <w:rPr>
          <w:rFonts w:cs="Times New Roman"/>
          <w:b/>
        </w:rPr>
        <w:instrText xml:space="preserve"> SEQ Tabla \* ARABIC </w:instrText>
      </w:r>
      <w:r w:rsidR="005F3A8C" w:rsidRPr="005F3A8C">
        <w:rPr>
          <w:rFonts w:cs="Times New Roman"/>
          <w:b/>
        </w:rPr>
        <w:fldChar w:fldCharType="separate"/>
      </w:r>
      <w:r w:rsidR="00A46DA0">
        <w:rPr>
          <w:rFonts w:cs="Times New Roman"/>
          <w:b/>
          <w:noProof/>
        </w:rPr>
        <w:t>28</w:t>
      </w:r>
      <w:r w:rsidR="005F3A8C" w:rsidRPr="005F3A8C">
        <w:rPr>
          <w:rFonts w:cs="Times New Roman"/>
          <w:b/>
        </w:rPr>
        <w:fldChar w:fldCharType="end"/>
      </w:r>
      <w:r w:rsidR="005F3A8C" w:rsidRPr="005F3A8C">
        <w:rPr>
          <w:rFonts w:cs="Times New Roman"/>
          <w:b/>
        </w:rPr>
        <w:t>.</w:t>
      </w:r>
      <w:r w:rsidR="005F3A8C" w:rsidRPr="005F3A8C">
        <w:rPr>
          <w:rFonts w:cs="Times New Roman"/>
        </w:rPr>
        <w:t xml:space="preserve"> Sprint N° 2 Atractivos Turísticos.</w:t>
      </w:r>
      <w:bookmarkEnd w:id="159"/>
    </w:p>
    <w:tbl>
      <w:tblPr>
        <w:tblW w:w="8503"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719"/>
        <w:gridCol w:w="1822"/>
        <w:gridCol w:w="1540"/>
        <w:gridCol w:w="1422"/>
      </w:tblGrid>
      <w:tr w:rsidR="00694761" w:rsidRPr="00962C1E" w14:paraId="2D6C154E" w14:textId="77777777" w:rsidTr="00C302E1">
        <w:trPr>
          <w:trHeight w:val="23"/>
        </w:trPr>
        <w:tc>
          <w:tcPr>
            <w:tcW w:w="8503" w:type="dxa"/>
            <w:gridSpan w:val="4"/>
            <w:tcBorders>
              <w:top w:val="single" w:sz="7" w:space="0" w:color="A5A5A5"/>
              <w:left w:val="single" w:sz="7" w:space="0" w:color="A5A5A5"/>
              <w:bottom w:val="single" w:sz="7" w:space="0" w:color="A5A5A5"/>
              <w:right w:val="single" w:sz="7" w:space="0" w:color="A5A5A5"/>
            </w:tcBorders>
            <w:shd w:val="clear" w:color="auto" w:fill="A5A5A5"/>
            <w:tcMar>
              <w:top w:w="100" w:type="dxa"/>
              <w:left w:w="100" w:type="dxa"/>
              <w:bottom w:w="100" w:type="dxa"/>
              <w:right w:w="100" w:type="dxa"/>
            </w:tcMar>
          </w:tcPr>
          <w:p w14:paraId="61CDC0D8" w14:textId="77777777" w:rsidR="00694761" w:rsidRPr="00962C1E"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DETALLE DEL SPRINT</w:t>
            </w:r>
          </w:p>
        </w:tc>
      </w:tr>
      <w:tr w:rsidR="00694761" w:rsidRPr="00962C1E" w14:paraId="384FE997" w14:textId="77777777" w:rsidTr="00C302E1">
        <w:trPr>
          <w:trHeight w:val="25"/>
        </w:trPr>
        <w:tc>
          <w:tcPr>
            <w:tcW w:w="8503" w:type="dxa"/>
            <w:gridSpan w:val="4"/>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267A2E53" w14:textId="77777777" w:rsidR="00694761" w:rsidRPr="00962C1E"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Número: 2</w:t>
            </w:r>
          </w:p>
        </w:tc>
      </w:tr>
      <w:tr w:rsidR="00694761" w:rsidRPr="00962C1E" w14:paraId="7BF3FF15" w14:textId="77777777" w:rsidTr="00C302E1">
        <w:trPr>
          <w:trHeight w:val="132"/>
        </w:trPr>
        <w:tc>
          <w:tcPr>
            <w:tcW w:w="3719" w:type="dxa"/>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6CC10B9C" w14:textId="77777777" w:rsidR="00694761" w:rsidRPr="00962C1E"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Fecha de inicio:</w:t>
            </w:r>
          </w:p>
        </w:tc>
        <w:tc>
          <w:tcPr>
            <w:tcW w:w="4784" w:type="dxa"/>
            <w:gridSpan w:val="3"/>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44E763FF" w14:textId="77777777" w:rsidR="00694761" w:rsidRPr="00962C1E"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Fecha de Finalización:</w:t>
            </w:r>
          </w:p>
        </w:tc>
      </w:tr>
      <w:tr w:rsidR="00694761" w:rsidRPr="00962C1E" w14:paraId="3C8BD3D6" w14:textId="77777777" w:rsidTr="00C302E1">
        <w:trPr>
          <w:trHeight w:val="25"/>
        </w:trPr>
        <w:tc>
          <w:tcPr>
            <w:tcW w:w="3719"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5A8DB37A" w14:textId="77777777" w:rsidR="00694761" w:rsidRPr="00962C1E"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Descripción:</w:t>
            </w:r>
          </w:p>
        </w:tc>
        <w:tc>
          <w:tcPr>
            <w:tcW w:w="1822"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092B2A10" w14:textId="77777777" w:rsidR="00694761" w:rsidRPr="00962C1E"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Responsable:</w:t>
            </w:r>
          </w:p>
        </w:tc>
        <w:tc>
          <w:tcPr>
            <w:tcW w:w="1540"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57F95A03" w14:textId="77777777" w:rsidR="00694761" w:rsidRPr="00962C1E"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Prioridad:</w:t>
            </w:r>
          </w:p>
        </w:tc>
        <w:tc>
          <w:tcPr>
            <w:tcW w:w="1422"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13FF19C2" w14:textId="77777777" w:rsidR="00694761" w:rsidRPr="00962C1E"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Estado:</w:t>
            </w:r>
          </w:p>
        </w:tc>
      </w:tr>
      <w:tr w:rsidR="00694761" w:rsidRPr="00962C1E" w14:paraId="3B725B67" w14:textId="77777777" w:rsidTr="00C302E1">
        <w:trPr>
          <w:trHeight w:val="178"/>
        </w:trPr>
        <w:tc>
          <w:tcPr>
            <w:tcW w:w="3719" w:type="dxa"/>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5B4A8099" w14:textId="77777777" w:rsidR="00694761" w:rsidRPr="00962C1E"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Visualización de Información de Atractivos Turísticos</w:t>
            </w:r>
          </w:p>
        </w:tc>
        <w:tc>
          <w:tcPr>
            <w:tcW w:w="1822"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54344ED7" w14:textId="77777777" w:rsidR="00694761" w:rsidRPr="00962C1E"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Alexis Cando. Jonathan Oñate</w:t>
            </w:r>
          </w:p>
          <w:p w14:paraId="75C15F1A" w14:textId="77777777" w:rsidR="00694761" w:rsidRPr="00962C1E"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 </w:t>
            </w:r>
          </w:p>
        </w:tc>
        <w:tc>
          <w:tcPr>
            <w:tcW w:w="1540"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166A4FD9" w14:textId="77777777" w:rsidR="00694761" w:rsidRPr="00962C1E"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 </w:t>
            </w:r>
          </w:p>
        </w:tc>
        <w:tc>
          <w:tcPr>
            <w:tcW w:w="1422"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078604CA" w14:textId="77777777" w:rsidR="00694761" w:rsidRPr="00962C1E"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Finalizado</w:t>
            </w:r>
          </w:p>
        </w:tc>
      </w:tr>
    </w:tbl>
    <w:p w14:paraId="2D2943BA" w14:textId="77777777" w:rsidR="00694761" w:rsidRPr="008B357B" w:rsidRDefault="008B357B"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18"/>
          <w:szCs w:val="24"/>
        </w:rPr>
      </w:pPr>
      <w:r>
        <w:rPr>
          <w:rFonts w:ascii="Times New Roman" w:eastAsia="Times New Roman" w:hAnsi="Times New Roman" w:cs="Times New Roman"/>
          <w:color w:val="auto"/>
          <w:sz w:val="24"/>
          <w:szCs w:val="24"/>
        </w:rPr>
        <w:t xml:space="preserve"> </w:t>
      </w:r>
      <w:r w:rsidR="00694761" w:rsidRPr="008B357B">
        <w:rPr>
          <w:rFonts w:ascii="Times New Roman" w:eastAsia="Times New Roman" w:hAnsi="Times New Roman" w:cs="Times New Roman"/>
          <w:b/>
          <w:color w:val="auto"/>
          <w:sz w:val="18"/>
          <w:szCs w:val="24"/>
        </w:rPr>
        <w:t>Elaborado por:</w:t>
      </w:r>
      <w:r w:rsidR="00694761" w:rsidRPr="008B357B">
        <w:rPr>
          <w:rFonts w:ascii="Times New Roman" w:eastAsia="Times New Roman" w:hAnsi="Times New Roman" w:cs="Times New Roman"/>
          <w:color w:val="auto"/>
          <w:sz w:val="18"/>
          <w:szCs w:val="24"/>
        </w:rPr>
        <w:t xml:space="preserve"> Los investigadores</w:t>
      </w:r>
    </w:p>
    <w:p w14:paraId="23181116" w14:textId="77777777" w:rsidR="00694761" w:rsidRPr="00962C1E" w:rsidRDefault="00694761" w:rsidP="00694761">
      <w:pPr>
        <w:pStyle w:val="Ttulo5"/>
        <w:spacing w:after="0" w:line="360" w:lineRule="auto"/>
        <w:contextualSpacing w:val="0"/>
        <w:jc w:val="both"/>
        <w:rPr>
          <w:rFonts w:ascii="Times New Roman" w:eastAsia="Times New Roman" w:hAnsi="Times New Roman" w:cs="Times New Roman"/>
          <w:color w:val="auto"/>
          <w:sz w:val="24"/>
          <w:szCs w:val="24"/>
        </w:rPr>
      </w:pPr>
      <w:bookmarkStart w:id="160" w:name="_vgfudf7x7pvf" w:colFirst="0" w:colLast="0"/>
      <w:bookmarkStart w:id="161" w:name="_Toc504985053"/>
      <w:bookmarkEnd w:id="160"/>
      <w:proofErr w:type="spellStart"/>
      <w:r w:rsidRPr="00962C1E">
        <w:rPr>
          <w:rFonts w:ascii="Times New Roman" w:eastAsia="Times New Roman" w:hAnsi="Times New Roman" w:cs="Times New Roman"/>
          <w:color w:val="auto"/>
          <w:sz w:val="24"/>
          <w:szCs w:val="24"/>
        </w:rPr>
        <w:t>Submódulo</w:t>
      </w:r>
      <w:proofErr w:type="spellEnd"/>
      <w:r w:rsidRPr="00962C1E">
        <w:rPr>
          <w:rFonts w:ascii="Times New Roman" w:eastAsia="Times New Roman" w:hAnsi="Times New Roman" w:cs="Times New Roman"/>
          <w:color w:val="auto"/>
          <w:sz w:val="24"/>
          <w:szCs w:val="24"/>
        </w:rPr>
        <w:t xml:space="preserve"> N° 3 (Mapas por Cantones de los Atractivos Turísticos):</w:t>
      </w:r>
      <w:bookmarkEnd w:id="161"/>
    </w:p>
    <w:p w14:paraId="6D543CA6" w14:textId="77777777" w:rsidR="00694761" w:rsidRPr="00962C1E" w:rsidRDefault="00694761" w:rsidP="00694761">
      <w:pPr>
        <w:pStyle w:val="Ttulo6"/>
        <w:spacing w:after="0" w:line="360" w:lineRule="auto"/>
        <w:contextualSpacing w:val="0"/>
        <w:jc w:val="both"/>
        <w:rPr>
          <w:rFonts w:ascii="Times New Roman" w:eastAsia="Times New Roman" w:hAnsi="Times New Roman" w:cs="Times New Roman"/>
          <w:color w:val="auto"/>
          <w:sz w:val="24"/>
          <w:szCs w:val="24"/>
        </w:rPr>
      </w:pPr>
      <w:bookmarkStart w:id="162" w:name="_r3p7a6niblgp" w:colFirst="0" w:colLast="0"/>
      <w:bookmarkStart w:id="163" w:name="_Toc504985054"/>
      <w:bookmarkEnd w:id="162"/>
      <w:r w:rsidRPr="00962C1E">
        <w:rPr>
          <w:rFonts w:ascii="Times New Roman" w:eastAsia="Times New Roman" w:hAnsi="Times New Roman" w:cs="Times New Roman"/>
          <w:color w:val="auto"/>
          <w:sz w:val="24"/>
          <w:szCs w:val="24"/>
        </w:rPr>
        <w:t>SPRINT N° 3:</w:t>
      </w:r>
      <w:bookmarkEnd w:id="163"/>
    </w:p>
    <w:p w14:paraId="53A7AD55" w14:textId="44C9B34F" w:rsidR="00694761" w:rsidRPr="00962C1E" w:rsidRDefault="00694761" w:rsidP="00694761">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En el sprint N° 3 se realizó la tarea de visualizar los atractivos turísticos en mapas por cantones.</w:t>
      </w:r>
      <w:r w:rsidR="004867CB">
        <w:rPr>
          <w:rFonts w:ascii="Times New Roman" w:eastAsia="Times New Roman" w:hAnsi="Times New Roman" w:cs="Times New Roman"/>
          <w:color w:val="auto"/>
          <w:sz w:val="24"/>
          <w:szCs w:val="24"/>
        </w:rPr>
        <w:t xml:space="preserve"> En donde se dividió por cantones a cada uno de los atractivos turísticos de tal forma que muestre la información de cada uno.</w:t>
      </w:r>
    </w:p>
    <w:p w14:paraId="62B167A0" w14:textId="77777777" w:rsidR="00694761" w:rsidRPr="00962C1E" w:rsidRDefault="00694761"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b/>
          <w:color w:val="auto"/>
          <w:sz w:val="24"/>
          <w:szCs w:val="24"/>
        </w:rPr>
      </w:pPr>
    </w:p>
    <w:p w14:paraId="4AE1457C" w14:textId="6C6F33E3" w:rsidR="008B357B" w:rsidRPr="008B357B" w:rsidRDefault="008B357B" w:rsidP="008B357B">
      <w:pPr>
        <w:pStyle w:val="Epgrafe"/>
        <w:keepNext/>
        <w:spacing w:after="0"/>
        <w:rPr>
          <w:rFonts w:cs="Times New Roman"/>
        </w:rPr>
      </w:pPr>
      <w:r>
        <w:rPr>
          <w:rFonts w:cs="Times New Roman"/>
          <w:b/>
        </w:rPr>
        <w:t xml:space="preserve">  </w:t>
      </w:r>
      <w:bookmarkStart w:id="164" w:name="_Toc504978743"/>
      <w:r w:rsidRPr="008B357B">
        <w:rPr>
          <w:rFonts w:cs="Times New Roman"/>
          <w:b/>
        </w:rPr>
        <w:t xml:space="preserve">Tabla </w:t>
      </w:r>
      <w:r w:rsidRPr="008B357B">
        <w:rPr>
          <w:rFonts w:cs="Times New Roman"/>
          <w:b/>
        </w:rPr>
        <w:fldChar w:fldCharType="begin"/>
      </w:r>
      <w:r w:rsidRPr="008B357B">
        <w:rPr>
          <w:rFonts w:cs="Times New Roman"/>
          <w:b/>
        </w:rPr>
        <w:instrText xml:space="preserve"> SEQ Tabla \* ARABIC </w:instrText>
      </w:r>
      <w:r w:rsidRPr="008B357B">
        <w:rPr>
          <w:rFonts w:cs="Times New Roman"/>
          <w:b/>
        </w:rPr>
        <w:fldChar w:fldCharType="separate"/>
      </w:r>
      <w:r w:rsidR="00A46DA0">
        <w:rPr>
          <w:rFonts w:cs="Times New Roman"/>
          <w:b/>
          <w:noProof/>
        </w:rPr>
        <w:t>29</w:t>
      </w:r>
      <w:r w:rsidRPr="008B357B">
        <w:rPr>
          <w:rFonts w:cs="Times New Roman"/>
          <w:b/>
        </w:rPr>
        <w:fldChar w:fldCharType="end"/>
      </w:r>
      <w:r w:rsidRPr="008B357B">
        <w:rPr>
          <w:rFonts w:cs="Times New Roman"/>
          <w:b/>
        </w:rPr>
        <w:t>.</w:t>
      </w:r>
      <w:r w:rsidRPr="008B357B">
        <w:rPr>
          <w:rFonts w:cs="Times New Roman"/>
        </w:rPr>
        <w:t xml:space="preserve"> Sprint N° 3 Mapas</w:t>
      </w:r>
      <w:r>
        <w:rPr>
          <w:rFonts w:cs="Times New Roman"/>
        </w:rPr>
        <w:t>.</w:t>
      </w:r>
      <w:bookmarkEnd w:id="164"/>
    </w:p>
    <w:tbl>
      <w:tblPr>
        <w:tblW w:w="8503"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700"/>
        <w:gridCol w:w="1790"/>
        <w:gridCol w:w="1514"/>
        <w:gridCol w:w="1499"/>
      </w:tblGrid>
      <w:tr w:rsidR="00694761" w:rsidRPr="00962C1E" w14:paraId="3362544C" w14:textId="77777777" w:rsidTr="00C302E1">
        <w:trPr>
          <w:trHeight w:val="131"/>
        </w:trPr>
        <w:tc>
          <w:tcPr>
            <w:tcW w:w="8503" w:type="dxa"/>
            <w:gridSpan w:val="4"/>
            <w:tcBorders>
              <w:top w:val="single" w:sz="7" w:space="0" w:color="A5A5A5"/>
              <w:left w:val="single" w:sz="7" w:space="0" w:color="A5A5A5"/>
              <w:bottom w:val="single" w:sz="7" w:space="0" w:color="A5A5A5"/>
              <w:right w:val="single" w:sz="7" w:space="0" w:color="A5A5A5"/>
            </w:tcBorders>
            <w:shd w:val="clear" w:color="auto" w:fill="A5A5A5"/>
            <w:tcMar>
              <w:top w:w="100" w:type="dxa"/>
              <w:left w:w="100" w:type="dxa"/>
              <w:bottom w:w="100" w:type="dxa"/>
              <w:right w:w="100" w:type="dxa"/>
            </w:tcMar>
          </w:tcPr>
          <w:p w14:paraId="3F337027" w14:textId="77777777" w:rsidR="00694761" w:rsidRPr="00962C1E"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DETALLE DEL SPRINT</w:t>
            </w:r>
          </w:p>
        </w:tc>
      </w:tr>
      <w:tr w:rsidR="00694761" w:rsidRPr="00962C1E" w14:paraId="25974874" w14:textId="77777777" w:rsidTr="00C302E1">
        <w:trPr>
          <w:trHeight w:val="84"/>
        </w:trPr>
        <w:tc>
          <w:tcPr>
            <w:tcW w:w="8503" w:type="dxa"/>
            <w:gridSpan w:val="4"/>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5E48B010" w14:textId="77777777" w:rsidR="00694761" w:rsidRPr="00962C1E"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Número: 3</w:t>
            </w:r>
          </w:p>
        </w:tc>
      </w:tr>
      <w:tr w:rsidR="00694761" w:rsidRPr="00962C1E" w14:paraId="0DAC54FB" w14:textId="77777777" w:rsidTr="00C302E1">
        <w:trPr>
          <w:trHeight w:val="176"/>
        </w:trPr>
        <w:tc>
          <w:tcPr>
            <w:tcW w:w="3700" w:type="dxa"/>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37C36089" w14:textId="77777777" w:rsidR="00694761" w:rsidRPr="00962C1E"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Fecha de inicio:</w:t>
            </w:r>
          </w:p>
        </w:tc>
        <w:tc>
          <w:tcPr>
            <w:tcW w:w="4803" w:type="dxa"/>
            <w:gridSpan w:val="3"/>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5D5B2BCE" w14:textId="77777777" w:rsidR="00694761" w:rsidRPr="00962C1E"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Fecha de Finalización:</w:t>
            </w:r>
          </w:p>
        </w:tc>
      </w:tr>
      <w:tr w:rsidR="00694761" w:rsidRPr="00962C1E" w14:paraId="6C80C388" w14:textId="77777777" w:rsidTr="00C302E1">
        <w:trPr>
          <w:trHeight w:val="125"/>
        </w:trPr>
        <w:tc>
          <w:tcPr>
            <w:tcW w:w="3700"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2744DE2D" w14:textId="77777777" w:rsidR="00694761" w:rsidRPr="00962C1E"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Descripción:</w:t>
            </w:r>
          </w:p>
        </w:tc>
        <w:tc>
          <w:tcPr>
            <w:tcW w:w="1790"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180C38A5" w14:textId="77777777" w:rsidR="00694761" w:rsidRPr="00962C1E"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Responsable:</w:t>
            </w:r>
          </w:p>
        </w:tc>
        <w:tc>
          <w:tcPr>
            <w:tcW w:w="1514"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27E5D2AE" w14:textId="77777777" w:rsidR="00694761" w:rsidRPr="00962C1E"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Prioridad:</w:t>
            </w:r>
          </w:p>
        </w:tc>
        <w:tc>
          <w:tcPr>
            <w:tcW w:w="1499"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36D034A7" w14:textId="77777777" w:rsidR="00694761" w:rsidRPr="00962C1E"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Estado:</w:t>
            </w:r>
          </w:p>
        </w:tc>
      </w:tr>
      <w:tr w:rsidR="00694761" w:rsidRPr="00962C1E" w14:paraId="495843DA" w14:textId="77777777" w:rsidTr="00C302E1">
        <w:trPr>
          <w:trHeight w:val="501"/>
        </w:trPr>
        <w:tc>
          <w:tcPr>
            <w:tcW w:w="3700" w:type="dxa"/>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22DA2295" w14:textId="77777777" w:rsidR="00694761" w:rsidRPr="00C302E1"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color w:val="auto"/>
                <w:sz w:val="24"/>
                <w:szCs w:val="24"/>
              </w:rPr>
            </w:pPr>
            <w:r w:rsidRPr="00C302E1">
              <w:rPr>
                <w:rFonts w:ascii="Times New Roman" w:eastAsia="Times New Roman" w:hAnsi="Times New Roman" w:cs="Times New Roman"/>
                <w:color w:val="auto"/>
                <w:sz w:val="24"/>
                <w:szCs w:val="24"/>
              </w:rPr>
              <w:t>Visualización de Información de Atractivos Turísticos por Mapas</w:t>
            </w:r>
          </w:p>
        </w:tc>
        <w:tc>
          <w:tcPr>
            <w:tcW w:w="1790"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256D7071" w14:textId="77777777" w:rsidR="00694761" w:rsidRPr="00C302E1"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color w:val="auto"/>
                <w:sz w:val="24"/>
                <w:szCs w:val="24"/>
              </w:rPr>
            </w:pPr>
            <w:r w:rsidRPr="00C302E1">
              <w:rPr>
                <w:rFonts w:ascii="Times New Roman" w:eastAsia="Times New Roman" w:hAnsi="Times New Roman" w:cs="Times New Roman"/>
                <w:color w:val="auto"/>
                <w:sz w:val="24"/>
                <w:szCs w:val="24"/>
              </w:rPr>
              <w:t>Alexis Cando. Jonathan Oñate</w:t>
            </w:r>
          </w:p>
        </w:tc>
        <w:tc>
          <w:tcPr>
            <w:tcW w:w="1514"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727F6F5F" w14:textId="77777777" w:rsidR="00694761" w:rsidRPr="00C302E1"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color w:val="auto"/>
                <w:sz w:val="24"/>
                <w:szCs w:val="24"/>
              </w:rPr>
            </w:pPr>
            <w:r w:rsidRPr="00C302E1">
              <w:rPr>
                <w:rFonts w:ascii="Times New Roman" w:eastAsia="Times New Roman" w:hAnsi="Times New Roman" w:cs="Times New Roman"/>
                <w:color w:val="auto"/>
                <w:sz w:val="24"/>
                <w:szCs w:val="24"/>
              </w:rPr>
              <w:t xml:space="preserve"> </w:t>
            </w:r>
          </w:p>
        </w:tc>
        <w:tc>
          <w:tcPr>
            <w:tcW w:w="1499"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1DE084ED" w14:textId="77777777" w:rsidR="00694761" w:rsidRPr="00C302E1"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color w:val="auto"/>
                <w:sz w:val="24"/>
                <w:szCs w:val="24"/>
              </w:rPr>
            </w:pPr>
            <w:r w:rsidRPr="00C302E1">
              <w:rPr>
                <w:rFonts w:ascii="Times New Roman" w:eastAsia="Times New Roman" w:hAnsi="Times New Roman" w:cs="Times New Roman"/>
                <w:color w:val="auto"/>
                <w:sz w:val="24"/>
                <w:szCs w:val="24"/>
              </w:rPr>
              <w:t>Finalizado</w:t>
            </w:r>
          </w:p>
        </w:tc>
      </w:tr>
    </w:tbl>
    <w:p w14:paraId="5A2FCE2C" w14:textId="77777777" w:rsidR="00694761" w:rsidRPr="008B357B" w:rsidRDefault="008B357B"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18"/>
          <w:szCs w:val="24"/>
        </w:rPr>
      </w:pPr>
      <w:r>
        <w:rPr>
          <w:rFonts w:ascii="Times New Roman" w:eastAsia="Times New Roman" w:hAnsi="Times New Roman" w:cs="Times New Roman"/>
          <w:b/>
          <w:color w:val="auto"/>
          <w:sz w:val="24"/>
          <w:szCs w:val="24"/>
        </w:rPr>
        <w:t xml:space="preserve"> </w:t>
      </w:r>
      <w:r w:rsidR="00694761" w:rsidRPr="008B357B">
        <w:rPr>
          <w:rFonts w:ascii="Times New Roman" w:eastAsia="Times New Roman" w:hAnsi="Times New Roman" w:cs="Times New Roman"/>
          <w:b/>
          <w:color w:val="auto"/>
          <w:sz w:val="18"/>
          <w:szCs w:val="24"/>
        </w:rPr>
        <w:t>Elaborado por:</w:t>
      </w:r>
      <w:r w:rsidR="00694761" w:rsidRPr="008B357B">
        <w:rPr>
          <w:rFonts w:ascii="Times New Roman" w:eastAsia="Times New Roman" w:hAnsi="Times New Roman" w:cs="Times New Roman"/>
          <w:color w:val="auto"/>
          <w:sz w:val="18"/>
          <w:szCs w:val="24"/>
        </w:rPr>
        <w:t xml:space="preserve"> Los investigadores</w:t>
      </w:r>
    </w:p>
    <w:p w14:paraId="77054EDD" w14:textId="227FECBB" w:rsidR="00694761" w:rsidRPr="00962C1E" w:rsidRDefault="00694761" w:rsidP="00694761">
      <w:pPr>
        <w:pStyle w:val="Ttulo5"/>
        <w:spacing w:after="0" w:line="360" w:lineRule="auto"/>
        <w:contextualSpacing w:val="0"/>
        <w:jc w:val="both"/>
        <w:rPr>
          <w:rFonts w:ascii="Times New Roman" w:eastAsia="Times New Roman" w:hAnsi="Times New Roman" w:cs="Times New Roman"/>
          <w:color w:val="auto"/>
          <w:sz w:val="24"/>
          <w:szCs w:val="24"/>
        </w:rPr>
      </w:pPr>
      <w:bookmarkStart w:id="165" w:name="_tpmtuqddb5us" w:colFirst="0" w:colLast="0"/>
      <w:bookmarkStart w:id="166" w:name="_Toc504985055"/>
      <w:bookmarkEnd w:id="165"/>
      <w:proofErr w:type="spellStart"/>
      <w:r w:rsidRPr="00962C1E">
        <w:rPr>
          <w:rFonts w:ascii="Times New Roman" w:eastAsia="Times New Roman" w:hAnsi="Times New Roman" w:cs="Times New Roman"/>
          <w:color w:val="auto"/>
          <w:sz w:val="24"/>
          <w:szCs w:val="24"/>
        </w:rPr>
        <w:lastRenderedPageBreak/>
        <w:t>Submódulo</w:t>
      </w:r>
      <w:proofErr w:type="spellEnd"/>
      <w:r w:rsidRPr="00962C1E">
        <w:rPr>
          <w:rFonts w:ascii="Times New Roman" w:eastAsia="Times New Roman" w:hAnsi="Times New Roman" w:cs="Times New Roman"/>
          <w:color w:val="auto"/>
          <w:sz w:val="24"/>
          <w:szCs w:val="24"/>
        </w:rPr>
        <w:t xml:space="preserve"> N° 4 (Aplicación Offline y Online con conexión a </w:t>
      </w:r>
      <w:proofErr w:type="spellStart"/>
      <w:r w:rsidR="00C302E1" w:rsidRPr="00962C1E">
        <w:rPr>
          <w:rFonts w:ascii="Times New Roman" w:eastAsia="Times New Roman" w:hAnsi="Times New Roman" w:cs="Times New Roman"/>
          <w:color w:val="auto"/>
          <w:sz w:val="24"/>
          <w:szCs w:val="24"/>
        </w:rPr>
        <w:t>JSON</w:t>
      </w:r>
      <w:proofErr w:type="spellEnd"/>
      <w:r w:rsidR="00C302E1" w:rsidRPr="00962C1E">
        <w:rPr>
          <w:rFonts w:ascii="Times New Roman" w:eastAsia="Times New Roman" w:hAnsi="Times New Roman" w:cs="Times New Roman"/>
          <w:color w:val="auto"/>
          <w:sz w:val="24"/>
          <w:szCs w:val="24"/>
        </w:rPr>
        <w:t>)</w:t>
      </w:r>
      <w:r w:rsidRPr="00962C1E">
        <w:rPr>
          <w:rFonts w:ascii="Times New Roman" w:eastAsia="Times New Roman" w:hAnsi="Times New Roman" w:cs="Times New Roman"/>
          <w:color w:val="auto"/>
          <w:sz w:val="24"/>
          <w:szCs w:val="24"/>
        </w:rPr>
        <w:t>:</w:t>
      </w:r>
      <w:bookmarkEnd w:id="166"/>
    </w:p>
    <w:p w14:paraId="21AF6F2B" w14:textId="77777777" w:rsidR="00694761" w:rsidRDefault="00694761" w:rsidP="00694761">
      <w:pPr>
        <w:pStyle w:val="Ttulo6"/>
        <w:spacing w:after="0" w:line="360" w:lineRule="auto"/>
        <w:contextualSpacing w:val="0"/>
        <w:jc w:val="both"/>
        <w:rPr>
          <w:rFonts w:ascii="Times New Roman" w:eastAsia="Times New Roman" w:hAnsi="Times New Roman" w:cs="Times New Roman"/>
          <w:color w:val="auto"/>
          <w:sz w:val="24"/>
          <w:szCs w:val="24"/>
        </w:rPr>
      </w:pPr>
      <w:bookmarkStart w:id="167" w:name="_7in5s3fkl1e2" w:colFirst="0" w:colLast="0"/>
      <w:bookmarkStart w:id="168" w:name="_Toc504985056"/>
      <w:bookmarkEnd w:id="167"/>
      <w:r w:rsidRPr="00962C1E">
        <w:rPr>
          <w:rFonts w:ascii="Times New Roman" w:eastAsia="Times New Roman" w:hAnsi="Times New Roman" w:cs="Times New Roman"/>
          <w:color w:val="auto"/>
          <w:sz w:val="24"/>
          <w:szCs w:val="24"/>
        </w:rPr>
        <w:t>SPRINT N° 4:</w:t>
      </w:r>
      <w:bookmarkEnd w:id="168"/>
    </w:p>
    <w:p w14:paraId="022BE92A" w14:textId="77777777" w:rsidR="00AA7FEA" w:rsidRPr="00AA7FEA" w:rsidRDefault="00AA7FEA" w:rsidP="00AA7FEA"/>
    <w:p w14:paraId="201737F9" w14:textId="76E000C3" w:rsidR="00AA7FEA" w:rsidRPr="00AA7FEA" w:rsidRDefault="00694761" w:rsidP="008B357B">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En el sprint N° 4 se realizó la tarea de conexión con la aplicación web de administración a través de </w:t>
      </w:r>
      <w:proofErr w:type="spellStart"/>
      <w:r w:rsidRPr="00962C1E">
        <w:rPr>
          <w:rFonts w:ascii="Times New Roman" w:eastAsia="Times New Roman" w:hAnsi="Times New Roman" w:cs="Times New Roman"/>
          <w:color w:val="auto"/>
          <w:sz w:val="24"/>
          <w:szCs w:val="24"/>
        </w:rPr>
        <w:t>JSON</w:t>
      </w:r>
      <w:proofErr w:type="spellEnd"/>
      <w:r w:rsidRPr="00962C1E">
        <w:rPr>
          <w:rFonts w:ascii="Times New Roman" w:eastAsia="Times New Roman" w:hAnsi="Times New Roman" w:cs="Times New Roman"/>
          <w:color w:val="auto"/>
          <w:sz w:val="24"/>
          <w:szCs w:val="24"/>
        </w:rPr>
        <w:t xml:space="preserve"> para establecer la conexión y poder extraer la información de la base de datos para la visualización de información de los principales atractivos turísticos y de las fechas importantes de la provincia de Cotopaxi. También se estableció trabajar con información localmente cuando no haya conexión a internet y con información de la Base de Datos cuando exista conexión a internet.</w:t>
      </w:r>
    </w:p>
    <w:p w14:paraId="1652EDC9" w14:textId="77777777" w:rsidR="00694761" w:rsidRPr="00962C1E" w:rsidRDefault="00694761"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b/>
          <w:color w:val="auto"/>
          <w:sz w:val="24"/>
          <w:szCs w:val="24"/>
        </w:rPr>
      </w:pPr>
    </w:p>
    <w:p w14:paraId="0678EBA6" w14:textId="12835147" w:rsidR="008B357B" w:rsidRPr="008B357B" w:rsidRDefault="008B357B" w:rsidP="008B357B">
      <w:pPr>
        <w:pStyle w:val="Epgrafe"/>
        <w:keepNext/>
        <w:spacing w:after="0"/>
        <w:rPr>
          <w:rFonts w:cs="Times New Roman"/>
        </w:rPr>
      </w:pPr>
      <w:r>
        <w:rPr>
          <w:rFonts w:cs="Times New Roman"/>
          <w:b/>
        </w:rPr>
        <w:t xml:space="preserve">  </w:t>
      </w:r>
      <w:bookmarkStart w:id="169" w:name="_Toc504978744"/>
      <w:r w:rsidRPr="008B357B">
        <w:rPr>
          <w:rFonts w:cs="Times New Roman"/>
          <w:b/>
        </w:rPr>
        <w:t xml:space="preserve">Tabla </w:t>
      </w:r>
      <w:r w:rsidRPr="008B357B">
        <w:rPr>
          <w:rFonts w:cs="Times New Roman"/>
          <w:b/>
        </w:rPr>
        <w:fldChar w:fldCharType="begin"/>
      </w:r>
      <w:r w:rsidRPr="008B357B">
        <w:rPr>
          <w:rFonts w:cs="Times New Roman"/>
          <w:b/>
        </w:rPr>
        <w:instrText xml:space="preserve"> SEQ Tabla \* ARABIC </w:instrText>
      </w:r>
      <w:r w:rsidRPr="008B357B">
        <w:rPr>
          <w:rFonts w:cs="Times New Roman"/>
          <w:b/>
        </w:rPr>
        <w:fldChar w:fldCharType="separate"/>
      </w:r>
      <w:r w:rsidR="00A46DA0">
        <w:rPr>
          <w:rFonts w:cs="Times New Roman"/>
          <w:b/>
          <w:noProof/>
        </w:rPr>
        <w:t>30</w:t>
      </w:r>
      <w:r w:rsidRPr="008B357B">
        <w:rPr>
          <w:rFonts w:cs="Times New Roman"/>
          <w:b/>
        </w:rPr>
        <w:fldChar w:fldCharType="end"/>
      </w:r>
      <w:r w:rsidRPr="008B357B">
        <w:rPr>
          <w:rFonts w:cs="Times New Roman"/>
          <w:b/>
        </w:rPr>
        <w:t>.</w:t>
      </w:r>
      <w:r w:rsidRPr="008B357B">
        <w:rPr>
          <w:rFonts w:cs="Times New Roman"/>
        </w:rPr>
        <w:t xml:space="preserve"> Sprint N° 4 Aplicación Offline y Online con conexión a </w:t>
      </w:r>
      <w:proofErr w:type="spellStart"/>
      <w:r w:rsidRPr="008B357B">
        <w:rPr>
          <w:rFonts w:cs="Times New Roman"/>
        </w:rPr>
        <w:t>JSON</w:t>
      </w:r>
      <w:proofErr w:type="spellEnd"/>
      <w:r w:rsidRPr="008B357B">
        <w:rPr>
          <w:rFonts w:cs="Times New Roman"/>
        </w:rPr>
        <w:t>.</w:t>
      </w:r>
      <w:bookmarkEnd w:id="169"/>
    </w:p>
    <w:tbl>
      <w:tblPr>
        <w:tblW w:w="8503"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010"/>
        <w:gridCol w:w="2835"/>
        <w:gridCol w:w="1417"/>
        <w:gridCol w:w="1241"/>
      </w:tblGrid>
      <w:tr w:rsidR="00694761" w:rsidRPr="00962C1E" w14:paraId="3BF00A5F" w14:textId="77777777" w:rsidTr="00C4329B">
        <w:trPr>
          <w:trHeight w:val="23"/>
        </w:trPr>
        <w:tc>
          <w:tcPr>
            <w:tcW w:w="8503" w:type="dxa"/>
            <w:gridSpan w:val="4"/>
            <w:tcBorders>
              <w:top w:val="single" w:sz="7" w:space="0" w:color="A5A5A5"/>
              <w:left w:val="single" w:sz="7" w:space="0" w:color="A5A5A5"/>
              <w:bottom w:val="single" w:sz="7" w:space="0" w:color="A5A5A5"/>
              <w:right w:val="single" w:sz="7" w:space="0" w:color="A5A5A5"/>
            </w:tcBorders>
            <w:shd w:val="clear" w:color="auto" w:fill="A5A5A5"/>
            <w:tcMar>
              <w:top w:w="100" w:type="dxa"/>
              <w:left w:w="100" w:type="dxa"/>
              <w:bottom w:w="100" w:type="dxa"/>
              <w:right w:w="100" w:type="dxa"/>
            </w:tcMar>
          </w:tcPr>
          <w:p w14:paraId="67F4F88C" w14:textId="77777777" w:rsidR="00694761" w:rsidRPr="00962C1E"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DETALLE DEL SPRINT</w:t>
            </w:r>
          </w:p>
        </w:tc>
      </w:tr>
      <w:tr w:rsidR="00694761" w:rsidRPr="00962C1E" w14:paraId="346E591F" w14:textId="77777777" w:rsidTr="00C4329B">
        <w:trPr>
          <w:trHeight w:val="25"/>
        </w:trPr>
        <w:tc>
          <w:tcPr>
            <w:tcW w:w="8503" w:type="dxa"/>
            <w:gridSpan w:val="4"/>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02CAAD7D" w14:textId="77777777" w:rsidR="00694761" w:rsidRPr="00962C1E"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Numero: 4</w:t>
            </w:r>
          </w:p>
        </w:tc>
      </w:tr>
      <w:tr w:rsidR="00694761" w:rsidRPr="00962C1E" w14:paraId="629981F7" w14:textId="77777777" w:rsidTr="00C4329B">
        <w:trPr>
          <w:trHeight w:val="25"/>
        </w:trPr>
        <w:tc>
          <w:tcPr>
            <w:tcW w:w="3010" w:type="dxa"/>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085DC366" w14:textId="77777777" w:rsidR="00694761" w:rsidRPr="00962C1E"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Fecha de inicio:</w:t>
            </w:r>
          </w:p>
        </w:tc>
        <w:tc>
          <w:tcPr>
            <w:tcW w:w="5493" w:type="dxa"/>
            <w:gridSpan w:val="3"/>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101DCEF7" w14:textId="77777777" w:rsidR="00694761" w:rsidRPr="00962C1E"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Fecha de Finalización:</w:t>
            </w:r>
          </w:p>
        </w:tc>
      </w:tr>
      <w:tr w:rsidR="00694761" w:rsidRPr="00962C1E" w14:paraId="6C51671A" w14:textId="77777777" w:rsidTr="00C4329B">
        <w:trPr>
          <w:trHeight w:val="25"/>
        </w:trPr>
        <w:tc>
          <w:tcPr>
            <w:tcW w:w="3010"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361BCF53" w14:textId="77777777" w:rsidR="00694761" w:rsidRPr="00962C1E"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Descripción:</w:t>
            </w:r>
          </w:p>
        </w:tc>
        <w:tc>
          <w:tcPr>
            <w:tcW w:w="2835"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63ED80E3" w14:textId="77777777" w:rsidR="00694761" w:rsidRPr="00962C1E"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Responsable:</w:t>
            </w:r>
          </w:p>
        </w:tc>
        <w:tc>
          <w:tcPr>
            <w:tcW w:w="1417"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29766739" w14:textId="77777777" w:rsidR="00694761" w:rsidRPr="00962C1E"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Prioridad:</w:t>
            </w:r>
          </w:p>
        </w:tc>
        <w:tc>
          <w:tcPr>
            <w:tcW w:w="1241"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3E62B89E" w14:textId="77777777" w:rsidR="00694761" w:rsidRPr="00962C1E"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Estado:</w:t>
            </w:r>
          </w:p>
        </w:tc>
      </w:tr>
      <w:tr w:rsidR="00694761" w:rsidRPr="00962C1E" w14:paraId="52886092" w14:textId="77777777" w:rsidTr="00C4329B">
        <w:trPr>
          <w:trHeight w:val="587"/>
        </w:trPr>
        <w:tc>
          <w:tcPr>
            <w:tcW w:w="3010" w:type="dxa"/>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09ED4B42" w14:textId="77777777" w:rsidR="00694761" w:rsidRPr="00C302E1"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color w:val="auto"/>
                <w:sz w:val="24"/>
                <w:szCs w:val="24"/>
              </w:rPr>
            </w:pPr>
            <w:r w:rsidRPr="00C302E1">
              <w:rPr>
                <w:rFonts w:ascii="Times New Roman" w:eastAsia="Times New Roman" w:hAnsi="Times New Roman" w:cs="Times New Roman"/>
                <w:color w:val="auto"/>
                <w:sz w:val="24"/>
                <w:szCs w:val="24"/>
              </w:rPr>
              <w:t>Aplicación Offline y Online</w:t>
            </w:r>
          </w:p>
        </w:tc>
        <w:tc>
          <w:tcPr>
            <w:tcW w:w="2835"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6F6CCB5C" w14:textId="77777777" w:rsidR="00694761" w:rsidRPr="00C302E1"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color w:val="auto"/>
                <w:sz w:val="24"/>
                <w:szCs w:val="24"/>
              </w:rPr>
            </w:pPr>
            <w:r w:rsidRPr="00C302E1">
              <w:rPr>
                <w:rFonts w:ascii="Times New Roman" w:eastAsia="Times New Roman" w:hAnsi="Times New Roman" w:cs="Times New Roman"/>
                <w:color w:val="auto"/>
                <w:sz w:val="24"/>
                <w:szCs w:val="24"/>
              </w:rPr>
              <w:t>Alexis Cando. Jonathan Oñate</w:t>
            </w:r>
          </w:p>
          <w:p w14:paraId="3BC284F4" w14:textId="77777777" w:rsidR="00694761" w:rsidRPr="00C302E1"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color w:val="auto"/>
                <w:sz w:val="24"/>
                <w:szCs w:val="24"/>
              </w:rPr>
            </w:pPr>
            <w:r w:rsidRPr="00C302E1">
              <w:rPr>
                <w:rFonts w:ascii="Times New Roman" w:eastAsia="Times New Roman" w:hAnsi="Times New Roman" w:cs="Times New Roman"/>
                <w:color w:val="auto"/>
                <w:sz w:val="24"/>
                <w:szCs w:val="24"/>
              </w:rPr>
              <w:t xml:space="preserve"> </w:t>
            </w:r>
          </w:p>
        </w:tc>
        <w:tc>
          <w:tcPr>
            <w:tcW w:w="1417"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30735A49" w14:textId="77777777" w:rsidR="00694761" w:rsidRPr="00C302E1"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color w:val="auto"/>
                <w:sz w:val="24"/>
                <w:szCs w:val="24"/>
              </w:rPr>
            </w:pPr>
            <w:r w:rsidRPr="00C302E1">
              <w:rPr>
                <w:rFonts w:ascii="Times New Roman" w:eastAsia="Times New Roman" w:hAnsi="Times New Roman" w:cs="Times New Roman"/>
                <w:color w:val="auto"/>
                <w:sz w:val="24"/>
                <w:szCs w:val="24"/>
              </w:rPr>
              <w:t xml:space="preserve"> </w:t>
            </w:r>
          </w:p>
        </w:tc>
        <w:tc>
          <w:tcPr>
            <w:tcW w:w="1241"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545B6D99" w14:textId="77777777" w:rsidR="00694761" w:rsidRPr="00C302E1" w:rsidRDefault="00694761" w:rsidP="00C302E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color w:val="auto"/>
                <w:sz w:val="24"/>
                <w:szCs w:val="24"/>
              </w:rPr>
            </w:pPr>
            <w:r w:rsidRPr="00C302E1">
              <w:rPr>
                <w:rFonts w:ascii="Times New Roman" w:eastAsia="Times New Roman" w:hAnsi="Times New Roman" w:cs="Times New Roman"/>
                <w:color w:val="auto"/>
                <w:sz w:val="24"/>
                <w:szCs w:val="24"/>
              </w:rPr>
              <w:t>Finalizado</w:t>
            </w:r>
          </w:p>
        </w:tc>
      </w:tr>
    </w:tbl>
    <w:p w14:paraId="54EDA0A6" w14:textId="77777777" w:rsidR="00694761" w:rsidRPr="008B357B" w:rsidRDefault="008B357B"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18"/>
          <w:szCs w:val="24"/>
        </w:rPr>
      </w:pPr>
      <w:r>
        <w:rPr>
          <w:rFonts w:ascii="Times New Roman" w:eastAsia="Times New Roman" w:hAnsi="Times New Roman" w:cs="Times New Roman"/>
          <w:b/>
          <w:color w:val="auto"/>
          <w:sz w:val="24"/>
          <w:szCs w:val="24"/>
        </w:rPr>
        <w:t xml:space="preserve"> </w:t>
      </w:r>
      <w:r w:rsidR="00694761" w:rsidRPr="008B357B">
        <w:rPr>
          <w:rFonts w:ascii="Times New Roman" w:eastAsia="Times New Roman" w:hAnsi="Times New Roman" w:cs="Times New Roman"/>
          <w:b/>
          <w:color w:val="auto"/>
          <w:sz w:val="18"/>
          <w:szCs w:val="24"/>
        </w:rPr>
        <w:t>Elaborado por:</w:t>
      </w:r>
      <w:r w:rsidR="00694761" w:rsidRPr="008B357B">
        <w:rPr>
          <w:rFonts w:ascii="Times New Roman" w:eastAsia="Times New Roman" w:hAnsi="Times New Roman" w:cs="Times New Roman"/>
          <w:color w:val="auto"/>
          <w:sz w:val="18"/>
          <w:szCs w:val="24"/>
        </w:rPr>
        <w:t xml:space="preserve"> Los investigadores</w:t>
      </w:r>
    </w:p>
    <w:p w14:paraId="01F8BC0B" w14:textId="77777777" w:rsidR="00AA7FEA" w:rsidRDefault="00AA7FEA" w:rsidP="009F1C2D">
      <w:pPr>
        <w:pStyle w:val="Ttulo4"/>
        <w:rPr>
          <w:rFonts w:ascii="Times New Roman" w:eastAsia="Times New Roman" w:hAnsi="Times New Roman" w:cs="Times New Roman"/>
          <w:color w:val="auto"/>
        </w:rPr>
      </w:pPr>
    </w:p>
    <w:p w14:paraId="21EBE81C" w14:textId="77777777" w:rsidR="00AA7FEA" w:rsidRDefault="00AA7FEA" w:rsidP="00AA7FEA"/>
    <w:p w14:paraId="42CC9199" w14:textId="77777777" w:rsidR="00AA7FEA" w:rsidRDefault="00AA7FEA" w:rsidP="00AA7FEA"/>
    <w:p w14:paraId="5BE208F0" w14:textId="77777777" w:rsidR="00AA7FEA" w:rsidRDefault="00AA7FEA" w:rsidP="00AA7FEA"/>
    <w:p w14:paraId="7AF0F157" w14:textId="77777777" w:rsidR="00AA7FEA" w:rsidRDefault="00AA7FEA" w:rsidP="00AA7FEA"/>
    <w:p w14:paraId="0750444A" w14:textId="77777777" w:rsidR="00AA7FEA" w:rsidRDefault="00AA7FEA" w:rsidP="00AA7FEA"/>
    <w:p w14:paraId="2C423A02" w14:textId="77777777" w:rsidR="00AA7FEA" w:rsidRDefault="00AA7FEA" w:rsidP="00AA7FEA"/>
    <w:p w14:paraId="26F1D655" w14:textId="77777777" w:rsidR="00AA7FEA" w:rsidRDefault="00AA7FEA" w:rsidP="00AA7FEA"/>
    <w:p w14:paraId="2062E958" w14:textId="77777777" w:rsidR="00AA7FEA" w:rsidRDefault="00AA7FEA" w:rsidP="00AA7FEA"/>
    <w:p w14:paraId="68563332" w14:textId="77777777" w:rsidR="00AA7FEA" w:rsidRDefault="00AA7FEA" w:rsidP="009F1C2D">
      <w:pPr>
        <w:pStyle w:val="Ttulo4"/>
        <w:rPr>
          <w:rFonts w:ascii="Times New Roman" w:eastAsia="Times New Roman" w:hAnsi="Times New Roman" w:cs="Times New Roman"/>
          <w:color w:val="auto"/>
        </w:rPr>
      </w:pPr>
    </w:p>
    <w:p w14:paraId="0B74CA11" w14:textId="77777777" w:rsidR="00AA7FEA" w:rsidRPr="00AA7FEA" w:rsidRDefault="00AA7FEA" w:rsidP="00AA7FEA"/>
    <w:p w14:paraId="64CF960C" w14:textId="77777777" w:rsidR="00AA7FEA" w:rsidRDefault="00AA7FEA" w:rsidP="009F1C2D">
      <w:pPr>
        <w:pStyle w:val="Ttulo4"/>
        <w:rPr>
          <w:rFonts w:ascii="Times New Roman" w:eastAsia="Times New Roman" w:hAnsi="Times New Roman" w:cs="Times New Roman"/>
          <w:color w:val="auto"/>
        </w:rPr>
      </w:pPr>
    </w:p>
    <w:p w14:paraId="0DC81E1E" w14:textId="77777777" w:rsidR="00694761" w:rsidRDefault="00694761" w:rsidP="009F1C2D">
      <w:pPr>
        <w:pStyle w:val="Ttulo4"/>
        <w:rPr>
          <w:ins w:id="170" w:author="acevallo" w:date="2018-01-26T17:30:00Z"/>
          <w:rFonts w:ascii="Times New Roman" w:eastAsia="Times New Roman" w:hAnsi="Times New Roman" w:cs="Times New Roman"/>
          <w:color w:val="auto"/>
        </w:rPr>
      </w:pPr>
      <w:bookmarkStart w:id="171" w:name="_Toc504985057"/>
      <w:r w:rsidRPr="00962C1E">
        <w:rPr>
          <w:rFonts w:ascii="Times New Roman" w:eastAsia="Times New Roman" w:hAnsi="Times New Roman" w:cs="Times New Roman"/>
          <w:color w:val="auto"/>
        </w:rPr>
        <w:t>Diseño de la aplicación</w:t>
      </w:r>
      <w:bookmarkEnd w:id="171"/>
    </w:p>
    <w:p w14:paraId="56A6A46E" w14:textId="77777777" w:rsidR="00B1455F" w:rsidRDefault="00B1455F" w:rsidP="00694761">
      <w:pPr>
        <w:spacing w:after="0" w:line="360" w:lineRule="auto"/>
        <w:jc w:val="both"/>
        <w:rPr>
          <w:rFonts w:ascii="Times New Roman" w:eastAsia="Times New Roman" w:hAnsi="Times New Roman" w:cs="Times New Roman"/>
          <w:color w:val="auto"/>
          <w:sz w:val="24"/>
          <w:szCs w:val="24"/>
        </w:rPr>
      </w:pPr>
    </w:p>
    <w:p w14:paraId="5138299B" w14:textId="3DA0A354" w:rsidR="00694761" w:rsidRPr="00962C1E" w:rsidRDefault="00694761" w:rsidP="00694761">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A continuación, se presenta la estructura para el desarrollo de la aplicación móvil con los requerimientos detallados en cada SPRINT anteriormente.</w:t>
      </w:r>
    </w:p>
    <w:p w14:paraId="72A10ECD" w14:textId="771F3A83" w:rsidR="00694761" w:rsidRDefault="00694761" w:rsidP="0030071A">
      <w:pPr>
        <w:pStyle w:val="Ttulo4"/>
        <w:jc w:val="center"/>
        <w:rPr>
          <w:rFonts w:ascii="Times New Roman" w:eastAsia="Times New Roman" w:hAnsi="Times New Roman" w:cs="Times New Roman"/>
          <w:color w:val="auto"/>
        </w:rPr>
      </w:pPr>
      <w:bookmarkStart w:id="172" w:name="_Toc504985058"/>
      <w:r w:rsidRPr="00962C1E">
        <w:rPr>
          <w:rFonts w:ascii="Times New Roman" w:eastAsia="Times New Roman" w:hAnsi="Times New Roman" w:cs="Times New Roman"/>
          <w:color w:val="auto"/>
        </w:rPr>
        <w:t>Diagrama de caso de uso general para el módulo de la aplicación móvil</w:t>
      </w:r>
      <w:bookmarkEnd w:id="172"/>
    </w:p>
    <w:p w14:paraId="27C1B31A" w14:textId="08FB6EFE" w:rsidR="001A792D" w:rsidRDefault="00991339" w:rsidP="002D1618">
      <w:pPr>
        <w:jc w:val="both"/>
        <w:rPr>
          <w:rFonts w:cs="Times New Roman"/>
        </w:rPr>
      </w:pPr>
      <w:r>
        <w:rPr>
          <w:rFonts w:ascii="Times New Roman" w:hAnsi="Times New Roman" w:cs="Times New Roman"/>
          <w:sz w:val="24"/>
        </w:rPr>
        <w:t xml:space="preserve">A continuación, se muestra los 9 casos de uso que tendrá el módulo móvil los cuales están repartidos por </w:t>
      </w:r>
      <w:proofErr w:type="spellStart"/>
      <w:r>
        <w:rPr>
          <w:rFonts w:ascii="Times New Roman" w:hAnsi="Times New Roman" w:cs="Times New Roman"/>
          <w:sz w:val="24"/>
        </w:rPr>
        <w:t>submódulos</w:t>
      </w:r>
      <w:proofErr w:type="spellEnd"/>
      <w:r>
        <w:rPr>
          <w:rFonts w:ascii="Times New Roman" w:hAnsi="Times New Roman" w:cs="Times New Roman"/>
          <w:sz w:val="24"/>
        </w:rPr>
        <w:t xml:space="preserve"> para su desarrollo.</w:t>
      </w:r>
      <w:r w:rsidR="002D1618">
        <w:rPr>
          <w:rFonts w:ascii="Times New Roman" w:hAnsi="Times New Roman" w:cs="Times New Roman"/>
          <w:sz w:val="24"/>
        </w:rPr>
        <w:t xml:space="preserve"> En el Grafico N° 14 </w:t>
      </w:r>
      <w:r w:rsidR="002D1618" w:rsidRPr="002D1618">
        <w:rPr>
          <w:rFonts w:ascii="Times New Roman" w:hAnsi="Times New Roman" w:cs="Times New Roman"/>
          <w:sz w:val="24"/>
        </w:rPr>
        <w:t>Diagrama de caso de uso general para el módulo de aplicación móvil.</w:t>
      </w:r>
    </w:p>
    <w:p w14:paraId="4D00C430" w14:textId="6A0F8F23" w:rsidR="001A792D" w:rsidRPr="001A792D" w:rsidRDefault="001A792D" w:rsidP="001A792D">
      <w:pPr>
        <w:pStyle w:val="Epgrafe"/>
        <w:keepNext/>
        <w:rPr>
          <w:rFonts w:cs="Times New Roman"/>
        </w:rPr>
      </w:pPr>
      <w:r w:rsidRPr="004B1DFD">
        <w:rPr>
          <w:rFonts w:cs="Times New Roman"/>
          <w:b/>
        </w:rPr>
        <w:t xml:space="preserve">                   </w:t>
      </w:r>
      <w:bookmarkStart w:id="173" w:name="_Toc504983088"/>
      <w:r w:rsidRPr="004B1DFD">
        <w:rPr>
          <w:rFonts w:cs="Times New Roman"/>
          <w:b/>
        </w:rPr>
        <w:t xml:space="preserve">Grafico </w:t>
      </w:r>
      <w:r w:rsidRPr="004B1DFD">
        <w:rPr>
          <w:rFonts w:cs="Times New Roman"/>
          <w:b/>
        </w:rPr>
        <w:fldChar w:fldCharType="begin"/>
      </w:r>
      <w:r w:rsidRPr="004B1DFD">
        <w:rPr>
          <w:rFonts w:cs="Times New Roman"/>
          <w:b/>
        </w:rPr>
        <w:instrText xml:space="preserve"> SEQ Grafico \* ARABIC </w:instrText>
      </w:r>
      <w:r w:rsidRPr="004B1DFD">
        <w:rPr>
          <w:rFonts w:cs="Times New Roman"/>
          <w:b/>
        </w:rPr>
        <w:fldChar w:fldCharType="separate"/>
      </w:r>
      <w:r w:rsidR="00A46DA0">
        <w:rPr>
          <w:rFonts w:cs="Times New Roman"/>
          <w:b/>
          <w:noProof/>
        </w:rPr>
        <w:t>14</w:t>
      </w:r>
      <w:r w:rsidRPr="004B1DFD">
        <w:rPr>
          <w:rFonts w:cs="Times New Roman"/>
          <w:b/>
        </w:rPr>
        <w:fldChar w:fldCharType="end"/>
      </w:r>
      <w:r w:rsidRPr="004B1DFD">
        <w:rPr>
          <w:rFonts w:cs="Times New Roman"/>
          <w:b/>
        </w:rPr>
        <w:t>.</w:t>
      </w:r>
      <w:r w:rsidRPr="001A792D">
        <w:rPr>
          <w:rFonts w:cs="Times New Roman"/>
        </w:rPr>
        <w:t xml:space="preserve"> Diagrama de caso de uso general para el módulo de aplicación móvil.</w:t>
      </w:r>
      <w:bookmarkEnd w:id="173"/>
    </w:p>
    <w:p w14:paraId="317333D0" w14:textId="77777777" w:rsidR="001A792D" w:rsidRDefault="00694761" w:rsidP="001A792D">
      <w:pPr>
        <w:spacing w:after="0" w:line="360" w:lineRule="auto"/>
        <w:jc w:val="center"/>
        <w:rPr>
          <w:rFonts w:ascii="Times New Roman" w:eastAsia="Times New Roman" w:hAnsi="Times New Roman" w:cs="Times New Roman"/>
          <w:b/>
          <w:color w:val="auto"/>
          <w:sz w:val="20"/>
          <w:szCs w:val="24"/>
        </w:rPr>
      </w:pPr>
      <w:r w:rsidRPr="00962C1E">
        <w:rPr>
          <w:rFonts w:ascii="Times New Roman" w:eastAsia="Times New Roman" w:hAnsi="Times New Roman" w:cs="Times New Roman"/>
          <w:b/>
          <w:noProof/>
          <w:color w:val="auto"/>
          <w:sz w:val="24"/>
          <w:szCs w:val="24"/>
        </w:rPr>
        <w:drawing>
          <wp:inline distT="0" distB="0" distL="0" distR="0" wp14:anchorId="3A9C3F19" wp14:editId="04BAEF98">
            <wp:extent cx="3885565" cy="3724275"/>
            <wp:effectExtent l="0" t="0" r="635" b="9525"/>
            <wp:docPr id="25" name="image55.png" descr="C:\Users\John\Documents\VPProjects\sprint1.png"/>
            <wp:cNvGraphicFramePr/>
            <a:graphic xmlns:a="http://schemas.openxmlformats.org/drawingml/2006/main">
              <a:graphicData uri="http://schemas.openxmlformats.org/drawingml/2006/picture">
                <pic:pic xmlns:pic="http://schemas.openxmlformats.org/drawingml/2006/picture">
                  <pic:nvPicPr>
                    <pic:cNvPr id="0" name="image55.png" descr="C:\Users\John\Documents\VPProjects\sprint1.png"/>
                    <pic:cNvPicPr preferRelativeResize="0"/>
                  </pic:nvPicPr>
                  <pic:blipFill>
                    <a:blip r:embed="rId29"/>
                    <a:srcRect/>
                    <a:stretch>
                      <a:fillRect/>
                    </a:stretch>
                  </pic:blipFill>
                  <pic:spPr>
                    <a:xfrm>
                      <a:off x="0" y="0"/>
                      <a:ext cx="3891430" cy="3729897"/>
                    </a:xfrm>
                    <a:prstGeom prst="rect">
                      <a:avLst/>
                    </a:prstGeom>
                    <a:ln/>
                  </pic:spPr>
                </pic:pic>
              </a:graphicData>
            </a:graphic>
          </wp:inline>
        </w:drawing>
      </w:r>
    </w:p>
    <w:p w14:paraId="2B978C41" w14:textId="77777777" w:rsidR="00694761" w:rsidRDefault="001A792D" w:rsidP="001A792D">
      <w:pPr>
        <w:spacing w:after="0" w:line="360" w:lineRule="auto"/>
        <w:rPr>
          <w:rFonts w:ascii="Times New Roman" w:eastAsia="Times New Roman" w:hAnsi="Times New Roman" w:cs="Times New Roman"/>
          <w:color w:val="auto"/>
          <w:sz w:val="20"/>
          <w:szCs w:val="24"/>
        </w:rPr>
      </w:pPr>
      <w:r>
        <w:rPr>
          <w:rFonts w:ascii="Times New Roman" w:eastAsia="Times New Roman" w:hAnsi="Times New Roman" w:cs="Times New Roman"/>
          <w:b/>
          <w:color w:val="auto"/>
          <w:sz w:val="20"/>
          <w:szCs w:val="24"/>
        </w:rPr>
        <w:t xml:space="preserve">                   </w:t>
      </w:r>
      <w:r w:rsidR="004B1DFD">
        <w:rPr>
          <w:rFonts w:ascii="Times New Roman" w:eastAsia="Times New Roman" w:hAnsi="Times New Roman" w:cs="Times New Roman"/>
          <w:b/>
          <w:color w:val="auto"/>
          <w:sz w:val="20"/>
          <w:szCs w:val="24"/>
        </w:rPr>
        <w:t xml:space="preserve">                         </w:t>
      </w:r>
      <w:r w:rsidR="008B357B">
        <w:rPr>
          <w:rFonts w:ascii="Times New Roman" w:eastAsia="Times New Roman" w:hAnsi="Times New Roman" w:cs="Times New Roman"/>
          <w:b/>
          <w:color w:val="auto"/>
          <w:sz w:val="20"/>
          <w:szCs w:val="24"/>
        </w:rPr>
        <w:t xml:space="preserve"> </w:t>
      </w:r>
      <w:r w:rsidR="004B1DFD">
        <w:rPr>
          <w:rFonts w:ascii="Times New Roman" w:eastAsia="Times New Roman" w:hAnsi="Times New Roman" w:cs="Times New Roman"/>
          <w:b/>
          <w:color w:val="auto"/>
          <w:sz w:val="20"/>
          <w:szCs w:val="24"/>
        </w:rPr>
        <w:t xml:space="preserve"> </w:t>
      </w:r>
      <w:r w:rsidR="008B357B">
        <w:rPr>
          <w:rFonts w:ascii="Times New Roman" w:eastAsia="Times New Roman" w:hAnsi="Times New Roman" w:cs="Times New Roman"/>
          <w:b/>
          <w:color w:val="auto"/>
          <w:sz w:val="20"/>
          <w:szCs w:val="24"/>
        </w:rPr>
        <w:t xml:space="preserve">   </w:t>
      </w:r>
      <w:r w:rsidR="00694761" w:rsidRPr="001A792D">
        <w:rPr>
          <w:rFonts w:ascii="Times New Roman" w:eastAsia="Times New Roman" w:hAnsi="Times New Roman" w:cs="Times New Roman"/>
          <w:b/>
          <w:color w:val="auto"/>
          <w:sz w:val="20"/>
          <w:szCs w:val="24"/>
        </w:rPr>
        <w:t>Elaborado por:</w:t>
      </w:r>
      <w:r w:rsidR="00694761" w:rsidRPr="001A792D">
        <w:rPr>
          <w:rFonts w:ascii="Times New Roman" w:eastAsia="Times New Roman" w:hAnsi="Times New Roman" w:cs="Times New Roman"/>
          <w:color w:val="auto"/>
          <w:sz w:val="20"/>
          <w:szCs w:val="24"/>
        </w:rPr>
        <w:t xml:space="preserve"> Los investigadores</w:t>
      </w:r>
    </w:p>
    <w:p w14:paraId="50AB8E79" w14:textId="77777777" w:rsidR="00AA7FEA" w:rsidRDefault="00AA7FEA" w:rsidP="001A792D">
      <w:pPr>
        <w:spacing w:after="0" w:line="360" w:lineRule="auto"/>
        <w:rPr>
          <w:rFonts w:ascii="Times New Roman" w:eastAsia="Times New Roman" w:hAnsi="Times New Roman" w:cs="Times New Roman"/>
          <w:color w:val="auto"/>
          <w:sz w:val="20"/>
          <w:szCs w:val="24"/>
        </w:rPr>
      </w:pPr>
    </w:p>
    <w:p w14:paraId="4A1CB2D6" w14:textId="77777777" w:rsidR="00AA7FEA" w:rsidRDefault="00AA7FEA" w:rsidP="001A792D">
      <w:pPr>
        <w:spacing w:after="0" w:line="360" w:lineRule="auto"/>
        <w:rPr>
          <w:rFonts w:ascii="Times New Roman" w:eastAsia="Times New Roman" w:hAnsi="Times New Roman" w:cs="Times New Roman"/>
          <w:color w:val="auto"/>
          <w:sz w:val="20"/>
          <w:szCs w:val="24"/>
        </w:rPr>
      </w:pPr>
    </w:p>
    <w:p w14:paraId="6F22E6DA" w14:textId="77777777" w:rsidR="00AA7FEA" w:rsidRDefault="00AA7FEA" w:rsidP="001A792D">
      <w:pPr>
        <w:spacing w:after="0" w:line="360" w:lineRule="auto"/>
        <w:rPr>
          <w:rFonts w:ascii="Times New Roman" w:eastAsia="Times New Roman" w:hAnsi="Times New Roman" w:cs="Times New Roman"/>
          <w:color w:val="auto"/>
          <w:sz w:val="20"/>
          <w:szCs w:val="24"/>
        </w:rPr>
      </w:pPr>
    </w:p>
    <w:p w14:paraId="64A35D20" w14:textId="77777777" w:rsidR="00AA7FEA" w:rsidRDefault="00AA7FEA" w:rsidP="001A792D">
      <w:pPr>
        <w:spacing w:after="0" w:line="360" w:lineRule="auto"/>
        <w:rPr>
          <w:ins w:id="174" w:author="acevallo" w:date="2018-01-26T15:49:00Z"/>
          <w:rFonts w:ascii="Times New Roman" w:eastAsia="Times New Roman" w:hAnsi="Times New Roman" w:cs="Times New Roman"/>
          <w:color w:val="auto"/>
          <w:sz w:val="20"/>
          <w:szCs w:val="24"/>
        </w:rPr>
      </w:pPr>
    </w:p>
    <w:p w14:paraId="0BAC90ED" w14:textId="77777777" w:rsidR="00694761" w:rsidRPr="00962C1E" w:rsidRDefault="00694761" w:rsidP="0030071A">
      <w:pPr>
        <w:pStyle w:val="Ttulo4"/>
        <w:jc w:val="center"/>
        <w:rPr>
          <w:rFonts w:ascii="Times New Roman" w:eastAsia="Times New Roman" w:hAnsi="Times New Roman" w:cs="Times New Roman"/>
          <w:color w:val="auto"/>
        </w:rPr>
      </w:pPr>
      <w:bookmarkStart w:id="175" w:name="_Toc504985059"/>
      <w:r w:rsidRPr="00962C1E">
        <w:rPr>
          <w:rFonts w:ascii="Times New Roman" w:eastAsia="Times New Roman" w:hAnsi="Times New Roman" w:cs="Times New Roman"/>
          <w:color w:val="auto"/>
        </w:rPr>
        <w:lastRenderedPageBreak/>
        <w:t>Casos de uso por cada Sprint</w:t>
      </w:r>
      <w:bookmarkEnd w:id="175"/>
    </w:p>
    <w:p w14:paraId="7640786F" w14:textId="77777777" w:rsidR="00694761" w:rsidRPr="00962C1E" w:rsidRDefault="00694761" w:rsidP="0030071A">
      <w:pPr>
        <w:pStyle w:val="Ttulo5"/>
        <w:rPr>
          <w:rFonts w:ascii="Times New Roman" w:eastAsia="Times New Roman" w:hAnsi="Times New Roman" w:cs="Times New Roman"/>
          <w:color w:val="auto"/>
          <w:sz w:val="24"/>
          <w:szCs w:val="24"/>
        </w:rPr>
      </w:pPr>
      <w:bookmarkStart w:id="176" w:name="_Toc504985060"/>
      <w:r w:rsidRPr="00962C1E">
        <w:rPr>
          <w:rFonts w:ascii="Times New Roman" w:eastAsia="Times New Roman" w:hAnsi="Times New Roman" w:cs="Times New Roman"/>
          <w:color w:val="auto"/>
          <w:sz w:val="24"/>
          <w:szCs w:val="24"/>
        </w:rPr>
        <w:t>SPRINT N° 1 (Datos Generales):</w:t>
      </w:r>
      <w:bookmarkEnd w:id="176"/>
    </w:p>
    <w:p w14:paraId="22593E33" w14:textId="2029D368" w:rsidR="00694761" w:rsidRPr="00962C1E" w:rsidRDefault="002D1618" w:rsidP="002D1618">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jc w:val="both"/>
        <w:rPr>
          <w:rFonts w:ascii="Times New Roman" w:eastAsia="Times New Roman" w:hAnsi="Times New Roman" w:cs="Times New Roman"/>
          <w:b/>
          <w:color w:val="auto"/>
          <w:sz w:val="24"/>
          <w:szCs w:val="24"/>
        </w:rPr>
      </w:pPr>
      <w:r>
        <w:rPr>
          <w:rFonts w:ascii="Times New Roman" w:eastAsia="Times New Roman" w:hAnsi="Times New Roman" w:cs="Times New Roman"/>
          <w:color w:val="auto"/>
          <w:sz w:val="24"/>
          <w:szCs w:val="24"/>
        </w:rPr>
        <w:t>En la Grafico N° 15</w:t>
      </w:r>
      <w:r w:rsidR="008B357B">
        <w:rPr>
          <w:rFonts w:ascii="Times New Roman" w:eastAsia="Times New Roman" w:hAnsi="Times New Roman" w:cs="Times New Roman"/>
          <w:color w:val="auto"/>
          <w:sz w:val="24"/>
          <w:szCs w:val="24"/>
        </w:rPr>
        <w:t xml:space="preserve"> </w:t>
      </w:r>
      <w:r w:rsidR="00694761" w:rsidRPr="00962C1E">
        <w:rPr>
          <w:rFonts w:ascii="Times New Roman" w:eastAsia="Times New Roman" w:hAnsi="Times New Roman" w:cs="Times New Roman"/>
          <w:color w:val="auto"/>
          <w:sz w:val="24"/>
          <w:szCs w:val="24"/>
        </w:rPr>
        <w:t xml:space="preserve">se planteó los casos de uso a desarrollarse en el sprint N° 1 que corresponde al </w:t>
      </w:r>
      <w:proofErr w:type="spellStart"/>
      <w:r w:rsidR="00694761" w:rsidRPr="00962C1E">
        <w:rPr>
          <w:rFonts w:ascii="Times New Roman" w:eastAsia="Times New Roman" w:hAnsi="Times New Roman" w:cs="Times New Roman"/>
          <w:color w:val="auto"/>
          <w:sz w:val="24"/>
          <w:szCs w:val="24"/>
        </w:rPr>
        <w:t>submódulo</w:t>
      </w:r>
      <w:proofErr w:type="spellEnd"/>
      <w:r w:rsidR="00694761" w:rsidRPr="00962C1E">
        <w:rPr>
          <w:rFonts w:ascii="Times New Roman" w:eastAsia="Times New Roman" w:hAnsi="Times New Roman" w:cs="Times New Roman"/>
          <w:color w:val="auto"/>
          <w:sz w:val="24"/>
          <w:szCs w:val="24"/>
        </w:rPr>
        <w:t xml:space="preserve"> de Datos Generales.</w:t>
      </w:r>
      <w:r w:rsidR="00991339">
        <w:rPr>
          <w:rFonts w:ascii="Times New Roman" w:eastAsia="Times New Roman" w:hAnsi="Times New Roman" w:cs="Times New Roman"/>
          <w:color w:val="auto"/>
          <w:sz w:val="24"/>
          <w:szCs w:val="24"/>
        </w:rPr>
        <w:t xml:space="preserve"> </w:t>
      </w:r>
    </w:p>
    <w:p w14:paraId="54B3F860" w14:textId="044A322C" w:rsidR="001A792D" w:rsidRPr="001A792D" w:rsidRDefault="001A792D" w:rsidP="001A792D">
      <w:pPr>
        <w:pStyle w:val="Epgrafe"/>
        <w:keepNext/>
        <w:jc w:val="center"/>
        <w:rPr>
          <w:rFonts w:cs="Times New Roman"/>
        </w:rPr>
      </w:pPr>
      <w:bookmarkStart w:id="177" w:name="_Toc504983089"/>
      <w:r w:rsidRPr="004B1DFD">
        <w:rPr>
          <w:rFonts w:cs="Times New Roman"/>
          <w:b/>
        </w:rPr>
        <w:t xml:space="preserve">Grafico </w:t>
      </w:r>
      <w:r w:rsidRPr="004B1DFD">
        <w:rPr>
          <w:rFonts w:cs="Times New Roman"/>
          <w:b/>
        </w:rPr>
        <w:fldChar w:fldCharType="begin"/>
      </w:r>
      <w:r w:rsidRPr="004B1DFD">
        <w:rPr>
          <w:rFonts w:cs="Times New Roman"/>
          <w:b/>
        </w:rPr>
        <w:instrText xml:space="preserve"> SEQ Grafico \* ARABIC </w:instrText>
      </w:r>
      <w:r w:rsidRPr="004B1DFD">
        <w:rPr>
          <w:rFonts w:cs="Times New Roman"/>
          <w:b/>
        </w:rPr>
        <w:fldChar w:fldCharType="separate"/>
      </w:r>
      <w:r w:rsidR="00A46DA0">
        <w:rPr>
          <w:rFonts w:cs="Times New Roman"/>
          <w:b/>
          <w:noProof/>
        </w:rPr>
        <w:t>15</w:t>
      </w:r>
      <w:r w:rsidRPr="004B1DFD">
        <w:rPr>
          <w:rFonts w:cs="Times New Roman"/>
          <w:b/>
        </w:rPr>
        <w:fldChar w:fldCharType="end"/>
      </w:r>
      <w:r w:rsidRPr="004B1DFD">
        <w:rPr>
          <w:rFonts w:cs="Times New Roman"/>
          <w:b/>
        </w:rPr>
        <w:t>.</w:t>
      </w:r>
      <w:r w:rsidRPr="001A792D">
        <w:rPr>
          <w:rFonts w:cs="Times New Roman"/>
        </w:rPr>
        <w:t xml:space="preserve"> Diagrama de caso de uso del SPRINT N° 1.</w:t>
      </w:r>
      <w:bookmarkEnd w:id="177"/>
    </w:p>
    <w:p w14:paraId="174C7084" w14:textId="77777777" w:rsidR="004B1DFD" w:rsidRDefault="00694761" w:rsidP="004B1DFD">
      <w:pPr>
        <w:spacing w:after="0" w:line="360" w:lineRule="auto"/>
        <w:jc w:val="center"/>
        <w:rPr>
          <w:rFonts w:ascii="Times New Roman" w:eastAsia="Times New Roman" w:hAnsi="Times New Roman" w:cs="Times New Roman"/>
          <w:b/>
          <w:color w:val="auto"/>
          <w:sz w:val="20"/>
          <w:szCs w:val="24"/>
        </w:rPr>
      </w:pPr>
      <w:r w:rsidRPr="00962C1E">
        <w:rPr>
          <w:rFonts w:ascii="Times New Roman" w:eastAsia="Times New Roman" w:hAnsi="Times New Roman" w:cs="Times New Roman"/>
          <w:b/>
          <w:noProof/>
          <w:color w:val="auto"/>
          <w:sz w:val="24"/>
          <w:szCs w:val="24"/>
        </w:rPr>
        <w:drawing>
          <wp:inline distT="0" distB="0" distL="0" distR="0" wp14:anchorId="1AFA5900" wp14:editId="11351478">
            <wp:extent cx="4181475" cy="2867025"/>
            <wp:effectExtent l="0" t="0" r="0" b="0"/>
            <wp:docPr id="27" name="image59.jpg" descr="C:\Users\John\Documents\VPProjects\sp1.jpg"/>
            <wp:cNvGraphicFramePr/>
            <a:graphic xmlns:a="http://schemas.openxmlformats.org/drawingml/2006/main">
              <a:graphicData uri="http://schemas.openxmlformats.org/drawingml/2006/picture">
                <pic:pic xmlns:pic="http://schemas.openxmlformats.org/drawingml/2006/picture">
                  <pic:nvPicPr>
                    <pic:cNvPr id="0" name="image59.jpg" descr="C:\Users\John\Documents\VPProjects\sp1.jpg"/>
                    <pic:cNvPicPr preferRelativeResize="0"/>
                  </pic:nvPicPr>
                  <pic:blipFill>
                    <a:blip r:embed="rId30"/>
                    <a:srcRect/>
                    <a:stretch>
                      <a:fillRect/>
                    </a:stretch>
                  </pic:blipFill>
                  <pic:spPr>
                    <a:xfrm>
                      <a:off x="0" y="0"/>
                      <a:ext cx="4181475" cy="2867025"/>
                    </a:xfrm>
                    <a:prstGeom prst="rect">
                      <a:avLst/>
                    </a:prstGeom>
                    <a:ln/>
                  </pic:spPr>
                </pic:pic>
              </a:graphicData>
            </a:graphic>
          </wp:inline>
        </w:drawing>
      </w:r>
    </w:p>
    <w:p w14:paraId="6A85322C" w14:textId="77777777" w:rsidR="00694761" w:rsidRPr="004B1DFD" w:rsidRDefault="00694761" w:rsidP="004B1DFD">
      <w:pPr>
        <w:spacing w:after="0" w:line="360" w:lineRule="auto"/>
        <w:jc w:val="center"/>
        <w:rPr>
          <w:rFonts w:ascii="Times New Roman" w:eastAsia="Times New Roman" w:hAnsi="Times New Roman" w:cs="Times New Roman"/>
          <w:color w:val="auto"/>
          <w:sz w:val="20"/>
          <w:szCs w:val="24"/>
        </w:rPr>
      </w:pPr>
      <w:r w:rsidRPr="004B1DFD">
        <w:rPr>
          <w:rFonts w:ascii="Times New Roman" w:eastAsia="Times New Roman" w:hAnsi="Times New Roman" w:cs="Times New Roman"/>
          <w:b/>
          <w:color w:val="auto"/>
          <w:sz w:val="20"/>
          <w:szCs w:val="24"/>
        </w:rPr>
        <w:t>Elaborado por:</w:t>
      </w:r>
      <w:r w:rsidRPr="004B1DFD">
        <w:rPr>
          <w:rFonts w:ascii="Times New Roman" w:eastAsia="Times New Roman" w:hAnsi="Times New Roman" w:cs="Times New Roman"/>
          <w:color w:val="auto"/>
          <w:sz w:val="20"/>
          <w:szCs w:val="24"/>
        </w:rPr>
        <w:t xml:space="preserve"> Los investigadores</w:t>
      </w:r>
    </w:p>
    <w:p w14:paraId="12E2A0FF" w14:textId="77777777" w:rsidR="00694761" w:rsidRPr="00962C1E" w:rsidRDefault="00694761" w:rsidP="0030071A">
      <w:pPr>
        <w:pStyle w:val="Ttulo5"/>
        <w:rPr>
          <w:rFonts w:ascii="Times New Roman" w:eastAsia="Times New Roman" w:hAnsi="Times New Roman" w:cs="Times New Roman"/>
          <w:color w:val="auto"/>
          <w:sz w:val="24"/>
          <w:szCs w:val="24"/>
        </w:rPr>
      </w:pPr>
      <w:bookmarkStart w:id="178" w:name="_Toc504985061"/>
      <w:r w:rsidRPr="00962C1E">
        <w:rPr>
          <w:rFonts w:ascii="Times New Roman" w:eastAsia="Times New Roman" w:hAnsi="Times New Roman" w:cs="Times New Roman"/>
          <w:color w:val="auto"/>
          <w:sz w:val="24"/>
          <w:szCs w:val="24"/>
        </w:rPr>
        <w:t>SPRINT N° 2 (Atractivos Turísticos):</w:t>
      </w:r>
      <w:bookmarkEnd w:id="178"/>
    </w:p>
    <w:p w14:paraId="11333700" w14:textId="17BE11A5" w:rsidR="001A792D" w:rsidRPr="00962C1E" w:rsidRDefault="008B357B" w:rsidP="00A250D8">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jc w:val="both"/>
        <w:rPr>
          <w:rFonts w:ascii="Times New Roman" w:eastAsia="Times New Roman" w:hAnsi="Times New Roman" w:cs="Times New Roman"/>
          <w:i/>
          <w:color w:val="auto"/>
          <w:sz w:val="24"/>
          <w:szCs w:val="24"/>
        </w:rPr>
      </w:pPr>
      <w:r>
        <w:rPr>
          <w:rFonts w:ascii="Times New Roman" w:eastAsia="Times New Roman" w:hAnsi="Times New Roman" w:cs="Times New Roman"/>
          <w:color w:val="auto"/>
          <w:sz w:val="24"/>
          <w:szCs w:val="24"/>
        </w:rPr>
        <w:t>En la Grafico</w:t>
      </w:r>
      <w:r w:rsidR="00694761" w:rsidRPr="00962C1E">
        <w:rPr>
          <w:rFonts w:ascii="Times New Roman" w:eastAsia="Times New Roman" w:hAnsi="Times New Roman" w:cs="Times New Roman"/>
          <w:color w:val="auto"/>
          <w:sz w:val="24"/>
          <w:szCs w:val="24"/>
        </w:rPr>
        <w:t xml:space="preserve"> N°</w:t>
      </w:r>
      <w:r w:rsidR="002D1618">
        <w:rPr>
          <w:rFonts w:ascii="Times New Roman" w:eastAsia="Times New Roman" w:hAnsi="Times New Roman" w:cs="Times New Roman"/>
          <w:color w:val="auto"/>
          <w:sz w:val="24"/>
          <w:szCs w:val="24"/>
        </w:rPr>
        <w:t xml:space="preserve"> 16</w:t>
      </w:r>
      <w:r w:rsidR="00694761" w:rsidRPr="00962C1E">
        <w:rPr>
          <w:rFonts w:ascii="Times New Roman" w:eastAsia="Times New Roman" w:hAnsi="Times New Roman" w:cs="Times New Roman"/>
          <w:color w:val="auto"/>
          <w:sz w:val="24"/>
          <w:szCs w:val="24"/>
        </w:rPr>
        <w:t xml:space="preserve"> se planteó los casos de uso a desarrollarse en el sprint N° 2 que corresponde al </w:t>
      </w:r>
      <w:r w:rsidR="00A250D8" w:rsidRPr="00962C1E">
        <w:rPr>
          <w:rFonts w:ascii="Times New Roman" w:eastAsia="Times New Roman" w:hAnsi="Times New Roman" w:cs="Times New Roman"/>
          <w:color w:val="auto"/>
          <w:sz w:val="24"/>
          <w:szCs w:val="24"/>
        </w:rPr>
        <w:t>su módulo</w:t>
      </w:r>
      <w:r w:rsidR="00694761" w:rsidRPr="00962C1E">
        <w:rPr>
          <w:rFonts w:ascii="Times New Roman" w:eastAsia="Times New Roman" w:hAnsi="Times New Roman" w:cs="Times New Roman"/>
          <w:color w:val="auto"/>
          <w:sz w:val="24"/>
          <w:szCs w:val="24"/>
        </w:rPr>
        <w:t xml:space="preserve"> de Atractivos Turísticos.</w:t>
      </w:r>
      <w:r w:rsidR="00991339">
        <w:rPr>
          <w:rFonts w:ascii="Times New Roman" w:eastAsia="Times New Roman" w:hAnsi="Times New Roman" w:cs="Times New Roman"/>
          <w:color w:val="auto"/>
          <w:sz w:val="24"/>
          <w:szCs w:val="24"/>
        </w:rPr>
        <w:t xml:space="preserve"> El desarrollo de este sprint permitirá visualizar a los atractivos </w:t>
      </w:r>
      <w:r w:rsidR="00A250D8">
        <w:rPr>
          <w:rFonts w:ascii="Times New Roman" w:eastAsia="Times New Roman" w:hAnsi="Times New Roman" w:cs="Times New Roman"/>
          <w:color w:val="auto"/>
          <w:sz w:val="24"/>
          <w:szCs w:val="24"/>
        </w:rPr>
        <w:t>turísticos</w:t>
      </w:r>
      <w:r w:rsidR="00991339">
        <w:rPr>
          <w:rFonts w:ascii="Times New Roman" w:eastAsia="Times New Roman" w:hAnsi="Times New Roman" w:cs="Times New Roman"/>
          <w:color w:val="auto"/>
          <w:sz w:val="24"/>
          <w:szCs w:val="24"/>
        </w:rPr>
        <w:t xml:space="preserve"> por categorías y subcategorías </w:t>
      </w:r>
      <w:r w:rsidR="00A250D8">
        <w:rPr>
          <w:rFonts w:ascii="Times New Roman" w:eastAsia="Times New Roman" w:hAnsi="Times New Roman" w:cs="Times New Roman"/>
          <w:color w:val="auto"/>
          <w:sz w:val="24"/>
          <w:szCs w:val="24"/>
        </w:rPr>
        <w:t xml:space="preserve">en el caso de que el Smartphone tenga conexión a internet trabaja con información de la base de datos y sin conexión a internet trabaja con información </w:t>
      </w:r>
      <w:r w:rsidR="002D1618">
        <w:rPr>
          <w:rFonts w:ascii="Times New Roman" w:eastAsia="Times New Roman" w:hAnsi="Times New Roman" w:cs="Times New Roman"/>
          <w:color w:val="auto"/>
          <w:sz w:val="24"/>
          <w:szCs w:val="24"/>
        </w:rPr>
        <w:t>estática</w:t>
      </w:r>
      <w:r w:rsidR="00A250D8">
        <w:rPr>
          <w:rFonts w:ascii="Times New Roman" w:eastAsia="Times New Roman" w:hAnsi="Times New Roman" w:cs="Times New Roman"/>
          <w:color w:val="auto"/>
          <w:sz w:val="24"/>
          <w:szCs w:val="24"/>
        </w:rPr>
        <w:t>.</w:t>
      </w:r>
    </w:p>
    <w:p w14:paraId="74D1BCB6" w14:textId="348226A6" w:rsidR="001A792D" w:rsidRPr="001A792D" w:rsidRDefault="001A792D" w:rsidP="001A792D">
      <w:pPr>
        <w:pStyle w:val="Epgrafe"/>
        <w:keepNext/>
        <w:spacing w:after="0"/>
        <w:ind w:left="2124"/>
        <w:rPr>
          <w:rFonts w:cs="Times New Roman"/>
        </w:rPr>
      </w:pPr>
      <w:r w:rsidRPr="004B1DFD">
        <w:rPr>
          <w:rFonts w:cs="Times New Roman"/>
          <w:b/>
        </w:rPr>
        <w:t xml:space="preserve">     </w:t>
      </w:r>
      <w:bookmarkStart w:id="179" w:name="_Toc504983090"/>
      <w:r w:rsidRPr="004B1DFD">
        <w:rPr>
          <w:rFonts w:cs="Times New Roman"/>
          <w:b/>
        </w:rPr>
        <w:t xml:space="preserve">Grafico </w:t>
      </w:r>
      <w:r w:rsidRPr="004B1DFD">
        <w:rPr>
          <w:rFonts w:cs="Times New Roman"/>
          <w:b/>
        </w:rPr>
        <w:fldChar w:fldCharType="begin"/>
      </w:r>
      <w:r w:rsidRPr="004B1DFD">
        <w:rPr>
          <w:rFonts w:cs="Times New Roman"/>
          <w:b/>
        </w:rPr>
        <w:instrText xml:space="preserve"> SEQ Grafico \* ARABIC </w:instrText>
      </w:r>
      <w:r w:rsidRPr="004B1DFD">
        <w:rPr>
          <w:rFonts w:cs="Times New Roman"/>
          <w:b/>
        </w:rPr>
        <w:fldChar w:fldCharType="separate"/>
      </w:r>
      <w:r w:rsidR="00A46DA0">
        <w:rPr>
          <w:rFonts w:cs="Times New Roman"/>
          <w:b/>
          <w:noProof/>
        </w:rPr>
        <w:t>16</w:t>
      </w:r>
      <w:r w:rsidRPr="004B1DFD">
        <w:rPr>
          <w:rFonts w:cs="Times New Roman"/>
          <w:b/>
        </w:rPr>
        <w:fldChar w:fldCharType="end"/>
      </w:r>
      <w:r w:rsidRPr="004B1DFD">
        <w:rPr>
          <w:rFonts w:cs="Times New Roman"/>
          <w:b/>
        </w:rPr>
        <w:t>.</w:t>
      </w:r>
      <w:r w:rsidRPr="001A792D">
        <w:rPr>
          <w:rFonts w:cs="Times New Roman"/>
        </w:rPr>
        <w:t xml:space="preserve"> Diagrama de caso de uso del SPRINT N° 2</w:t>
      </w:r>
      <w:bookmarkEnd w:id="179"/>
    </w:p>
    <w:p w14:paraId="2D41776C" w14:textId="77777777" w:rsidR="00694761" w:rsidRPr="00962C1E" w:rsidRDefault="00694761" w:rsidP="001A792D">
      <w:pPr>
        <w:spacing w:after="0" w:line="36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noProof/>
          <w:color w:val="auto"/>
          <w:sz w:val="24"/>
          <w:szCs w:val="24"/>
        </w:rPr>
        <w:drawing>
          <wp:inline distT="0" distB="0" distL="0" distR="0" wp14:anchorId="3C5EED4D" wp14:editId="20C2752C">
            <wp:extent cx="4133850" cy="1724025"/>
            <wp:effectExtent l="0" t="0" r="0" b="0"/>
            <wp:docPr id="26" name="image56.jpg" descr="C:\Users\John\Documents\VPProjects\sp2.jpg"/>
            <wp:cNvGraphicFramePr/>
            <a:graphic xmlns:a="http://schemas.openxmlformats.org/drawingml/2006/main">
              <a:graphicData uri="http://schemas.openxmlformats.org/drawingml/2006/picture">
                <pic:pic xmlns:pic="http://schemas.openxmlformats.org/drawingml/2006/picture">
                  <pic:nvPicPr>
                    <pic:cNvPr id="0" name="image56.jpg" descr="C:\Users\John\Documents\VPProjects\sp2.jpg"/>
                    <pic:cNvPicPr preferRelativeResize="0"/>
                  </pic:nvPicPr>
                  <pic:blipFill>
                    <a:blip r:embed="rId31"/>
                    <a:srcRect/>
                    <a:stretch>
                      <a:fillRect/>
                    </a:stretch>
                  </pic:blipFill>
                  <pic:spPr>
                    <a:xfrm>
                      <a:off x="0" y="0"/>
                      <a:ext cx="4133850" cy="1724025"/>
                    </a:xfrm>
                    <a:prstGeom prst="rect">
                      <a:avLst/>
                    </a:prstGeom>
                    <a:ln/>
                  </pic:spPr>
                </pic:pic>
              </a:graphicData>
            </a:graphic>
          </wp:inline>
        </w:drawing>
      </w:r>
    </w:p>
    <w:p w14:paraId="438F33E4" w14:textId="77777777" w:rsidR="00694761" w:rsidRPr="00962C1E" w:rsidRDefault="001A792D" w:rsidP="001A792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b/>
          <w:color w:val="auto"/>
          <w:sz w:val="24"/>
          <w:szCs w:val="24"/>
        </w:rPr>
        <w:t xml:space="preserve">                                        </w:t>
      </w:r>
      <w:r w:rsidR="00694761" w:rsidRPr="001A792D">
        <w:rPr>
          <w:rFonts w:ascii="Times New Roman" w:eastAsia="Times New Roman" w:hAnsi="Times New Roman" w:cs="Times New Roman"/>
          <w:b/>
          <w:color w:val="auto"/>
          <w:sz w:val="20"/>
          <w:szCs w:val="24"/>
        </w:rPr>
        <w:t>Elaborado por:</w:t>
      </w:r>
      <w:r w:rsidR="00694761" w:rsidRPr="001A792D">
        <w:rPr>
          <w:rFonts w:ascii="Times New Roman" w:eastAsia="Times New Roman" w:hAnsi="Times New Roman" w:cs="Times New Roman"/>
          <w:color w:val="auto"/>
          <w:sz w:val="20"/>
          <w:szCs w:val="24"/>
        </w:rPr>
        <w:t xml:space="preserve"> Los investigadores</w:t>
      </w:r>
    </w:p>
    <w:p w14:paraId="67C67A82" w14:textId="77777777" w:rsidR="00694761" w:rsidRPr="00962C1E" w:rsidRDefault="00694761" w:rsidP="0030071A">
      <w:pPr>
        <w:pStyle w:val="Ttulo5"/>
        <w:rPr>
          <w:rFonts w:ascii="Times New Roman" w:eastAsia="Times New Roman" w:hAnsi="Times New Roman" w:cs="Times New Roman"/>
          <w:b w:val="0"/>
          <w:color w:val="auto"/>
          <w:sz w:val="24"/>
          <w:szCs w:val="24"/>
        </w:rPr>
      </w:pPr>
      <w:bookmarkStart w:id="180" w:name="_Toc504985062"/>
      <w:r w:rsidRPr="00962C1E">
        <w:rPr>
          <w:rFonts w:ascii="Times New Roman" w:eastAsia="Times New Roman" w:hAnsi="Times New Roman" w:cs="Times New Roman"/>
          <w:b w:val="0"/>
          <w:color w:val="auto"/>
          <w:sz w:val="24"/>
          <w:szCs w:val="24"/>
        </w:rPr>
        <w:lastRenderedPageBreak/>
        <w:t>SPRINT N° 3 (Mapas por Cantones de los Atractivos Turísticos):</w:t>
      </w:r>
      <w:bookmarkEnd w:id="180"/>
    </w:p>
    <w:p w14:paraId="4456AE69" w14:textId="332EEF45" w:rsidR="00694761" w:rsidRPr="00962C1E" w:rsidRDefault="008B357B" w:rsidP="002D1618">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jc w:val="both"/>
        <w:rPr>
          <w:rFonts w:ascii="Times New Roman" w:eastAsia="Times New Roman" w:hAnsi="Times New Roman" w:cs="Times New Roman"/>
          <w:b/>
          <w:color w:val="auto"/>
          <w:sz w:val="24"/>
          <w:szCs w:val="24"/>
        </w:rPr>
      </w:pPr>
      <w:r>
        <w:rPr>
          <w:rFonts w:ascii="Times New Roman" w:eastAsia="Times New Roman" w:hAnsi="Times New Roman" w:cs="Times New Roman"/>
          <w:color w:val="auto"/>
          <w:sz w:val="24"/>
          <w:szCs w:val="24"/>
        </w:rPr>
        <w:t>En la Grafico</w:t>
      </w:r>
      <w:r w:rsidR="00694761" w:rsidRPr="00962C1E">
        <w:rPr>
          <w:rFonts w:ascii="Times New Roman" w:eastAsia="Times New Roman" w:hAnsi="Times New Roman" w:cs="Times New Roman"/>
          <w:color w:val="auto"/>
          <w:sz w:val="24"/>
          <w:szCs w:val="24"/>
        </w:rPr>
        <w:t xml:space="preserve"> N°</w:t>
      </w:r>
      <w:r w:rsidR="002D1618">
        <w:rPr>
          <w:rFonts w:ascii="Times New Roman" w:eastAsia="Times New Roman" w:hAnsi="Times New Roman" w:cs="Times New Roman"/>
          <w:color w:val="auto"/>
          <w:sz w:val="24"/>
          <w:szCs w:val="24"/>
        </w:rPr>
        <w:t xml:space="preserve"> 17</w:t>
      </w:r>
      <w:r w:rsidR="00694761" w:rsidRPr="00962C1E">
        <w:rPr>
          <w:rFonts w:ascii="Times New Roman" w:eastAsia="Times New Roman" w:hAnsi="Times New Roman" w:cs="Times New Roman"/>
          <w:color w:val="auto"/>
          <w:sz w:val="24"/>
          <w:szCs w:val="24"/>
        </w:rPr>
        <w:t xml:space="preserve"> se planteó los casos de uso a desarrollarse en el sprint N° 3 que corresponde al </w:t>
      </w:r>
      <w:proofErr w:type="spellStart"/>
      <w:r w:rsidR="00694761" w:rsidRPr="00962C1E">
        <w:rPr>
          <w:rFonts w:ascii="Times New Roman" w:eastAsia="Times New Roman" w:hAnsi="Times New Roman" w:cs="Times New Roman"/>
          <w:color w:val="auto"/>
          <w:sz w:val="24"/>
          <w:szCs w:val="24"/>
        </w:rPr>
        <w:t>submódulo</w:t>
      </w:r>
      <w:proofErr w:type="spellEnd"/>
      <w:r w:rsidR="00694761" w:rsidRPr="00962C1E">
        <w:rPr>
          <w:rFonts w:ascii="Times New Roman" w:eastAsia="Times New Roman" w:hAnsi="Times New Roman" w:cs="Times New Roman"/>
          <w:color w:val="auto"/>
          <w:sz w:val="24"/>
          <w:szCs w:val="24"/>
        </w:rPr>
        <w:t xml:space="preserve"> de Mapas por Cantones de los Atractivos Turísticos.</w:t>
      </w:r>
      <w:r w:rsidR="00A250D8">
        <w:rPr>
          <w:rFonts w:ascii="Times New Roman" w:eastAsia="Times New Roman" w:hAnsi="Times New Roman" w:cs="Times New Roman"/>
          <w:color w:val="auto"/>
          <w:sz w:val="24"/>
          <w:szCs w:val="24"/>
        </w:rPr>
        <w:t xml:space="preserve"> A los atractivos turísticos se los distribuyo por cantones según se</w:t>
      </w:r>
      <w:r w:rsidR="002D1618">
        <w:rPr>
          <w:rFonts w:ascii="Times New Roman" w:eastAsia="Times New Roman" w:hAnsi="Times New Roman" w:cs="Times New Roman"/>
          <w:color w:val="auto"/>
          <w:sz w:val="24"/>
          <w:szCs w:val="24"/>
        </w:rPr>
        <w:t>a</w:t>
      </w:r>
      <w:r w:rsidR="00A250D8">
        <w:rPr>
          <w:rFonts w:ascii="Times New Roman" w:eastAsia="Times New Roman" w:hAnsi="Times New Roman" w:cs="Times New Roman"/>
          <w:color w:val="auto"/>
          <w:sz w:val="24"/>
          <w:szCs w:val="24"/>
        </w:rPr>
        <w:t xml:space="preserve"> el caso.</w:t>
      </w:r>
    </w:p>
    <w:p w14:paraId="4C6DBC2C" w14:textId="77777777" w:rsidR="00694761" w:rsidRPr="00962C1E" w:rsidRDefault="00694761"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24"/>
          <w:szCs w:val="24"/>
        </w:rPr>
      </w:pPr>
    </w:p>
    <w:p w14:paraId="28D8CF82" w14:textId="0E158407" w:rsidR="001A792D" w:rsidRPr="001A792D" w:rsidRDefault="001A792D" w:rsidP="001A792D">
      <w:pPr>
        <w:pStyle w:val="Epgrafe"/>
        <w:keepNext/>
        <w:jc w:val="center"/>
        <w:rPr>
          <w:rFonts w:cs="Times New Roman"/>
        </w:rPr>
      </w:pPr>
      <w:r w:rsidRPr="004B1DFD">
        <w:rPr>
          <w:rFonts w:cs="Times New Roman"/>
          <w:b/>
        </w:rPr>
        <w:t xml:space="preserve">                            </w:t>
      </w:r>
      <w:bookmarkStart w:id="181" w:name="_Toc504983091"/>
      <w:r w:rsidRPr="004B1DFD">
        <w:rPr>
          <w:rFonts w:cs="Times New Roman"/>
          <w:b/>
        </w:rPr>
        <w:t xml:space="preserve">Grafico </w:t>
      </w:r>
      <w:r w:rsidRPr="004B1DFD">
        <w:rPr>
          <w:rFonts w:cs="Times New Roman"/>
          <w:b/>
        </w:rPr>
        <w:fldChar w:fldCharType="begin"/>
      </w:r>
      <w:r w:rsidRPr="004B1DFD">
        <w:rPr>
          <w:rFonts w:cs="Times New Roman"/>
          <w:b/>
        </w:rPr>
        <w:instrText xml:space="preserve"> SEQ Grafico \* ARABIC </w:instrText>
      </w:r>
      <w:r w:rsidRPr="004B1DFD">
        <w:rPr>
          <w:rFonts w:cs="Times New Roman"/>
          <w:b/>
        </w:rPr>
        <w:fldChar w:fldCharType="separate"/>
      </w:r>
      <w:r w:rsidR="00A46DA0">
        <w:rPr>
          <w:rFonts w:cs="Times New Roman"/>
          <w:b/>
          <w:noProof/>
        </w:rPr>
        <w:t>17</w:t>
      </w:r>
      <w:r w:rsidRPr="004B1DFD">
        <w:rPr>
          <w:rFonts w:cs="Times New Roman"/>
          <w:b/>
        </w:rPr>
        <w:fldChar w:fldCharType="end"/>
      </w:r>
      <w:r w:rsidRPr="004B1DFD">
        <w:rPr>
          <w:rFonts w:cs="Times New Roman"/>
          <w:b/>
        </w:rPr>
        <w:t>.</w:t>
      </w:r>
      <w:r w:rsidRPr="001A792D">
        <w:rPr>
          <w:rFonts w:cs="Times New Roman"/>
        </w:rPr>
        <w:t xml:space="preserve"> Diagrama de caso de uso SPRINT N° 3.</w:t>
      </w:r>
      <w:bookmarkEnd w:id="181"/>
    </w:p>
    <w:p w14:paraId="209D7ACE" w14:textId="77777777" w:rsidR="00694761" w:rsidRPr="00962C1E" w:rsidRDefault="00694761" w:rsidP="001A792D">
      <w:pPr>
        <w:spacing w:after="0" w:line="36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noProof/>
          <w:color w:val="auto"/>
          <w:sz w:val="24"/>
          <w:szCs w:val="24"/>
        </w:rPr>
        <w:drawing>
          <wp:inline distT="0" distB="0" distL="0" distR="0" wp14:anchorId="5F15D66D" wp14:editId="63CFEB56">
            <wp:extent cx="3657600" cy="2990850"/>
            <wp:effectExtent l="0" t="0" r="0" b="0"/>
            <wp:docPr id="29" name="image61.png" descr="C:\Users\John\Documents\VPProjects\sp3.png"/>
            <wp:cNvGraphicFramePr/>
            <a:graphic xmlns:a="http://schemas.openxmlformats.org/drawingml/2006/main">
              <a:graphicData uri="http://schemas.openxmlformats.org/drawingml/2006/picture">
                <pic:pic xmlns:pic="http://schemas.openxmlformats.org/drawingml/2006/picture">
                  <pic:nvPicPr>
                    <pic:cNvPr id="0" name="image61.png" descr="C:\Users\John\Documents\VPProjects\sp3.png"/>
                    <pic:cNvPicPr preferRelativeResize="0"/>
                  </pic:nvPicPr>
                  <pic:blipFill>
                    <a:blip r:embed="rId32"/>
                    <a:srcRect/>
                    <a:stretch>
                      <a:fillRect/>
                    </a:stretch>
                  </pic:blipFill>
                  <pic:spPr>
                    <a:xfrm>
                      <a:off x="0" y="0"/>
                      <a:ext cx="3657600" cy="2990850"/>
                    </a:xfrm>
                    <a:prstGeom prst="rect">
                      <a:avLst/>
                    </a:prstGeom>
                    <a:ln/>
                  </pic:spPr>
                </pic:pic>
              </a:graphicData>
            </a:graphic>
          </wp:inline>
        </w:drawing>
      </w:r>
    </w:p>
    <w:p w14:paraId="547CFCBD" w14:textId="77777777" w:rsidR="00694761" w:rsidRPr="001A792D" w:rsidRDefault="00694761" w:rsidP="001A792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Times New Roman" w:eastAsia="Times New Roman" w:hAnsi="Times New Roman" w:cs="Times New Roman"/>
          <w:color w:val="auto"/>
          <w:sz w:val="18"/>
          <w:szCs w:val="24"/>
        </w:rPr>
      </w:pPr>
      <w:r w:rsidRPr="001A792D">
        <w:rPr>
          <w:rFonts w:ascii="Times New Roman" w:eastAsia="Times New Roman" w:hAnsi="Times New Roman" w:cs="Times New Roman"/>
          <w:b/>
          <w:color w:val="auto"/>
          <w:sz w:val="18"/>
          <w:szCs w:val="24"/>
        </w:rPr>
        <w:t>Elaborado por:</w:t>
      </w:r>
      <w:r w:rsidRPr="001A792D">
        <w:rPr>
          <w:rFonts w:ascii="Times New Roman" w:eastAsia="Times New Roman" w:hAnsi="Times New Roman" w:cs="Times New Roman"/>
          <w:color w:val="auto"/>
          <w:sz w:val="18"/>
          <w:szCs w:val="24"/>
        </w:rPr>
        <w:t xml:space="preserve"> Los investigadores</w:t>
      </w:r>
    </w:p>
    <w:p w14:paraId="59F8B893" w14:textId="77777777" w:rsidR="00694761" w:rsidRPr="00962C1E" w:rsidRDefault="00694761" w:rsidP="0030071A">
      <w:pPr>
        <w:pStyle w:val="Ttulo5"/>
        <w:rPr>
          <w:rFonts w:ascii="Times New Roman" w:eastAsia="Times New Roman" w:hAnsi="Times New Roman" w:cs="Times New Roman"/>
          <w:color w:val="auto"/>
          <w:sz w:val="24"/>
          <w:szCs w:val="24"/>
        </w:rPr>
      </w:pPr>
      <w:bookmarkStart w:id="182" w:name="_Toc504985063"/>
      <w:r w:rsidRPr="00962C1E">
        <w:rPr>
          <w:rFonts w:ascii="Times New Roman" w:eastAsia="Times New Roman" w:hAnsi="Times New Roman" w:cs="Times New Roman"/>
          <w:color w:val="auto"/>
          <w:sz w:val="24"/>
          <w:szCs w:val="24"/>
        </w:rPr>
        <w:t xml:space="preserve">SPRINT N° 4 (Aplicación Offline y Online con conexión a </w:t>
      </w:r>
      <w:proofErr w:type="spellStart"/>
      <w:r w:rsidRPr="00962C1E">
        <w:rPr>
          <w:rFonts w:ascii="Times New Roman" w:eastAsia="Times New Roman" w:hAnsi="Times New Roman" w:cs="Times New Roman"/>
          <w:color w:val="auto"/>
          <w:sz w:val="24"/>
          <w:szCs w:val="24"/>
        </w:rPr>
        <w:t>JSON</w:t>
      </w:r>
      <w:proofErr w:type="spellEnd"/>
      <w:r w:rsidRPr="00962C1E">
        <w:rPr>
          <w:rFonts w:ascii="Times New Roman" w:eastAsia="Times New Roman" w:hAnsi="Times New Roman" w:cs="Times New Roman"/>
          <w:color w:val="auto"/>
          <w:sz w:val="24"/>
          <w:szCs w:val="24"/>
        </w:rPr>
        <w:t>):</w:t>
      </w:r>
      <w:bookmarkEnd w:id="182"/>
    </w:p>
    <w:p w14:paraId="35CDB80B" w14:textId="53CDB218" w:rsidR="00694761" w:rsidRPr="00C302E1" w:rsidRDefault="002D1618" w:rsidP="00C302E1">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En la Grafico N° 18</w:t>
      </w:r>
      <w:r w:rsidR="008B357B" w:rsidRPr="00C302E1">
        <w:rPr>
          <w:rFonts w:ascii="Times New Roman" w:eastAsia="Times New Roman" w:hAnsi="Times New Roman" w:cs="Times New Roman"/>
          <w:color w:val="auto"/>
          <w:sz w:val="24"/>
          <w:szCs w:val="24"/>
        </w:rPr>
        <w:t xml:space="preserve"> </w:t>
      </w:r>
      <w:r w:rsidR="00694761" w:rsidRPr="00C302E1">
        <w:rPr>
          <w:rFonts w:ascii="Times New Roman" w:eastAsia="Times New Roman" w:hAnsi="Times New Roman" w:cs="Times New Roman"/>
          <w:color w:val="auto"/>
          <w:sz w:val="24"/>
          <w:szCs w:val="24"/>
        </w:rPr>
        <w:t xml:space="preserve">se planteó los casos de uso a desarrollarse en el sprint N° 4 que corresponde al </w:t>
      </w:r>
      <w:proofErr w:type="spellStart"/>
      <w:r w:rsidR="00694761" w:rsidRPr="00C302E1">
        <w:rPr>
          <w:rFonts w:ascii="Times New Roman" w:eastAsia="Times New Roman" w:hAnsi="Times New Roman" w:cs="Times New Roman"/>
          <w:color w:val="auto"/>
          <w:sz w:val="24"/>
          <w:szCs w:val="24"/>
        </w:rPr>
        <w:t>submódulo</w:t>
      </w:r>
      <w:proofErr w:type="spellEnd"/>
      <w:r w:rsidR="00694761" w:rsidRPr="00C302E1">
        <w:rPr>
          <w:rFonts w:ascii="Times New Roman" w:eastAsia="Times New Roman" w:hAnsi="Times New Roman" w:cs="Times New Roman"/>
          <w:color w:val="auto"/>
          <w:sz w:val="24"/>
          <w:szCs w:val="24"/>
        </w:rPr>
        <w:t xml:space="preserve"> de Aplicación Offline y Online</w:t>
      </w:r>
      <w:r w:rsidR="00A250D8">
        <w:rPr>
          <w:rFonts w:ascii="Times New Roman" w:eastAsia="Times New Roman" w:hAnsi="Times New Roman" w:cs="Times New Roman"/>
          <w:color w:val="auto"/>
          <w:sz w:val="24"/>
          <w:szCs w:val="24"/>
        </w:rPr>
        <w:t xml:space="preserve">. Esto </w:t>
      </w:r>
      <w:r w:rsidR="00694761" w:rsidRPr="00C302E1">
        <w:rPr>
          <w:rFonts w:ascii="Times New Roman" w:eastAsia="Times New Roman" w:hAnsi="Times New Roman" w:cs="Times New Roman"/>
          <w:color w:val="auto"/>
          <w:sz w:val="24"/>
          <w:szCs w:val="24"/>
        </w:rPr>
        <w:t xml:space="preserve">permite extraer información de los atractivos turísticos y </w:t>
      </w:r>
      <w:r w:rsidR="00C302E1" w:rsidRPr="00C302E1">
        <w:rPr>
          <w:rFonts w:ascii="Times New Roman" w:eastAsia="Times New Roman" w:hAnsi="Times New Roman" w:cs="Times New Roman"/>
          <w:color w:val="auto"/>
          <w:sz w:val="24"/>
          <w:szCs w:val="24"/>
        </w:rPr>
        <w:t>las festividades importantes</w:t>
      </w:r>
      <w:r w:rsidR="00694761" w:rsidRPr="00C302E1">
        <w:rPr>
          <w:rFonts w:ascii="Times New Roman" w:eastAsia="Times New Roman" w:hAnsi="Times New Roman" w:cs="Times New Roman"/>
          <w:color w:val="auto"/>
          <w:sz w:val="24"/>
          <w:szCs w:val="24"/>
        </w:rPr>
        <w:t xml:space="preserve"> de la bas</w:t>
      </w:r>
      <w:r w:rsidR="008B357B" w:rsidRPr="00C302E1">
        <w:rPr>
          <w:rFonts w:ascii="Times New Roman" w:eastAsia="Times New Roman" w:hAnsi="Times New Roman" w:cs="Times New Roman"/>
          <w:color w:val="auto"/>
          <w:sz w:val="24"/>
          <w:szCs w:val="24"/>
        </w:rPr>
        <w:t>e de datos de la aplicación web</w:t>
      </w:r>
      <w:r w:rsidR="00A250D8">
        <w:rPr>
          <w:rFonts w:ascii="Times New Roman" w:eastAsia="Times New Roman" w:hAnsi="Times New Roman" w:cs="Times New Roman"/>
          <w:color w:val="auto"/>
          <w:sz w:val="24"/>
          <w:szCs w:val="24"/>
        </w:rPr>
        <w:t xml:space="preserve"> y también trabajar con información estática</w:t>
      </w:r>
      <w:r w:rsidR="00694761" w:rsidRPr="00C302E1">
        <w:rPr>
          <w:rFonts w:ascii="Times New Roman" w:eastAsia="Times New Roman" w:hAnsi="Times New Roman" w:cs="Times New Roman"/>
          <w:color w:val="auto"/>
          <w:sz w:val="24"/>
          <w:szCs w:val="24"/>
        </w:rPr>
        <w:t>.</w:t>
      </w:r>
    </w:p>
    <w:p w14:paraId="301A5344" w14:textId="7BF3330D" w:rsidR="001A792D" w:rsidRPr="001A792D" w:rsidRDefault="001A792D" w:rsidP="001A792D">
      <w:pPr>
        <w:pStyle w:val="Epgrafe"/>
        <w:keepNext/>
        <w:jc w:val="center"/>
        <w:rPr>
          <w:rFonts w:cs="Times New Roman"/>
        </w:rPr>
      </w:pPr>
      <w:r w:rsidRPr="004B1DFD">
        <w:rPr>
          <w:rFonts w:cs="Times New Roman"/>
          <w:b/>
        </w:rPr>
        <w:t xml:space="preserve">                                </w:t>
      </w:r>
      <w:bookmarkStart w:id="183" w:name="_Toc504983092"/>
      <w:r w:rsidRPr="004B1DFD">
        <w:rPr>
          <w:rFonts w:cs="Times New Roman"/>
          <w:b/>
        </w:rPr>
        <w:t xml:space="preserve">Grafico </w:t>
      </w:r>
      <w:r w:rsidRPr="004B1DFD">
        <w:rPr>
          <w:rFonts w:cs="Times New Roman"/>
          <w:b/>
        </w:rPr>
        <w:fldChar w:fldCharType="begin"/>
      </w:r>
      <w:r w:rsidRPr="004B1DFD">
        <w:rPr>
          <w:rFonts w:cs="Times New Roman"/>
          <w:b/>
        </w:rPr>
        <w:instrText xml:space="preserve"> SEQ Grafico \* ARABIC </w:instrText>
      </w:r>
      <w:r w:rsidRPr="004B1DFD">
        <w:rPr>
          <w:rFonts w:cs="Times New Roman"/>
          <w:b/>
        </w:rPr>
        <w:fldChar w:fldCharType="separate"/>
      </w:r>
      <w:r w:rsidR="00A46DA0">
        <w:rPr>
          <w:rFonts w:cs="Times New Roman"/>
          <w:b/>
          <w:noProof/>
        </w:rPr>
        <w:t>18</w:t>
      </w:r>
      <w:r w:rsidRPr="004B1DFD">
        <w:rPr>
          <w:rFonts w:cs="Times New Roman"/>
          <w:b/>
        </w:rPr>
        <w:fldChar w:fldCharType="end"/>
      </w:r>
      <w:r w:rsidRPr="004B1DFD">
        <w:rPr>
          <w:rFonts w:cs="Times New Roman"/>
          <w:b/>
        </w:rPr>
        <w:t>.</w:t>
      </w:r>
      <w:r w:rsidRPr="001A792D">
        <w:rPr>
          <w:rFonts w:cs="Times New Roman"/>
        </w:rPr>
        <w:t xml:space="preserve"> Diagrama de caso de uso SPRINT N° 4.</w:t>
      </w:r>
      <w:bookmarkEnd w:id="183"/>
    </w:p>
    <w:p w14:paraId="7CF9264D" w14:textId="77777777" w:rsidR="00694761" w:rsidRPr="00962C1E" w:rsidRDefault="00694761" w:rsidP="0069660A">
      <w:pPr>
        <w:spacing w:after="0" w:line="36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noProof/>
          <w:color w:val="auto"/>
          <w:sz w:val="24"/>
          <w:szCs w:val="24"/>
        </w:rPr>
        <w:drawing>
          <wp:inline distT="0" distB="0" distL="0" distR="0" wp14:anchorId="3A8436FB" wp14:editId="00C5B5F1">
            <wp:extent cx="3057525" cy="2057400"/>
            <wp:effectExtent l="0" t="0" r="9525" b="0"/>
            <wp:docPr id="28" name="image60.png" descr="C:\Users\John\Documents\VPProjects\sp4.png"/>
            <wp:cNvGraphicFramePr/>
            <a:graphic xmlns:a="http://schemas.openxmlformats.org/drawingml/2006/main">
              <a:graphicData uri="http://schemas.openxmlformats.org/drawingml/2006/picture">
                <pic:pic xmlns:pic="http://schemas.openxmlformats.org/drawingml/2006/picture">
                  <pic:nvPicPr>
                    <pic:cNvPr id="0" name="image60.png" descr="C:\Users\John\Documents\VPProjects\sp4.png"/>
                    <pic:cNvPicPr preferRelativeResize="0"/>
                  </pic:nvPicPr>
                  <pic:blipFill>
                    <a:blip r:embed="rId33"/>
                    <a:srcRect/>
                    <a:stretch>
                      <a:fillRect/>
                    </a:stretch>
                  </pic:blipFill>
                  <pic:spPr>
                    <a:xfrm>
                      <a:off x="0" y="0"/>
                      <a:ext cx="3057525" cy="2057400"/>
                    </a:xfrm>
                    <a:prstGeom prst="rect">
                      <a:avLst/>
                    </a:prstGeom>
                    <a:ln/>
                  </pic:spPr>
                </pic:pic>
              </a:graphicData>
            </a:graphic>
          </wp:inline>
        </w:drawing>
      </w:r>
    </w:p>
    <w:p w14:paraId="7D3F4690" w14:textId="77777777" w:rsidR="00694761" w:rsidRPr="001A792D" w:rsidRDefault="00694761" w:rsidP="001A792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Times New Roman" w:hAnsi="Times New Roman" w:cs="Times New Roman"/>
          <w:color w:val="auto"/>
          <w:sz w:val="18"/>
          <w:szCs w:val="24"/>
        </w:rPr>
      </w:pPr>
      <w:r w:rsidRPr="001A792D">
        <w:rPr>
          <w:rFonts w:ascii="Times New Roman" w:eastAsia="Times New Roman" w:hAnsi="Times New Roman" w:cs="Times New Roman"/>
          <w:b/>
          <w:color w:val="auto"/>
          <w:sz w:val="18"/>
          <w:szCs w:val="24"/>
        </w:rPr>
        <w:t>Elaborado por:</w:t>
      </w:r>
      <w:r w:rsidRPr="001A792D">
        <w:rPr>
          <w:rFonts w:ascii="Times New Roman" w:eastAsia="Times New Roman" w:hAnsi="Times New Roman" w:cs="Times New Roman"/>
          <w:color w:val="auto"/>
          <w:sz w:val="18"/>
          <w:szCs w:val="24"/>
        </w:rPr>
        <w:t xml:space="preserve"> Los investigadores</w:t>
      </w:r>
    </w:p>
    <w:p w14:paraId="0A48FC7D" w14:textId="5350D7D6" w:rsidR="00694761" w:rsidRPr="00962C1E" w:rsidRDefault="0030071A" w:rsidP="00301775">
      <w:pPr>
        <w:pStyle w:val="Ttulo3"/>
        <w:numPr>
          <w:ilvl w:val="3"/>
          <w:numId w:val="22"/>
        </w:numPr>
        <w:contextualSpacing w:val="0"/>
        <w:rPr>
          <w:rFonts w:ascii="Times New Roman" w:eastAsia="Times New Roman" w:hAnsi="Times New Roman" w:cs="Times New Roman"/>
          <w:color w:val="auto"/>
          <w:sz w:val="24"/>
          <w:szCs w:val="24"/>
        </w:rPr>
      </w:pPr>
      <w:bookmarkStart w:id="184" w:name="_d0ht2vrhdz1u" w:colFirst="0" w:colLast="0"/>
      <w:bookmarkStart w:id="185" w:name="_px8kqqdycnxz" w:colFirst="0" w:colLast="0"/>
      <w:bookmarkEnd w:id="184"/>
      <w:bookmarkEnd w:id="185"/>
      <w:r w:rsidRPr="00962C1E">
        <w:rPr>
          <w:rFonts w:ascii="Times New Roman" w:eastAsia="Times New Roman" w:hAnsi="Times New Roman" w:cs="Times New Roman"/>
          <w:color w:val="auto"/>
          <w:sz w:val="24"/>
          <w:szCs w:val="24"/>
        </w:rPr>
        <w:lastRenderedPageBreak/>
        <w:t xml:space="preserve"> </w:t>
      </w:r>
      <w:bookmarkStart w:id="186" w:name="_Toc504985064"/>
      <w:r w:rsidR="00694761" w:rsidRPr="00962C1E">
        <w:rPr>
          <w:rFonts w:ascii="Times New Roman" w:eastAsia="Times New Roman" w:hAnsi="Times New Roman" w:cs="Times New Roman"/>
          <w:color w:val="auto"/>
          <w:sz w:val="24"/>
          <w:szCs w:val="24"/>
        </w:rPr>
        <w:t>Implementación</w:t>
      </w:r>
      <w:bookmarkEnd w:id="186"/>
    </w:p>
    <w:p w14:paraId="2D0AF1BF" w14:textId="77777777" w:rsidR="00694761" w:rsidRPr="00962C1E" w:rsidRDefault="00694761" w:rsidP="00694761">
      <w:pPr>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En esta etapa se implementó </w:t>
      </w:r>
      <w:r w:rsidR="0030071A" w:rsidRPr="00962C1E">
        <w:rPr>
          <w:rFonts w:ascii="Times New Roman" w:eastAsia="Times New Roman" w:hAnsi="Times New Roman" w:cs="Times New Roman"/>
          <w:color w:val="auto"/>
          <w:sz w:val="24"/>
          <w:szCs w:val="24"/>
        </w:rPr>
        <w:t>las tareas asignadas</w:t>
      </w:r>
      <w:r w:rsidRPr="00962C1E">
        <w:rPr>
          <w:rFonts w:ascii="Times New Roman" w:eastAsia="Times New Roman" w:hAnsi="Times New Roman" w:cs="Times New Roman"/>
          <w:color w:val="auto"/>
          <w:sz w:val="24"/>
          <w:szCs w:val="24"/>
        </w:rPr>
        <w:t xml:space="preserve"> en cada </w:t>
      </w:r>
      <w:proofErr w:type="spellStart"/>
      <w:r w:rsidRPr="00962C1E">
        <w:rPr>
          <w:rFonts w:ascii="Times New Roman" w:eastAsia="Times New Roman" w:hAnsi="Times New Roman" w:cs="Times New Roman"/>
          <w:color w:val="auto"/>
          <w:sz w:val="24"/>
          <w:szCs w:val="24"/>
        </w:rPr>
        <w:t>sprints</w:t>
      </w:r>
      <w:proofErr w:type="spellEnd"/>
      <w:r w:rsidRPr="00962C1E">
        <w:rPr>
          <w:rFonts w:ascii="Times New Roman" w:eastAsia="Times New Roman" w:hAnsi="Times New Roman" w:cs="Times New Roman"/>
          <w:color w:val="auto"/>
          <w:sz w:val="24"/>
          <w:szCs w:val="24"/>
        </w:rPr>
        <w:t xml:space="preserve"> con la finalidad de que cada una se una parte completamente funcional del sistema de tal forma que sea amigable y fácil de usar para los usuarios.</w:t>
      </w:r>
    </w:p>
    <w:p w14:paraId="17E8F7EB" w14:textId="77777777" w:rsidR="00694761" w:rsidRDefault="0030071A" w:rsidP="00694761">
      <w:pPr>
        <w:jc w:val="both"/>
        <w:rPr>
          <w:ins w:id="187" w:author="acevallo" w:date="2018-01-26T17:31:00Z"/>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El módulo Móvil se estableció</w:t>
      </w:r>
      <w:r w:rsidR="00694761" w:rsidRPr="00962C1E">
        <w:rPr>
          <w:rFonts w:ascii="Times New Roman" w:eastAsia="Times New Roman" w:hAnsi="Times New Roman" w:cs="Times New Roman"/>
          <w:color w:val="auto"/>
          <w:sz w:val="24"/>
          <w:szCs w:val="24"/>
        </w:rPr>
        <w:t xml:space="preserve"> </w:t>
      </w:r>
      <w:r w:rsidRPr="00962C1E">
        <w:rPr>
          <w:rFonts w:ascii="Times New Roman" w:eastAsia="Times New Roman" w:hAnsi="Times New Roman" w:cs="Times New Roman"/>
          <w:color w:val="auto"/>
          <w:sz w:val="24"/>
          <w:szCs w:val="24"/>
        </w:rPr>
        <w:t xml:space="preserve">en </w:t>
      </w:r>
      <w:r w:rsidR="00694761" w:rsidRPr="00962C1E">
        <w:rPr>
          <w:rFonts w:ascii="Times New Roman" w:eastAsia="Times New Roman" w:hAnsi="Times New Roman" w:cs="Times New Roman"/>
          <w:color w:val="auto"/>
          <w:sz w:val="24"/>
          <w:szCs w:val="24"/>
        </w:rPr>
        <w:t xml:space="preserve">cuatro </w:t>
      </w:r>
      <w:proofErr w:type="spellStart"/>
      <w:r w:rsidR="00694761" w:rsidRPr="00962C1E">
        <w:rPr>
          <w:rFonts w:ascii="Times New Roman" w:eastAsia="Times New Roman" w:hAnsi="Times New Roman" w:cs="Times New Roman"/>
          <w:color w:val="auto"/>
          <w:sz w:val="24"/>
          <w:szCs w:val="24"/>
        </w:rPr>
        <w:t>SPRINTS</w:t>
      </w:r>
      <w:proofErr w:type="spellEnd"/>
      <w:r w:rsidR="00694761" w:rsidRPr="00962C1E">
        <w:rPr>
          <w:rFonts w:ascii="Times New Roman" w:eastAsia="Times New Roman" w:hAnsi="Times New Roman" w:cs="Times New Roman"/>
          <w:color w:val="auto"/>
          <w:sz w:val="24"/>
          <w:szCs w:val="24"/>
        </w:rPr>
        <w:t xml:space="preserve"> los cuales fueron realizados de acuerdo a la prioridad establecida con el </w:t>
      </w:r>
      <w:proofErr w:type="spellStart"/>
      <w:r w:rsidR="00694761" w:rsidRPr="00962C1E">
        <w:rPr>
          <w:rFonts w:ascii="Times New Roman" w:eastAsia="Times New Roman" w:hAnsi="Times New Roman" w:cs="Times New Roman"/>
          <w:color w:val="auto"/>
          <w:sz w:val="24"/>
          <w:szCs w:val="24"/>
        </w:rPr>
        <w:t>PRODUCT</w:t>
      </w:r>
      <w:proofErr w:type="spellEnd"/>
      <w:r w:rsidR="00694761" w:rsidRPr="00962C1E">
        <w:rPr>
          <w:rFonts w:ascii="Times New Roman" w:eastAsia="Times New Roman" w:hAnsi="Times New Roman" w:cs="Times New Roman"/>
          <w:color w:val="auto"/>
          <w:sz w:val="24"/>
          <w:szCs w:val="24"/>
        </w:rPr>
        <w:t xml:space="preserve"> </w:t>
      </w:r>
      <w:proofErr w:type="spellStart"/>
      <w:r w:rsidR="00694761" w:rsidRPr="00962C1E">
        <w:rPr>
          <w:rFonts w:ascii="Times New Roman" w:eastAsia="Times New Roman" w:hAnsi="Times New Roman" w:cs="Times New Roman"/>
          <w:color w:val="auto"/>
          <w:sz w:val="24"/>
          <w:szCs w:val="24"/>
        </w:rPr>
        <w:t>OWNER</w:t>
      </w:r>
      <w:proofErr w:type="spellEnd"/>
      <w:r w:rsidR="00694761" w:rsidRPr="00962C1E">
        <w:rPr>
          <w:rFonts w:ascii="Times New Roman" w:eastAsia="Times New Roman" w:hAnsi="Times New Roman" w:cs="Times New Roman"/>
          <w:color w:val="auto"/>
          <w:sz w:val="24"/>
          <w:szCs w:val="24"/>
        </w:rPr>
        <w:t xml:space="preserve"> por lo tanto se trabajó con cuatro </w:t>
      </w:r>
      <w:proofErr w:type="spellStart"/>
      <w:r w:rsidR="00694761" w:rsidRPr="00962C1E">
        <w:rPr>
          <w:rFonts w:ascii="Times New Roman" w:eastAsia="Times New Roman" w:hAnsi="Times New Roman" w:cs="Times New Roman"/>
          <w:color w:val="auto"/>
          <w:sz w:val="24"/>
          <w:szCs w:val="24"/>
        </w:rPr>
        <w:t>SPRINTS</w:t>
      </w:r>
      <w:proofErr w:type="spellEnd"/>
      <w:r w:rsidR="00694761" w:rsidRPr="00962C1E">
        <w:rPr>
          <w:rFonts w:ascii="Times New Roman" w:eastAsia="Times New Roman" w:hAnsi="Times New Roman" w:cs="Times New Roman"/>
          <w:color w:val="auto"/>
          <w:sz w:val="24"/>
          <w:szCs w:val="24"/>
        </w:rPr>
        <w:t xml:space="preserve"> que son: </w:t>
      </w:r>
      <w:proofErr w:type="spellStart"/>
      <w:r w:rsidR="00694761" w:rsidRPr="00962C1E">
        <w:rPr>
          <w:rFonts w:ascii="Times New Roman" w:eastAsia="Times New Roman" w:hAnsi="Times New Roman" w:cs="Times New Roman"/>
          <w:color w:val="auto"/>
          <w:sz w:val="24"/>
          <w:szCs w:val="24"/>
        </w:rPr>
        <w:t>Submódulo</w:t>
      </w:r>
      <w:proofErr w:type="spellEnd"/>
      <w:r w:rsidR="00694761" w:rsidRPr="00962C1E">
        <w:rPr>
          <w:rFonts w:ascii="Times New Roman" w:eastAsia="Times New Roman" w:hAnsi="Times New Roman" w:cs="Times New Roman"/>
          <w:color w:val="auto"/>
          <w:sz w:val="24"/>
          <w:szCs w:val="24"/>
        </w:rPr>
        <w:t xml:space="preserve"> de Datos Generales, </w:t>
      </w:r>
      <w:proofErr w:type="spellStart"/>
      <w:r w:rsidR="00694761" w:rsidRPr="00962C1E">
        <w:rPr>
          <w:rFonts w:ascii="Times New Roman" w:eastAsia="Times New Roman" w:hAnsi="Times New Roman" w:cs="Times New Roman"/>
          <w:color w:val="auto"/>
          <w:sz w:val="24"/>
          <w:szCs w:val="24"/>
        </w:rPr>
        <w:t>Submódulo</w:t>
      </w:r>
      <w:proofErr w:type="spellEnd"/>
      <w:r w:rsidR="00694761" w:rsidRPr="00962C1E">
        <w:rPr>
          <w:rFonts w:ascii="Times New Roman" w:eastAsia="Times New Roman" w:hAnsi="Times New Roman" w:cs="Times New Roman"/>
          <w:color w:val="auto"/>
          <w:sz w:val="24"/>
          <w:szCs w:val="24"/>
        </w:rPr>
        <w:t xml:space="preserve"> de Atractivos Turísticos, </w:t>
      </w:r>
      <w:proofErr w:type="spellStart"/>
      <w:r w:rsidR="00694761" w:rsidRPr="00962C1E">
        <w:rPr>
          <w:rFonts w:ascii="Times New Roman" w:eastAsia="Times New Roman" w:hAnsi="Times New Roman" w:cs="Times New Roman"/>
          <w:color w:val="auto"/>
          <w:sz w:val="24"/>
          <w:szCs w:val="24"/>
        </w:rPr>
        <w:t>Submódulo</w:t>
      </w:r>
      <w:proofErr w:type="spellEnd"/>
      <w:r w:rsidR="00694761" w:rsidRPr="00962C1E">
        <w:rPr>
          <w:rFonts w:ascii="Times New Roman" w:eastAsia="Times New Roman" w:hAnsi="Times New Roman" w:cs="Times New Roman"/>
          <w:color w:val="auto"/>
          <w:sz w:val="24"/>
          <w:szCs w:val="24"/>
        </w:rPr>
        <w:t xml:space="preserve"> de Mapas por Cantones de los Atractivos Turísticos y finalmente el </w:t>
      </w:r>
      <w:proofErr w:type="spellStart"/>
      <w:r w:rsidR="00694761" w:rsidRPr="00962C1E">
        <w:rPr>
          <w:rFonts w:ascii="Times New Roman" w:eastAsia="Times New Roman" w:hAnsi="Times New Roman" w:cs="Times New Roman"/>
          <w:color w:val="auto"/>
          <w:sz w:val="24"/>
          <w:szCs w:val="24"/>
        </w:rPr>
        <w:t>Submódulo</w:t>
      </w:r>
      <w:proofErr w:type="spellEnd"/>
      <w:r w:rsidR="00694761" w:rsidRPr="00962C1E">
        <w:rPr>
          <w:rFonts w:ascii="Times New Roman" w:eastAsia="Times New Roman" w:hAnsi="Times New Roman" w:cs="Times New Roman"/>
          <w:color w:val="auto"/>
          <w:sz w:val="24"/>
          <w:szCs w:val="24"/>
        </w:rPr>
        <w:t xml:space="preserve"> de Aplicación Offline y Online con conexión a </w:t>
      </w:r>
      <w:proofErr w:type="spellStart"/>
      <w:r w:rsidR="00694761" w:rsidRPr="00962C1E">
        <w:rPr>
          <w:rFonts w:ascii="Times New Roman" w:eastAsia="Times New Roman" w:hAnsi="Times New Roman" w:cs="Times New Roman"/>
          <w:color w:val="auto"/>
          <w:sz w:val="24"/>
          <w:szCs w:val="24"/>
        </w:rPr>
        <w:t>JSON</w:t>
      </w:r>
      <w:proofErr w:type="spellEnd"/>
      <w:r w:rsidR="00694761" w:rsidRPr="00962C1E">
        <w:rPr>
          <w:rFonts w:ascii="Times New Roman" w:eastAsia="Times New Roman" w:hAnsi="Times New Roman" w:cs="Times New Roman"/>
          <w:color w:val="auto"/>
          <w:sz w:val="24"/>
          <w:szCs w:val="24"/>
        </w:rPr>
        <w:t>.</w:t>
      </w:r>
    </w:p>
    <w:p w14:paraId="3CD46533" w14:textId="77777777" w:rsidR="0075051E" w:rsidRDefault="0075051E" w:rsidP="00694761">
      <w:pPr>
        <w:jc w:val="both"/>
        <w:rPr>
          <w:ins w:id="188" w:author="acevallo" w:date="2018-01-26T17:31:00Z"/>
          <w:rFonts w:ascii="Times New Roman" w:eastAsia="Times New Roman" w:hAnsi="Times New Roman" w:cs="Times New Roman"/>
          <w:color w:val="auto"/>
          <w:sz w:val="24"/>
          <w:szCs w:val="24"/>
        </w:rPr>
      </w:pPr>
    </w:p>
    <w:p w14:paraId="3B3B1AFD" w14:textId="167425B2" w:rsidR="0075051E" w:rsidRDefault="0075051E" w:rsidP="00694761">
      <w:pPr>
        <w:jc w:val="both"/>
        <w:rPr>
          <w:rFonts w:ascii="Times New Roman" w:eastAsia="Times New Roman" w:hAnsi="Times New Roman" w:cs="Times New Roman"/>
          <w:b/>
          <w:color w:val="auto"/>
          <w:sz w:val="24"/>
          <w:szCs w:val="24"/>
        </w:rPr>
      </w:pPr>
      <w:ins w:id="189" w:author="acevallo" w:date="2018-01-26T17:31:00Z">
        <w:r w:rsidRPr="00802C90">
          <w:rPr>
            <w:rFonts w:ascii="Times New Roman" w:eastAsia="Times New Roman" w:hAnsi="Times New Roman" w:cs="Times New Roman"/>
            <w:b/>
            <w:color w:val="auto"/>
            <w:sz w:val="24"/>
            <w:szCs w:val="24"/>
          </w:rPr>
          <w:t>Herramientas y contexto</w:t>
        </w:r>
      </w:ins>
      <w:r w:rsidR="00802C90">
        <w:rPr>
          <w:rFonts w:ascii="Times New Roman" w:eastAsia="Times New Roman" w:hAnsi="Times New Roman" w:cs="Times New Roman"/>
          <w:b/>
          <w:color w:val="auto"/>
          <w:sz w:val="24"/>
          <w:szCs w:val="24"/>
        </w:rPr>
        <w:t xml:space="preserve"> de Implementación </w:t>
      </w:r>
    </w:p>
    <w:p w14:paraId="00D6EB72" w14:textId="4AE96E92" w:rsidR="00802C90" w:rsidRDefault="00802C90" w:rsidP="00802C90">
      <w:pPr>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Con el objetivo de obtener un adecuado ambiente de desarrollo, se utilizó varias herramientas con la finalidad de tener un buen desarrollo de la aplicación</w:t>
      </w:r>
      <w:r w:rsidR="00EC5087">
        <w:rPr>
          <w:rFonts w:ascii="Times New Roman" w:eastAsia="Times New Roman" w:hAnsi="Times New Roman" w:cs="Times New Roman"/>
          <w:color w:val="auto"/>
          <w:sz w:val="24"/>
          <w:szCs w:val="24"/>
        </w:rPr>
        <w:t xml:space="preserve"> móvil y web</w:t>
      </w:r>
      <w:r>
        <w:rPr>
          <w:rFonts w:ascii="Times New Roman" w:eastAsia="Times New Roman" w:hAnsi="Times New Roman" w:cs="Times New Roman"/>
          <w:color w:val="auto"/>
          <w:sz w:val="24"/>
          <w:szCs w:val="24"/>
        </w:rPr>
        <w:t>, las herramientas utilizadas son:</w:t>
      </w:r>
    </w:p>
    <w:p w14:paraId="411789F3" w14:textId="3491F884" w:rsidR="00F46F99" w:rsidRPr="00962C1E" w:rsidRDefault="00EC5087" w:rsidP="00AC6A07">
      <w:pPr>
        <w:spacing w:line="360" w:lineRule="auto"/>
        <w:jc w:val="both"/>
        <w:rPr>
          <w:rFonts w:ascii="Times New Roman" w:eastAsia="Times New Roman" w:hAnsi="Times New Roman" w:cs="Times New Roman"/>
          <w:color w:val="auto"/>
          <w:sz w:val="24"/>
          <w:szCs w:val="24"/>
          <w:highlight w:val="white"/>
        </w:rPr>
      </w:pPr>
      <w:proofErr w:type="spellStart"/>
      <w:r w:rsidRPr="00D373E4">
        <w:rPr>
          <w:rFonts w:ascii="Times New Roman" w:eastAsia="Times New Roman" w:hAnsi="Times New Roman" w:cs="Times New Roman"/>
          <w:b/>
          <w:color w:val="auto"/>
          <w:sz w:val="24"/>
          <w:szCs w:val="24"/>
        </w:rPr>
        <w:t>Android</w:t>
      </w:r>
      <w:proofErr w:type="spellEnd"/>
      <w:r w:rsidRPr="00D373E4">
        <w:rPr>
          <w:rFonts w:ascii="Times New Roman" w:eastAsia="Times New Roman" w:hAnsi="Times New Roman" w:cs="Times New Roman"/>
          <w:b/>
          <w:color w:val="auto"/>
          <w:sz w:val="24"/>
          <w:szCs w:val="24"/>
        </w:rPr>
        <w:t xml:space="preserve"> Studio:</w:t>
      </w:r>
      <w:r w:rsidR="00D373E4" w:rsidRPr="00D373E4">
        <w:rPr>
          <w:rFonts w:ascii="Times New Roman" w:eastAsia="Times New Roman" w:hAnsi="Times New Roman" w:cs="Times New Roman"/>
          <w:b/>
          <w:color w:val="auto"/>
          <w:sz w:val="24"/>
          <w:szCs w:val="24"/>
        </w:rPr>
        <w:t xml:space="preserve"> </w:t>
      </w:r>
      <w:proofErr w:type="spellStart"/>
      <w:r w:rsidR="00D373E4" w:rsidRPr="00962C1E">
        <w:rPr>
          <w:rFonts w:ascii="Times New Roman" w:eastAsia="Times New Roman" w:hAnsi="Times New Roman" w:cs="Times New Roman"/>
          <w:color w:val="auto"/>
          <w:sz w:val="24"/>
          <w:szCs w:val="24"/>
        </w:rPr>
        <w:t>Android</w:t>
      </w:r>
      <w:proofErr w:type="spellEnd"/>
      <w:r w:rsidR="00D373E4" w:rsidRPr="00962C1E">
        <w:rPr>
          <w:rFonts w:ascii="Times New Roman" w:eastAsia="Times New Roman" w:hAnsi="Times New Roman" w:cs="Times New Roman"/>
          <w:color w:val="auto"/>
          <w:sz w:val="24"/>
          <w:szCs w:val="24"/>
        </w:rPr>
        <w:t xml:space="preserve"> Studio es el entorno de desarrollo integrado (IDE) oficial para el desarrollo de aplicaciones para </w:t>
      </w:r>
      <w:proofErr w:type="spellStart"/>
      <w:r w:rsidR="00D373E4" w:rsidRPr="00962C1E">
        <w:rPr>
          <w:rFonts w:ascii="Times New Roman" w:eastAsia="Times New Roman" w:hAnsi="Times New Roman" w:cs="Times New Roman"/>
          <w:color w:val="auto"/>
          <w:sz w:val="24"/>
          <w:szCs w:val="24"/>
        </w:rPr>
        <w:t>Android</w:t>
      </w:r>
      <w:proofErr w:type="spellEnd"/>
      <w:r w:rsidR="00D373E4" w:rsidRPr="00962C1E">
        <w:rPr>
          <w:rFonts w:ascii="Times New Roman" w:eastAsia="Times New Roman" w:hAnsi="Times New Roman" w:cs="Times New Roman"/>
          <w:color w:val="auto"/>
          <w:sz w:val="24"/>
          <w:szCs w:val="24"/>
        </w:rPr>
        <w:t xml:space="preserve"> y se basa en </w:t>
      </w:r>
      <w:hyperlink r:id="rId34">
        <w:proofErr w:type="spellStart"/>
        <w:r w:rsidR="00D373E4" w:rsidRPr="00962C1E">
          <w:rPr>
            <w:rFonts w:ascii="Times New Roman" w:eastAsia="Times New Roman" w:hAnsi="Times New Roman" w:cs="Times New Roman"/>
            <w:color w:val="auto"/>
            <w:sz w:val="24"/>
            <w:szCs w:val="24"/>
          </w:rPr>
          <w:t>IntelliJ</w:t>
        </w:r>
        <w:proofErr w:type="spellEnd"/>
        <w:r w:rsidR="00D373E4" w:rsidRPr="00962C1E">
          <w:rPr>
            <w:rFonts w:ascii="Times New Roman" w:eastAsia="Times New Roman" w:hAnsi="Times New Roman" w:cs="Times New Roman"/>
            <w:color w:val="auto"/>
            <w:sz w:val="24"/>
            <w:szCs w:val="24"/>
          </w:rPr>
          <w:t xml:space="preserve"> IDEA</w:t>
        </w:r>
      </w:hyperlink>
      <w:hyperlink r:id="rId35">
        <w:r w:rsidR="00D373E4" w:rsidRPr="00962C1E">
          <w:rPr>
            <w:rFonts w:ascii="Times New Roman" w:eastAsia="Times New Roman" w:hAnsi="Times New Roman" w:cs="Times New Roman"/>
            <w:color w:val="auto"/>
            <w:sz w:val="24"/>
            <w:szCs w:val="24"/>
            <w:u w:val="single"/>
          </w:rPr>
          <w:t xml:space="preserve"> </w:t>
        </w:r>
      </w:hyperlink>
      <w:r w:rsidR="00D373E4" w:rsidRPr="00962C1E">
        <w:rPr>
          <w:rFonts w:ascii="Times New Roman" w:eastAsia="Times New Roman" w:hAnsi="Times New Roman" w:cs="Times New Roman"/>
          <w:color w:val="auto"/>
          <w:sz w:val="24"/>
          <w:szCs w:val="24"/>
        </w:rPr>
        <w:t xml:space="preserve">. Además del potente editor de códigos y las herramientas para desarrolladores de </w:t>
      </w:r>
      <w:proofErr w:type="spellStart"/>
      <w:r w:rsidR="00D373E4" w:rsidRPr="00962C1E">
        <w:rPr>
          <w:rFonts w:ascii="Times New Roman" w:eastAsia="Times New Roman" w:hAnsi="Times New Roman" w:cs="Times New Roman"/>
          <w:color w:val="auto"/>
          <w:sz w:val="24"/>
          <w:szCs w:val="24"/>
        </w:rPr>
        <w:t>IntelliJ</w:t>
      </w:r>
      <w:proofErr w:type="spellEnd"/>
      <w:r w:rsidR="00D373E4" w:rsidRPr="00962C1E">
        <w:rPr>
          <w:rFonts w:ascii="Times New Roman" w:eastAsia="Times New Roman" w:hAnsi="Times New Roman" w:cs="Times New Roman"/>
          <w:color w:val="auto"/>
          <w:sz w:val="24"/>
          <w:szCs w:val="24"/>
        </w:rPr>
        <w:t>. (</w:t>
      </w:r>
      <w:proofErr w:type="spellStart"/>
      <w:r w:rsidR="00D373E4" w:rsidRPr="00962C1E">
        <w:rPr>
          <w:rFonts w:ascii="Times New Roman" w:eastAsia="Times New Roman" w:hAnsi="Times New Roman" w:cs="Times New Roman"/>
          <w:color w:val="auto"/>
          <w:sz w:val="24"/>
          <w:szCs w:val="24"/>
        </w:rPr>
        <w:t>Android</w:t>
      </w:r>
      <w:proofErr w:type="spellEnd"/>
      <w:r w:rsidR="00D373E4" w:rsidRPr="00962C1E">
        <w:rPr>
          <w:rFonts w:ascii="Times New Roman" w:eastAsia="Times New Roman" w:hAnsi="Times New Roman" w:cs="Times New Roman"/>
          <w:color w:val="auto"/>
          <w:sz w:val="24"/>
          <w:szCs w:val="24"/>
        </w:rPr>
        <w:t>, 2017)</w:t>
      </w:r>
    </w:p>
    <w:p w14:paraId="11C3B764" w14:textId="2C10E4D1" w:rsidR="00F46F99" w:rsidRDefault="00AC6A07" w:rsidP="007010DA">
      <w:pPr>
        <w:jc w:val="both"/>
        <w:rPr>
          <w:rFonts w:ascii="Times New Roman" w:eastAsia="Times New Roman" w:hAnsi="Times New Roman" w:cs="Times New Roman"/>
          <w:b/>
          <w:color w:val="auto"/>
          <w:sz w:val="24"/>
          <w:szCs w:val="24"/>
        </w:rPr>
      </w:pPr>
      <w:proofErr w:type="spellStart"/>
      <w:r w:rsidRPr="00D373E4">
        <w:rPr>
          <w:rFonts w:ascii="Times New Roman" w:eastAsia="Times New Roman" w:hAnsi="Times New Roman" w:cs="Times New Roman"/>
          <w:b/>
          <w:color w:val="auto"/>
          <w:sz w:val="24"/>
          <w:szCs w:val="24"/>
        </w:rPr>
        <w:t>JSON</w:t>
      </w:r>
      <w:proofErr w:type="spellEnd"/>
      <w:r w:rsidRPr="00D373E4">
        <w:rPr>
          <w:rFonts w:ascii="Times New Roman" w:eastAsia="Times New Roman" w:hAnsi="Times New Roman" w:cs="Times New Roman"/>
          <w:b/>
          <w:color w:val="auto"/>
          <w:sz w:val="24"/>
          <w:szCs w:val="24"/>
        </w:rPr>
        <w:t>:</w:t>
      </w:r>
      <w:r w:rsidR="00D373E4" w:rsidRPr="00D373E4">
        <w:rPr>
          <w:rFonts w:ascii="Times New Roman" w:eastAsia="Times New Roman" w:hAnsi="Times New Roman" w:cs="Times New Roman"/>
          <w:b/>
          <w:color w:val="auto"/>
          <w:sz w:val="24"/>
          <w:szCs w:val="24"/>
        </w:rPr>
        <w:t xml:space="preserve"> </w:t>
      </w:r>
      <w:proofErr w:type="spellStart"/>
      <w:r w:rsidR="00D373E4" w:rsidRPr="00962C1E">
        <w:rPr>
          <w:rFonts w:ascii="Times New Roman" w:eastAsia="Times New Roman" w:hAnsi="Times New Roman" w:cs="Times New Roman"/>
          <w:color w:val="auto"/>
          <w:sz w:val="24"/>
          <w:szCs w:val="24"/>
        </w:rPr>
        <w:t>JSON</w:t>
      </w:r>
      <w:proofErr w:type="spellEnd"/>
      <w:r w:rsidR="00D373E4" w:rsidRPr="00962C1E">
        <w:rPr>
          <w:rFonts w:ascii="Times New Roman" w:eastAsia="Times New Roman" w:hAnsi="Times New Roman" w:cs="Times New Roman"/>
          <w:color w:val="auto"/>
          <w:sz w:val="24"/>
          <w:szCs w:val="24"/>
        </w:rPr>
        <w:t xml:space="preserve"> (JavaScript </w:t>
      </w:r>
      <w:proofErr w:type="spellStart"/>
      <w:r w:rsidR="00D373E4" w:rsidRPr="00962C1E">
        <w:rPr>
          <w:rFonts w:ascii="Times New Roman" w:eastAsia="Times New Roman" w:hAnsi="Times New Roman" w:cs="Times New Roman"/>
          <w:color w:val="auto"/>
          <w:sz w:val="24"/>
          <w:szCs w:val="24"/>
        </w:rPr>
        <w:t>Object</w:t>
      </w:r>
      <w:proofErr w:type="spellEnd"/>
      <w:r w:rsidR="00D373E4" w:rsidRPr="00962C1E">
        <w:rPr>
          <w:rFonts w:ascii="Times New Roman" w:eastAsia="Times New Roman" w:hAnsi="Times New Roman" w:cs="Times New Roman"/>
          <w:color w:val="auto"/>
          <w:sz w:val="24"/>
          <w:szCs w:val="24"/>
        </w:rPr>
        <w:t xml:space="preserve"> </w:t>
      </w:r>
      <w:proofErr w:type="spellStart"/>
      <w:r w:rsidR="00D373E4" w:rsidRPr="00962C1E">
        <w:rPr>
          <w:rFonts w:ascii="Times New Roman" w:eastAsia="Times New Roman" w:hAnsi="Times New Roman" w:cs="Times New Roman"/>
          <w:color w:val="auto"/>
          <w:sz w:val="24"/>
          <w:szCs w:val="24"/>
        </w:rPr>
        <w:t>Notation</w:t>
      </w:r>
      <w:proofErr w:type="spellEnd"/>
      <w:r w:rsidR="00D373E4" w:rsidRPr="00962C1E">
        <w:rPr>
          <w:rFonts w:ascii="Times New Roman" w:eastAsia="Times New Roman" w:hAnsi="Times New Roman" w:cs="Times New Roman"/>
          <w:color w:val="auto"/>
          <w:sz w:val="24"/>
          <w:szCs w:val="24"/>
        </w:rPr>
        <w:t xml:space="preserve"> - Notación de Objetos de JavaScript) “es un formato ligero de intercambio de datos. Leerlo y escribirlo es simple para humanos, mientras que para las máquinas es simple interpretarlo y generarlo. Está basado en un subconjunto del lenguaje de programación JavaScript, Standard </w:t>
      </w:r>
      <w:proofErr w:type="spellStart"/>
      <w:r w:rsidR="00D373E4" w:rsidRPr="00962C1E">
        <w:rPr>
          <w:rFonts w:ascii="Times New Roman" w:eastAsia="Times New Roman" w:hAnsi="Times New Roman" w:cs="Times New Roman"/>
          <w:color w:val="auto"/>
          <w:sz w:val="24"/>
          <w:szCs w:val="24"/>
        </w:rPr>
        <w:t>ECMA</w:t>
      </w:r>
      <w:proofErr w:type="spellEnd"/>
      <w:r w:rsidR="00D373E4" w:rsidRPr="00962C1E">
        <w:rPr>
          <w:rFonts w:ascii="Times New Roman" w:eastAsia="Times New Roman" w:hAnsi="Times New Roman" w:cs="Times New Roman"/>
          <w:color w:val="auto"/>
          <w:sz w:val="24"/>
          <w:szCs w:val="24"/>
        </w:rPr>
        <w:t xml:space="preserve">-262 </w:t>
      </w:r>
      <w:proofErr w:type="spellStart"/>
      <w:r w:rsidR="00D373E4" w:rsidRPr="00962C1E">
        <w:rPr>
          <w:rFonts w:ascii="Times New Roman" w:eastAsia="Times New Roman" w:hAnsi="Times New Roman" w:cs="Times New Roman"/>
          <w:color w:val="auto"/>
          <w:sz w:val="24"/>
          <w:szCs w:val="24"/>
        </w:rPr>
        <w:t>3rd</w:t>
      </w:r>
      <w:proofErr w:type="spellEnd"/>
      <w:r w:rsidR="00D373E4" w:rsidRPr="00962C1E">
        <w:rPr>
          <w:rFonts w:ascii="Times New Roman" w:eastAsia="Times New Roman" w:hAnsi="Times New Roman" w:cs="Times New Roman"/>
          <w:color w:val="auto"/>
          <w:sz w:val="24"/>
          <w:szCs w:val="24"/>
        </w:rPr>
        <w:t xml:space="preserve"> </w:t>
      </w:r>
      <w:proofErr w:type="spellStart"/>
      <w:r w:rsidR="00D373E4" w:rsidRPr="00962C1E">
        <w:rPr>
          <w:rFonts w:ascii="Times New Roman" w:eastAsia="Times New Roman" w:hAnsi="Times New Roman" w:cs="Times New Roman"/>
          <w:color w:val="auto"/>
          <w:sz w:val="24"/>
          <w:szCs w:val="24"/>
        </w:rPr>
        <w:t>Edition</w:t>
      </w:r>
      <w:proofErr w:type="spellEnd"/>
      <w:r w:rsidR="00D373E4" w:rsidRPr="00962C1E">
        <w:rPr>
          <w:rFonts w:ascii="Times New Roman" w:eastAsia="Times New Roman" w:hAnsi="Times New Roman" w:cs="Times New Roman"/>
          <w:color w:val="auto"/>
          <w:sz w:val="24"/>
          <w:szCs w:val="24"/>
        </w:rPr>
        <w:t xml:space="preserve"> - diciembre 1999” (</w:t>
      </w:r>
      <w:proofErr w:type="spellStart"/>
      <w:r w:rsidR="00D373E4" w:rsidRPr="00962C1E">
        <w:rPr>
          <w:rFonts w:ascii="Times New Roman" w:eastAsia="Times New Roman" w:hAnsi="Times New Roman" w:cs="Times New Roman"/>
          <w:color w:val="auto"/>
          <w:sz w:val="24"/>
          <w:szCs w:val="24"/>
        </w:rPr>
        <w:t>json.org</w:t>
      </w:r>
      <w:proofErr w:type="spellEnd"/>
      <w:r w:rsidR="00D373E4" w:rsidRPr="00962C1E">
        <w:rPr>
          <w:rFonts w:ascii="Times New Roman" w:eastAsia="Times New Roman" w:hAnsi="Times New Roman" w:cs="Times New Roman"/>
          <w:color w:val="auto"/>
          <w:sz w:val="24"/>
          <w:szCs w:val="24"/>
        </w:rPr>
        <w:t>, s.f.).</w:t>
      </w:r>
    </w:p>
    <w:p w14:paraId="5D188F8A" w14:textId="52CF7837" w:rsidR="00D373E4" w:rsidRPr="00962C1E" w:rsidRDefault="00802C90" w:rsidP="00D373E4">
      <w:pPr>
        <w:spacing w:line="360" w:lineRule="auto"/>
        <w:jc w:val="both"/>
        <w:rPr>
          <w:rFonts w:ascii="Times New Roman" w:eastAsia="Times New Roman" w:hAnsi="Times New Roman" w:cs="Times New Roman"/>
          <w:b/>
          <w:color w:val="auto"/>
          <w:sz w:val="24"/>
          <w:szCs w:val="24"/>
        </w:rPr>
      </w:pPr>
      <w:proofErr w:type="spellStart"/>
      <w:r w:rsidRPr="00D373E4">
        <w:rPr>
          <w:rFonts w:ascii="Times New Roman" w:eastAsia="Times New Roman" w:hAnsi="Times New Roman" w:cs="Times New Roman"/>
          <w:b/>
          <w:color w:val="auto"/>
          <w:sz w:val="24"/>
          <w:szCs w:val="24"/>
        </w:rPr>
        <w:t>PostgreSQL</w:t>
      </w:r>
      <w:proofErr w:type="spellEnd"/>
      <w:r w:rsidRPr="00D373E4">
        <w:rPr>
          <w:rFonts w:ascii="Times New Roman" w:eastAsia="Times New Roman" w:hAnsi="Times New Roman" w:cs="Times New Roman"/>
          <w:b/>
          <w:color w:val="auto"/>
          <w:sz w:val="24"/>
          <w:szCs w:val="24"/>
        </w:rPr>
        <w:t>:</w:t>
      </w:r>
      <w:r w:rsidR="00D373E4" w:rsidRPr="00D373E4">
        <w:rPr>
          <w:rFonts w:ascii="Times New Roman" w:eastAsia="Times New Roman" w:hAnsi="Times New Roman" w:cs="Times New Roman"/>
          <w:b/>
          <w:color w:val="auto"/>
          <w:sz w:val="24"/>
          <w:szCs w:val="24"/>
        </w:rPr>
        <w:t xml:space="preserve"> </w:t>
      </w:r>
      <w:proofErr w:type="spellStart"/>
      <w:r w:rsidR="00D373E4" w:rsidRPr="00962C1E">
        <w:rPr>
          <w:rFonts w:ascii="Times New Roman" w:eastAsia="Times New Roman" w:hAnsi="Times New Roman" w:cs="Times New Roman"/>
          <w:color w:val="auto"/>
          <w:sz w:val="24"/>
          <w:szCs w:val="24"/>
          <w:highlight w:val="white"/>
        </w:rPr>
        <w:t>PostgreSQL</w:t>
      </w:r>
      <w:proofErr w:type="spellEnd"/>
      <w:r w:rsidR="00D373E4" w:rsidRPr="00962C1E">
        <w:rPr>
          <w:rFonts w:ascii="Times New Roman" w:eastAsia="Times New Roman" w:hAnsi="Times New Roman" w:cs="Times New Roman"/>
          <w:color w:val="auto"/>
          <w:sz w:val="24"/>
          <w:szCs w:val="24"/>
          <w:highlight w:val="white"/>
        </w:rPr>
        <w:t xml:space="preserve"> es un sistema de gestión de bases de datos objeto-relacional, distribuido bajo licencia BSD y con su código fuente disponible libremente</w:t>
      </w:r>
      <w:r w:rsidR="00D373E4" w:rsidRPr="00962C1E">
        <w:rPr>
          <w:rFonts w:ascii="Times New Roman" w:eastAsia="Times New Roman" w:hAnsi="Times New Roman" w:cs="Times New Roman"/>
          <w:color w:val="auto"/>
          <w:sz w:val="24"/>
          <w:szCs w:val="24"/>
        </w:rPr>
        <w:t>. (</w:t>
      </w:r>
      <w:proofErr w:type="spellStart"/>
      <w:r w:rsidR="00D373E4" w:rsidRPr="00962C1E">
        <w:rPr>
          <w:rFonts w:ascii="Times New Roman" w:eastAsia="Times New Roman" w:hAnsi="Times New Roman" w:cs="Times New Roman"/>
          <w:color w:val="auto"/>
          <w:sz w:val="24"/>
          <w:szCs w:val="24"/>
        </w:rPr>
        <w:t>Martinez</w:t>
      </w:r>
      <w:proofErr w:type="spellEnd"/>
      <w:r w:rsidR="00D373E4" w:rsidRPr="00962C1E">
        <w:rPr>
          <w:rFonts w:ascii="Times New Roman" w:eastAsia="Times New Roman" w:hAnsi="Times New Roman" w:cs="Times New Roman"/>
          <w:color w:val="auto"/>
          <w:sz w:val="24"/>
          <w:szCs w:val="24"/>
        </w:rPr>
        <w:t>, 2010)</w:t>
      </w:r>
    </w:p>
    <w:p w14:paraId="5BC893EB" w14:textId="0712445E" w:rsidR="00802C90" w:rsidRPr="00F46F99" w:rsidRDefault="00802C90" w:rsidP="0069660A">
      <w:pPr>
        <w:spacing w:line="360" w:lineRule="auto"/>
        <w:jc w:val="both"/>
        <w:rPr>
          <w:rFonts w:ascii="Times New Roman" w:eastAsia="Times New Roman" w:hAnsi="Times New Roman" w:cs="Times New Roman"/>
          <w:b/>
          <w:color w:val="auto"/>
          <w:sz w:val="24"/>
          <w:szCs w:val="24"/>
        </w:rPr>
      </w:pPr>
      <w:r w:rsidRPr="00D373E4">
        <w:rPr>
          <w:rFonts w:ascii="Times New Roman" w:eastAsia="Times New Roman" w:hAnsi="Times New Roman" w:cs="Times New Roman"/>
          <w:b/>
          <w:color w:val="auto"/>
          <w:sz w:val="24"/>
          <w:szCs w:val="24"/>
        </w:rPr>
        <w:t>Framework Play:</w:t>
      </w:r>
      <w:r w:rsidR="00D373E4" w:rsidRPr="00D373E4">
        <w:rPr>
          <w:rFonts w:ascii="Times New Roman" w:eastAsia="Times New Roman" w:hAnsi="Times New Roman" w:cs="Times New Roman"/>
          <w:b/>
          <w:color w:val="auto"/>
          <w:sz w:val="24"/>
          <w:szCs w:val="24"/>
        </w:rPr>
        <w:t xml:space="preserve"> </w:t>
      </w:r>
      <w:r w:rsidR="00D373E4" w:rsidRPr="00962C1E">
        <w:rPr>
          <w:rFonts w:ascii="Times New Roman" w:eastAsia="Times New Roman" w:hAnsi="Times New Roman" w:cs="Times New Roman"/>
          <w:color w:val="auto"/>
          <w:sz w:val="24"/>
          <w:szCs w:val="24"/>
        </w:rPr>
        <w:t xml:space="preserve">Play es un </w:t>
      </w:r>
      <w:proofErr w:type="spellStart"/>
      <w:r w:rsidR="00D373E4" w:rsidRPr="00962C1E">
        <w:rPr>
          <w:rFonts w:ascii="Times New Roman" w:eastAsia="Times New Roman" w:hAnsi="Times New Roman" w:cs="Times New Roman"/>
          <w:color w:val="auto"/>
          <w:sz w:val="24"/>
          <w:szCs w:val="24"/>
        </w:rPr>
        <w:t>framework</w:t>
      </w:r>
      <w:proofErr w:type="spellEnd"/>
      <w:r w:rsidR="00D373E4" w:rsidRPr="00962C1E">
        <w:rPr>
          <w:rFonts w:ascii="Times New Roman" w:eastAsia="Times New Roman" w:hAnsi="Times New Roman" w:cs="Times New Roman"/>
          <w:color w:val="auto"/>
          <w:sz w:val="24"/>
          <w:szCs w:val="24"/>
        </w:rPr>
        <w:t xml:space="preserve"> para el desarrollo rápido de aplicaciones web con Java y </w:t>
      </w:r>
      <w:proofErr w:type="spellStart"/>
      <w:r w:rsidR="00D373E4" w:rsidRPr="00962C1E">
        <w:rPr>
          <w:rFonts w:ascii="Times New Roman" w:eastAsia="Times New Roman" w:hAnsi="Times New Roman" w:cs="Times New Roman"/>
          <w:color w:val="auto"/>
          <w:sz w:val="24"/>
          <w:szCs w:val="24"/>
        </w:rPr>
        <w:t>Scala</w:t>
      </w:r>
      <w:proofErr w:type="spellEnd"/>
      <w:r w:rsidR="00D373E4" w:rsidRPr="00962C1E">
        <w:rPr>
          <w:rFonts w:ascii="Times New Roman" w:eastAsia="Times New Roman" w:hAnsi="Times New Roman" w:cs="Times New Roman"/>
          <w:color w:val="auto"/>
          <w:sz w:val="24"/>
          <w:szCs w:val="24"/>
        </w:rPr>
        <w:t xml:space="preserve">, está basado en el patrón </w:t>
      </w:r>
      <w:proofErr w:type="spellStart"/>
      <w:r w:rsidR="00D373E4" w:rsidRPr="00962C1E">
        <w:rPr>
          <w:rFonts w:ascii="Times New Roman" w:eastAsia="Times New Roman" w:hAnsi="Times New Roman" w:cs="Times New Roman"/>
          <w:color w:val="auto"/>
          <w:sz w:val="24"/>
          <w:szCs w:val="24"/>
        </w:rPr>
        <w:t>MVC</w:t>
      </w:r>
      <w:proofErr w:type="spellEnd"/>
      <w:r w:rsidR="00D373E4" w:rsidRPr="00962C1E">
        <w:rPr>
          <w:rFonts w:ascii="Times New Roman" w:eastAsia="Times New Roman" w:hAnsi="Times New Roman" w:cs="Times New Roman"/>
          <w:color w:val="auto"/>
          <w:sz w:val="24"/>
          <w:szCs w:val="24"/>
        </w:rPr>
        <w:t xml:space="preserve"> (Modelo, Vista, Controlador), agregando la filosofía de Convención sobre Configuración. Play! explota el modelo de desarrollo guiado por pruebas integrando </w:t>
      </w:r>
      <w:proofErr w:type="spellStart"/>
      <w:r w:rsidR="00D373E4" w:rsidRPr="00962C1E">
        <w:rPr>
          <w:rFonts w:ascii="Times New Roman" w:eastAsia="Times New Roman" w:hAnsi="Times New Roman" w:cs="Times New Roman"/>
          <w:color w:val="auto"/>
          <w:sz w:val="24"/>
          <w:szCs w:val="24"/>
        </w:rPr>
        <w:t>tests</w:t>
      </w:r>
      <w:proofErr w:type="spellEnd"/>
      <w:r w:rsidR="00D373E4" w:rsidRPr="00962C1E">
        <w:rPr>
          <w:rFonts w:ascii="Times New Roman" w:eastAsia="Times New Roman" w:hAnsi="Times New Roman" w:cs="Times New Roman"/>
          <w:color w:val="auto"/>
          <w:sz w:val="24"/>
          <w:szCs w:val="24"/>
        </w:rPr>
        <w:t xml:space="preserve"> unitarios con </w:t>
      </w:r>
      <w:proofErr w:type="spellStart"/>
      <w:r w:rsidR="00D373E4" w:rsidRPr="00962C1E">
        <w:rPr>
          <w:rFonts w:ascii="Times New Roman" w:eastAsia="Times New Roman" w:hAnsi="Times New Roman" w:cs="Times New Roman"/>
          <w:color w:val="auto"/>
          <w:sz w:val="24"/>
          <w:szCs w:val="24"/>
        </w:rPr>
        <w:t>JUnit</w:t>
      </w:r>
      <w:proofErr w:type="spellEnd"/>
      <w:r w:rsidR="00D373E4" w:rsidRPr="00962C1E">
        <w:rPr>
          <w:rFonts w:ascii="Times New Roman" w:eastAsia="Times New Roman" w:hAnsi="Times New Roman" w:cs="Times New Roman"/>
          <w:color w:val="auto"/>
          <w:sz w:val="24"/>
          <w:szCs w:val="24"/>
        </w:rPr>
        <w:t>. (</w:t>
      </w:r>
      <w:proofErr w:type="spellStart"/>
      <w:r w:rsidR="00D373E4" w:rsidRPr="00962C1E">
        <w:rPr>
          <w:rFonts w:ascii="Times New Roman" w:eastAsia="Times New Roman" w:hAnsi="Times New Roman" w:cs="Times New Roman"/>
          <w:color w:val="auto"/>
          <w:sz w:val="24"/>
          <w:szCs w:val="24"/>
        </w:rPr>
        <w:t>codecriticon.com</w:t>
      </w:r>
      <w:proofErr w:type="spellEnd"/>
      <w:r w:rsidR="00D373E4" w:rsidRPr="00962C1E">
        <w:rPr>
          <w:rFonts w:ascii="Times New Roman" w:eastAsia="Times New Roman" w:hAnsi="Times New Roman" w:cs="Times New Roman"/>
          <w:color w:val="auto"/>
          <w:sz w:val="24"/>
          <w:szCs w:val="24"/>
        </w:rPr>
        <w:t>, 2014)</w:t>
      </w:r>
    </w:p>
    <w:p w14:paraId="7458D4C2" w14:textId="5A77285E" w:rsidR="00C302E1" w:rsidRPr="00F46F99" w:rsidRDefault="00EC5087" w:rsidP="0069660A">
      <w:pPr>
        <w:spacing w:line="360" w:lineRule="auto"/>
        <w:jc w:val="both"/>
        <w:rPr>
          <w:rFonts w:ascii="Times New Roman" w:eastAsia="Times New Roman" w:hAnsi="Times New Roman" w:cs="Times New Roman"/>
          <w:color w:val="auto"/>
          <w:sz w:val="24"/>
          <w:szCs w:val="24"/>
        </w:rPr>
      </w:pPr>
      <w:r w:rsidRPr="00AC6A07">
        <w:rPr>
          <w:rFonts w:ascii="Times New Roman" w:eastAsia="Times New Roman" w:hAnsi="Times New Roman" w:cs="Times New Roman"/>
          <w:b/>
          <w:color w:val="auto"/>
          <w:sz w:val="24"/>
          <w:szCs w:val="24"/>
        </w:rPr>
        <w:t>Eclipse:</w:t>
      </w:r>
      <w:r w:rsidR="00AC6A07" w:rsidRPr="00AC6A07">
        <w:rPr>
          <w:rFonts w:ascii="Times New Roman" w:eastAsia="Times New Roman" w:hAnsi="Times New Roman" w:cs="Times New Roman"/>
          <w:b/>
          <w:color w:val="auto"/>
          <w:sz w:val="24"/>
          <w:szCs w:val="24"/>
        </w:rPr>
        <w:t xml:space="preserve"> </w:t>
      </w:r>
      <w:r w:rsidR="00AC6A07" w:rsidRPr="00962C1E">
        <w:rPr>
          <w:rFonts w:ascii="Times New Roman" w:eastAsia="Times New Roman" w:hAnsi="Times New Roman" w:cs="Times New Roman"/>
          <w:color w:val="auto"/>
          <w:sz w:val="24"/>
          <w:szCs w:val="24"/>
        </w:rPr>
        <w:t xml:space="preserve">Eclipse es una plataforma de desarrollo, diseñada para ser extendida de forma indefinida a través de </w:t>
      </w:r>
      <w:proofErr w:type="spellStart"/>
      <w:r w:rsidR="00AC6A07" w:rsidRPr="00962C1E">
        <w:rPr>
          <w:rFonts w:ascii="Times New Roman" w:eastAsia="Times New Roman" w:hAnsi="Times New Roman" w:cs="Times New Roman"/>
          <w:color w:val="auto"/>
          <w:sz w:val="24"/>
          <w:szCs w:val="24"/>
        </w:rPr>
        <w:t>plug-ins</w:t>
      </w:r>
      <w:proofErr w:type="spellEnd"/>
      <w:r w:rsidR="00AC6A07" w:rsidRPr="00962C1E">
        <w:rPr>
          <w:rFonts w:ascii="Times New Roman" w:eastAsia="Times New Roman" w:hAnsi="Times New Roman" w:cs="Times New Roman"/>
          <w:color w:val="auto"/>
          <w:sz w:val="24"/>
          <w:szCs w:val="24"/>
        </w:rPr>
        <w:t xml:space="preserve">. Fue concebida desde sus orígenes para convertirse en una plataforma de integración de herramientas de desarrollo. No tiene en mente un lenguaje específico, sino que es un IDE genérico, aunque goza de mucha popularidad entre la comunidad de desarrolladores del lenguaje Java usando el </w:t>
      </w:r>
      <w:proofErr w:type="spellStart"/>
      <w:r w:rsidR="00AC6A07" w:rsidRPr="00962C1E">
        <w:rPr>
          <w:rFonts w:ascii="Times New Roman" w:eastAsia="Times New Roman" w:hAnsi="Times New Roman" w:cs="Times New Roman"/>
          <w:color w:val="auto"/>
          <w:sz w:val="24"/>
          <w:szCs w:val="24"/>
        </w:rPr>
        <w:t>plug</w:t>
      </w:r>
      <w:proofErr w:type="spellEnd"/>
      <w:r w:rsidR="00AC6A07" w:rsidRPr="00962C1E">
        <w:rPr>
          <w:rFonts w:ascii="Times New Roman" w:eastAsia="Times New Roman" w:hAnsi="Times New Roman" w:cs="Times New Roman"/>
          <w:color w:val="auto"/>
          <w:sz w:val="24"/>
          <w:szCs w:val="24"/>
        </w:rPr>
        <w:t xml:space="preserve">-in </w:t>
      </w:r>
      <w:proofErr w:type="spellStart"/>
      <w:r w:rsidR="00AC6A07" w:rsidRPr="00962C1E">
        <w:rPr>
          <w:rFonts w:ascii="Times New Roman" w:eastAsia="Times New Roman" w:hAnsi="Times New Roman" w:cs="Times New Roman"/>
          <w:color w:val="auto"/>
          <w:sz w:val="24"/>
          <w:szCs w:val="24"/>
        </w:rPr>
        <w:t>JDT</w:t>
      </w:r>
      <w:proofErr w:type="spellEnd"/>
      <w:r w:rsidR="00AC6A07" w:rsidRPr="00962C1E">
        <w:rPr>
          <w:rFonts w:ascii="Times New Roman" w:eastAsia="Times New Roman" w:hAnsi="Times New Roman" w:cs="Times New Roman"/>
          <w:color w:val="auto"/>
          <w:sz w:val="24"/>
          <w:szCs w:val="24"/>
        </w:rPr>
        <w:t xml:space="preserve"> que viene incluido en la distribución estándar del IDE. (</w:t>
      </w:r>
      <w:proofErr w:type="spellStart"/>
      <w:r w:rsidR="00AC6A07" w:rsidRPr="00962C1E">
        <w:rPr>
          <w:rFonts w:ascii="Times New Roman" w:eastAsia="Times New Roman" w:hAnsi="Times New Roman" w:cs="Times New Roman"/>
          <w:color w:val="auto"/>
          <w:sz w:val="24"/>
          <w:szCs w:val="24"/>
        </w:rPr>
        <w:t>Damaia</w:t>
      </w:r>
      <w:proofErr w:type="spellEnd"/>
      <w:r w:rsidR="00AC6A07" w:rsidRPr="00962C1E">
        <w:rPr>
          <w:rFonts w:ascii="Times New Roman" w:eastAsia="Times New Roman" w:hAnsi="Times New Roman" w:cs="Times New Roman"/>
          <w:color w:val="auto"/>
          <w:sz w:val="24"/>
          <w:szCs w:val="24"/>
        </w:rPr>
        <w:t>, 2014)</w:t>
      </w:r>
    </w:p>
    <w:p w14:paraId="5F7BA971" w14:textId="2F8FEAE0" w:rsidR="00694761" w:rsidRPr="00962C1E" w:rsidRDefault="00694761" w:rsidP="00C302E1">
      <w:pPr>
        <w:pStyle w:val="Ttulo4"/>
        <w:widowControl/>
        <w:pBdr>
          <w:top w:val="none" w:sz="0" w:space="0" w:color="000000"/>
          <w:left w:val="none" w:sz="0" w:space="0" w:color="000000"/>
          <w:bottom w:val="none" w:sz="0" w:space="0" w:color="000000"/>
          <w:right w:val="none" w:sz="0" w:space="0" w:color="000000"/>
          <w:between w:val="none" w:sz="0" w:space="0" w:color="000000"/>
        </w:pBdr>
        <w:spacing w:after="0" w:line="360" w:lineRule="auto"/>
        <w:contextualSpacing w:val="0"/>
        <w:rPr>
          <w:rFonts w:ascii="Times New Roman" w:eastAsia="Times New Roman" w:hAnsi="Times New Roman" w:cs="Times New Roman"/>
          <w:color w:val="auto"/>
        </w:rPr>
      </w:pPr>
      <w:bookmarkStart w:id="190" w:name="_j9j4qslxexcq" w:colFirst="0" w:colLast="0"/>
      <w:bookmarkStart w:id="191" w:name="_Toc504985065"/>
      <w:bookmarkEnd w:id="190"/>
      <w:proofErr w:type="spellStart"/>
      <w:r w:rsidRPr="00962C1E">
        <w:rPr>
          <w:rFonts w:ascii="Times New Roman" w:eastAsia="Times New Roman" w:hAnsi="Times New Roman" w:cs="Times New Roman"/>
          <w:color w:val="auto"/>
        </w:rPr>
        <w:lastRenderedPageBreak/>
        <w:t>Submódulo</w:t>
      </w:r>
      <w:proofErr w:type="spellEnd"/>
      <w:r w:rsidRPr="00962C1E">
        <w:rPr>
          <w:rFonts w:ascii="Times New Roman" w:eastAsia="Times New Roman" w:hAnsi="Times New Roman" w:cs="Times New Roman"/>
          <w:color w:val="auto"/>
        </w:rPr>
        <w:t xml:space="preserve"> 1: Datos Generales</w:t>
      </w:r>
      <w:bookmarkEnd w:id="191"/>
    </w:p>
    <w:p w14:paraId="2620414C" w14:textId="77777777" w:rsidR="00694761" w:rsidRPr="00962C1E" w:rsidRDefault="0030071A" w:rsidP="00694761">
      <w:pPr>
        <w:pStyle w:val="Ttulo5"/>
        <w:widowControl/>
        <w:pBdr>
          <w:top w:val="none" w:sz="0" w:space="0" w:color="000000"/>
          <w:left w:val="none" w:sz="0" w:space="0" w:color="000000"/>
          <w:bottom w:val="none" w:sz="0" w:space="0" w:color="000000"/>
          <w:right w:val="none" w:sz="0" w:space="0" w:color="000000"/>
          <w:between w:val="none" w:sz="0" w:space="0" w:color="000000"/>
        </w:pBdr>
        <w:spacing w:after="200" w:line="240" w:lineRule="auto"/>
        <w:contextualSpacing w:val="0"/>
        <w:rPr>
          <w:rFonts w:ascii="Times New Roman" w:eastAsia="Times New Roman" w:hAnsi="Times New Roman" w:cs="Times New Roman"/>
          <w:color w:val="auto"/>
          <w:sz w:val="24"/>
          <w:szCs w:val="24"/>
        </w:rPr>
      </w:pPr>
      <w:bookmarkStart w:id="192" w:name="_7ep2rqek1yoz" w:colFirst="0" w:colLast="0"/>
      <w:bookmarkStart w:id="193" w:name="_Toc504985066"/>
      <w:bookmarkEnd w:id="192"/>
      <w:r w:rsidRPr="00962C1E">
        <w:rPr>
          <w:rFonts w:ascii="Times New Roman" w:eastAsia="Times New Roman" w:hAnsi="Times New Roman" w:cs="Times New Roman"/>
          <w:color w:val="auto"/>
          <w:sz w:val="24"/>
          <w:szCs w:val="24"/>
        </w:rPr>
        <w:t>SPRINT N° 1</w:t>
      </w:r>
      <w:r w:rsidR="00694761" w:rsidRPr="00962C1E">
        <w:rPr>
          <w:rFonts w:ascii="Times New Roman" w:eastAsia="Times New Roman" w:hAnsi="Times New Roman" w:cs="Times New Roman"/>
          <w:color w:val="auto"/>
          <w:sz w:val="24"/>
          <w:szCs w:val="24"/>
        </w:rPr>
        <w:t>:</w:t>
      </w:r>
      <w:bookmarkEnd w:id="193"/>
    </w:p>
    <w:p w14:paraId="3E75D401" w14:textId="588DEC36" w:rsidR="00694761" w:rsidRDefault="008B357B" w:rsidP="002D1618">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jc w:val="both"/>
        <w:rPr>
          <w:ins w:id="194" w:author="acevallo" w:date="2018-01-26T15:50:00Z"/>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En la Grafico</w:t>
      </w:r>
      <w:r w:rsidR="00694761" w:rsidRPr="00962C1E">
        <w:rPr>
          <w:rFonts w:ascii="Times New Roman" w:eastAsia="Times New Roman" w:hAnsi="Times New Roman" w:cs="Times New Roman"/>
          <w:color w:val="auto"/>
          <w:sz w:val="24"/>
          <w:szCs w:val="24"/>
        </w:rPr>
        <w:t xml:space="preserve"> N°</w:t>
      </w:r>
      <w:r w:rsidR="002D1618">
        <w:rPr>
          <w:rFonts w:ascii="Times New Roman" w:eastAsia="Times New Roman" w:hAnsi="Times New Roman" w:cs="Times New Roman"/>
          <w:color w:val="auto"/>
          <w:sz w:val="24"/>
          <w:szCs w:val="24"/>
        </w:rPr>
        <w:t xml:space="preserve"> 19</w:t>
      </w:r>
      <w:r>
        <w:rPr>
          <w:rFonts w:ascii="Times New Roman" w:eastAsia="Times New Roman" w:hAnsi="Times New Roman" w:cs="Times New Roman"/>
          <w:color w:val="auto"/>
          <w:sz w:val="24"/>
          <w:szCs w:val="24"/>
        </w:rPr>
        <w:t xml:space="preserve"> </w:t>
      </w:r>
      <w:r w:rsidR="00694761" w:rsidRPr="00962C1E">
        <w:rPr>
          <w:rFonts w:ascii="Times New Roman" w:eastAsia="Times New Roman" w:hAnsi="Times New Roman" w:cs="Times New Roman"/>
          <w:color w:val="auto"/>
          <w:sz w:val="24"/>
          <w:szCs w:val="24"/>
        </w:rPr>
        <w:t xml:space="preserve">se muestra la interfaz de la tarea de Visualización de </w:t>
      </w:r>
      <w:r>
        <w:rPr>
          <w:rFonts w:ascii="Times New Roman" w:eastAsia="Times New Roman" w:hAnsi="Times New Roman" w:cs="Times New Roman"/>
          <w:color w:val="auto"/>
          <w:sz w:val="24"/>
          <w:szCs w:val="24"/>
        </w:rPr>
        <w:t xml:space="preserve">Información de la ubicación de </w:t>
      </w:r>
      <w:r w:rsidR="00694761" w:rsidRPr="00962C1E">
        <w:rPr>
          <w:rFonts w:ascii="Times New Roman" w:eastAsia="Times New Roman" w:hAnsi="Times New Roman" w:cs="Times New Roman"/>
          <w:color w:val="auto"/>
          <w:sz w:val="24"/>
          <w:szCs w:val="24"/>
        </w:rPr>
        <w:t>la provincia de Cotopaxi.</w:t>
      </w:r>
      <w:r w:rsidR="00A250D8">
        <w:rPr>
          <w:rFonts w:ascii="Times New Roman" w:eastAsia="Times New Roman" w:hAnsi="Times New Roman" w:cs="Times New Roman"/>
          <w:color w:val="auto"/>
          <w:sz w:val="24"/>
          <w:szCs w:val="24"/>
        </w:rPr>
        <w:t xml:space="preserve"> Al seleccionar la opción de inicio se presenta la información de la población, extensión territorial, rango altitudinal y límites de la provincia.</w:t>
      </w:r>
    </w:p>
    <w:p w14:paraId="79209874" w14:textId="606EBA66" w:rsidR="00C302E1" w:rsidRDefault="00E921E7" w:rsidP="00E921E7">
      <w:pPr>
        <w:pStyle w:val="Epgrafe"/>
        <w:keepNext/>
        <w:spacing w:after="0"/>
        <w:jc w:val="center"/>
        <w:rPr>
          <w:rFonts w:cs="Times New Roman"/>
        </w:rPr>
      </w:pPr>
      <w:bookmarkStart w:id="195" w:name="_Toc504983093"/>
      <w:r w:rsidRPr="00E921E7">
        <w:rPr>
          <w:rFonts w:cs="Times New Roman"/>
          <w:b/>
        </w:rPr>
        <w:t xml:space="preserve">Grafico </w:t>
      </w:r>
      <w:r w:rsidRPr="00E921E7">
        <w:rPr>
          <w:rFonts w:cs="Times New Roman"/>
          <w:b/>
        </w:rPr>
        <w:fldChar w:fldCharType="begin"/>
      </w:r>
      <w:r w:rsidRPr="00E921E7">
        <w:rPr>
          <w:rFonts w:cs="Times New Roman"/>
          <w:b/>
        </w:rPr>
        <w:instrText xml:space="preserve"> SEQ Grafico \* ARABIC </w:instrText>
      </w:r>
      <w:r w:rsidRPr="00E921E7">
        <w:rPr>
          <w:rFonts w:cs="Times New Roman"/>
          <w:b/>
        </w:rPr>
        <w:fldChar w:fldCharType="separate"/>
      </w:r>
      <w:r w:rsidR="00A46DA0">
        <w:rPr>
          <w:rFonts w:cs="Times New Roman"/>
          <w:b/>
          <w:noProof/>
        </w:rPr>
        <w:t>19</w:t>
      </w:r>
      <w:r w:rsidRPr="00E921E7">
        <w:rPr>
          <w:rFonts w:cs="Times New Roman"/>
          <w:b/>
        </w:rPr>
        <w:fldChar w:fldCharType="end"/>
      </w:r>
      <w:r w:rsidRPr="00E921E7">
        <w:rPr>
          <w:rFonts w:cs="Times New Roman"/>
          <w:b/>
        </w:rPr>
        <w:t>.</w:t>
      </w:r>
      <w:r w:rsidRPr="00E921E7">
        <w:rPr>
          <w:rFonts w:cs="Times New Roman"/>
        </w:rPr>
        <w:t xml:space="preserve"> Información de la Ubicación de la Provincia de </w:t>
      </w:r>
      <w:r w:rsidR="00C302E1" w:rsidRPr="00E921E7">
        <w:rPr>
          <w:rFonts w:cs="Times New Roman"/>
        </w:rPr>
        <w:t>Cotopax</w:t>
      </w:r>
      <w:r w:rsidR="00C302E1">
        <w:rPr>
          <w:rFonts w:cs="Times New Roman"/>
        </w:rPr>
        <w:t>i</w:t>
      </w:r>
      <w:bookmarkEnd w:id="195"/>
    </w:p>
    <w:p w14:paraId="1F4791DA" w14:textId="59F07761" w:rsidR="00694761" w:rsidRPr="00962C1E" w:rsidRDefault="00E921E7" w:rsidP="00E921E7">
      <w:pPr>
        <w:pStyle w:val="Epgrafe"/>
        <w:keepNext/>
        <w:spacing w:after="0"/>
        <w:jc w:val="center"/>
        <w:rPr>
          <w:rFonts w:eastAsia="Times New Roman" w:cs="Times New Roman"/>
          <w:sz w:val="24"/>
          <w:szCs w:val="24"/>
        </w:rPr>
      </w:pPr>
      <w:r w:rsidRPr="00E921E7">
        <w:rPr>
          <w:rFonts w:cs="Times New Roman"/>
        </w:rPr>
        <w:t>.</w:t>
      </w:r>
      <w:r w:rsidR="00694761" w:rsidRPr="00962C1E">
        <w:rPr>
          <w:rFonts w:eastAsia="Times New Roman" w:cs="Times New Roman"/>
          <w:noProof/>
          <w:sz w:val="24"/>
          <w:szCs w:val="24"/>
        </w:rPr>
        <w:drawing>
          <wp:inline distT="114300" distB="114300" distL="114300" distR="114300" wp14:anchorId="5E97EB87" wp14:editId="132C49C8">
            <wp:extent cx="1440000" cy="2160000"/>
            <wp:effectExtent l="0" t="0" r="8255" b="0"/>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1440000" cy="2160000"/>
                    </a:xfrm>
                    <a:prstGeom prst="rect">
                      <a:avLst/>
                    </a:prstGeom>
                    <a:ln/>
                  </pic:spPr>
                </pic:pic>
              </a:graphicData>
            </a:graphic>
          </wp:inline>
        </w:drawing>
      </w:r>
    </w:p>
    <w:p w14:paraId="17B32B98" w14:textId="77777777" w:rsidR="00694761" w:rsidRPr="00E921E7" w:rsidRDefault="00E921E7" w:rsidP="00E921E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20"/>
          <w:szCs w:val="24"/>
        </w:rPr>
      </w:pPr>
      <w:r>
        <w:rPr>
          <w:rFonts w:ascii="Times New Roman" w:eastAsia="Times New Roman" w:hAnsi="Times New Roman" w:cs="Times New Roman"/>
          <w:b/>
          <w:color w:val="auto"/>
          <w:sz w:val="20"/>
          <w:szCs w:val="24"/>
        </w:rPr>
        <w:t xml:space="preserve">                                                    </w:t>
      </w:r>
      <w:r w:rsidR="00694761" w:rsidRPr="00E921E7">
        <w:rPr>
          <w:rFonts w:ascii="Times New Roman" w:eastAsia="Times New Roman" w:hAnsi="Times New Roman" w:cs="Times New Roman"/>
          <w:b/>
          <w:color w:val="auto"/>
          <w:sz w:val="20"/>
          <w:szCs w:val="24"/>
        </w:rPr>
        <w:t>Elaborado por:</w:t>
      </w:r>
      <w:r w:rsidR="00694761" w:rsidRPr="00E921E7">
        <w:rPr>
          <w:rFonts w:ascii="Times New Roman" w:eastAsia="Times New Roman" w:hAnsi="Times New Roman" w:cs="Times New Roman"/>
          <w:color w:val="auto"/>
          <w:sz w:val="20"/>
          <w:szCs w:val="24"/>
        </w:rPr>
        <w:t xml:space="preserve"> Los investigadores</w:t>
      </w:r>
    </w:p>
    <w:p w14:paraId="4F9C2010" w14:textId="3CAF5AEA" w:rsidR="00694761" w:rsidRPr="00962C1E" w:rsidRDefault="00694761" w:rsidP="002D1618">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En la </w:t>
      </w:r>
      <w:r w:rsidR="008B357B">
        <w:rPr>
          <w:rFonts w:ascii="Times New Roman" w:eastAsia="Times New Roman" w:hAnsi="Times New Roman" w:cs="Times New Roman"/>
          <w:color w:val="auto"/>
          <w:sz w:val="24"/>
          <w:szCs w:val="24"/>
        </w:rPr>
        <w:t>Grafico</w:t>
      </w:r>
      <w:r w:rsidR="008B357B" w:rsidRPr="00962C1E">
        <w:rPr>
          <w:rFonts w:ascii="Times New Roman" w:eastAsia="Times New Roman" w:hAnsi="Times New Roman" w:cs="Times New Roman"/>
          <w:color w:val="auto"/>
          <w:sz w:val="24"/>
          <w:szCs w:val="24"/>
        </w:rPr>
        <w:t xml:space="preserve"> N°</w:t>
      </w:r>
      <w:r w:rsidR="002D1618">
        <w:rPr>
          <w:rFonts w:ascii="Times New Roman" w:eastAsia="Times New Roman" w:hAnsi="Times New Roman" w:cs="Times New Roman"/>
          <w:color w:val="auto"/>
          <w:sz w:val="24"/>
          <w:szCs w:val="24"/>
        </w:rPr>
        <w:t xml:space="preserve"> 20</w:t>
      </w:r>
      <w:r w:rsidRPr="00962C1E">
        <w:rPr>
          <w:rFonts w:ascii="Times New Roman" w:eastAsia="Times New Roman" w:hAnsi="Times New Roman" w:cs="Times New Roman"/>
          <w:color w:val="auto"/>
          <w:sz w:val="24"/>
          <w:szCs w:val="24"/>
        </w:rPr>
        <w:t xml:space="preserve"> se muestra la interfaz de la tarea de Visualización de Información de simbologías turísticas de la provi</w:t>
      </w:r>
      <w:r w:rsidR="00A250D8">
        <w:rPr>
          <w:rFonts w:ascii="Times New Roman" w:eastAsia="Times New Roman" w:hAnsi="Times New Roman" w:cs="Times New Roman"/>
          <w:color w:val="auto"/>
          <w:sz w:val="24"/>
          <w:szCs w:val="24"/>
        </w:rPr>
        <w:t>ncia de Cotopaxi. En la opción de simbología se puede visualizar un menú a la izquierda en donde se encuentran los símbolos turísticos y a la derecha aparece la descripción de acuerdo al símbolo seleccionado.</w:t>
      </w:r>
    </w:p>
    <w:p w14:paraId="50727B62" w14:textId="77777777" w:rsidR="00AA7FEA" w:rsidRDefault="00E921E7" w:rsidP="00AA7FEA">
      <w:pPr>
        <w:pStyle w:val="Epgrafe"/>
        <w:keepNext/>
        <w:spacing w:after="0"/>
        <w:jc w:val="center"/>
        <w:rPr>
          <w:rFonts w:cs="Times New Roman"/>
        </w:rPr>
      </w:pPr>
      <w:bookmarkStart w:id="196" w:name="_Toc504983094"/>
      <w:r w:rsidRPr="00E921E7">
        <w:rPr>
          <w:rFonts w:cs="Times New Roman"/>
          <w:b/>
        </w:rPr>
        <w:t xml:space="preserve">Grafico </w:t>
      </w:r>
      <w:r w:rsidRPr="00E921E7">
        <w:rPr>
          <w:rFonts w:cs="Times New Roman"/>
          <w:b/>
        </w:rPr>
        <w:fldChar w:fldCharType="begin"/>
      </w:r>
      <w:r w:rsidRPr="00E921E7">
        <w:rPr>
          <w:rFonts w:cs="Times New Roman"/>
          <w:b/>
        </w:rPr>
        <w:instrText xml:space="preserve"> SEQ Grafico \* ARABIC </w:instrText>
      </w:r>
      <w:r w:rsidRPr="00E921E7">
        <w:rPr>
          <w:rFonts w:cs="Times New Roman"/>
          <w:b/>
        </w:rPr>
        <w:fldChar w:fldCharType="separate"/>
      </w:r>
      <w:r w:rsidR="00A46DA0">
        <w:rPr>
          <w:rFonts w:cs="Times New Roman"/>
          <w:b/>
          <w:noProof/>
        </w:rPr>
        <w:t>20</w:t>
      </w:r>
      <w:r w:rsidRPr="00E921E7">
        <w:rPr>
          <w:rFonts w:cs="Times New Roman"/>
          <w:b/>
        </w:rPr>
        <w:fldChar w:fldCharType="end"/>
      </w:r>
      <w:r w:rsidRPr="00E921E7">
        <w:rPr>
          <w:rFonts w:cs="Times New Roman"/>
          <w:b/>
        </w:rPr>
        <w:t>.</w:t>
      </w:r>
      <w:r w:rsidRPr="00E921E7">
        <w:rPr>
          <w:rFonts w:cs="Times New Roman"/>
        </w:rPr>
        <w:t xml:space="preserve"> Información de la Simbologías Turísticas de la Provincia de Cotopaxi</w:t>
      </w:r>
    </w:p>
    <w:p w14:paraId="3386E858" w14:textId="52F44D92" w:rsidR="00E921E7" w:rsidRDefault="00E921E7" w:rsidP="00AA7FEA">
      <w:pPr>
        <w:pStyle w:val="Epgrafe"/>
        <w:keepNext/>
        <w:spacing w:after="0"/>
        <w:jc w:val="center"/>
        <w:rPr>
          <w:rFonts w:cs="Times New Roman"/>
        </w:rPr>
      </w:pPr>
      <w:r w:rsidRPr="00E921E7">
        <w:rPr>
          <w:rFonts w:cs="Times New Roman"/>
        </w:rPr>
        <w:t>.</w:t>
      </w:r>
      <w:r w:rsidR="00694761" w:rsidRPr="00962C1E">
        <w:rPr>
          <w:rFonts w:eastAsia="Times New Roman" w:cs="Times New Roman"/>
          <w:i w:val="0"/>
          <w:noProof/>
          <w:sz w:val="24"/>
          <w:szCs w:val="24"/>
        </w:rPr>
        <w:drawing>
          <wp:inline distT="114300" distB="114300" distL="114300" distR="114300" wp14:anchorId="5E29B44F" wp14:editId="07DF3EFF">
            <wp:extent cx="1440000" cy="2160000"/>
            <wp:effectExtent l="0" t="0" r="8255"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a:srcRect/>
                    <a:stretch>
                      <a:fillRect/>
                    </a:stretch>
                  </pic:blipFill>
                  <pic:spPr>
                    <a:xfrm>
                      <a:off x="0" y="0"/>
                      <a:ext cx="1440000" cy="2160000"/>
                    </a:xfrm>
                    <a:prstGeom prst="rect">
                      <a:avLst/>
                    </a:prstGeom>
                    <a:ln/>
                  </pic:spPr>
                </pic:pic>
              </a:graphicData>
            </a:graphic>
          </wp:inline>
        </w:drawing>
      </w:r>
      <w:bookmarkEnd w:id="196"/>
    </w:p>
    <w:p w14:paraId="598C4C56" w14:textId="77777777" w:rsidR="00694761" w:rsidRPr="00E921E7" w:rsidRDefault="00694761" w:rsidP="00AA7FEA">
      <w:pPr>
        <w:pStyle w:val="Epgrafe"/>
        <w:keepNext/>
        <w:spacing w:after="0"/>
        <w:ind w:left="2124" w:firstLine="708"/>
        <w:rPr>
          <w:rFonts w:eastAsia="Times New Roman" w:cs="Times New Roman"/>
          <w:i w:val="0"/>
          <w:szCs w:val="24"/>
        </w:rPr>
      </w:pPr>
      <w:r w:rsidRPr="00E921E7">
        <w:rPr>
          <w:rFonts w:eastAsia="Times New Roman" w:cs="Times New Roman"/>
          <w:b/>
          <w:szCs w:val="24"/>
        </w:rPr>
        <w:t>Elaborado por:</w:t>
      </w:r>
      <w:r w:rsidRPr="00E921E7">
        <w:rPr>
          <w:rFonts w:eastAsia="Times New Roman" w:cs="Times New Roman"/>
          <w:szCs w:val="24"/>
        </w:rPr>
        <w:t xml:space="preserve"> Los investigadores</w:t>
      </w:r>
    </w:p>
    <w:p w14:paraId="7D71CAEB" w14:textId="77777777" w:rsidR="00AA7FEA" w:rsidRDefault="00AA7FEA" w:rsidP="00694761">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rPr>
          <w:rFonts w:ascii="Times New Roman" w:eastAsia="Times New Roman" w:hAnsi="Times New Roman" w:cs="Times New Roman"/>
          <w:color w:val="auto"/>
          <w:sz w:val="24"/>
          <w:szCs w:val="24"/>
        </w:rPr>
      </w:pPr>
    </w:p>
    <w:p w14:paraId="7343BC3F" w14:textId="77777777" w:rsidR="00AA7FEA" w:rsidRDefault="00AA7FEA" w:rsidP="00694761">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rPr>
          <w:rFonts w:ascii="Times New Roman" w:eastAsia="Times New Roman" w:hAnsi="Times New Roman" w:cs="Times New Roman"/>
          <w:color w:val="auto"/>
          <w:sz w:val="24"/>
          <w:szCs w:val="24"/>
        </w:rPr>
      </w:pPr>
    </w:p>
    <w:p w14:paraId="76596D4F" w14:textId="7E191923" w:rsidR="00694761" w:rsidRPr="00962C1E" w:rsidRDefault="00420F40" w:rsidP="00694761">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lastRenderedPageBreak/>
        <w:t>En la</w:t>
      </w:r>
      <w:r w:rsidR="00694761" w:rsidRPr="00962C1E">
        <w:rPr>
          <w:rFonts w:ascii="Times New Roman" w:eastAsia="Times New Roman" w:hAnsi="Times New Roman" w:cs="Times New Roman"/>
          <w:color w:val="auto"/>
          <w:sz w:val="24"/>
          <w:szCs w:val="24"/>
        </w:rPr>
        <w:t xml:space="preserve"> </w:t>
      </w:r>
      <w:r w:rsidR="008B357B">
        <w:rPr>
          <w:rFonts w:ascii="Times New Roman" w:eastAsia="Times New Roman" w:hAnsi="Times New Roman" w:cs="Times New Roman"/>
          <w:color w:val="auto"/>
          <w:sz w:val="24"/>
          <w:szCs w:val="24"/>
        </w:rPr>
        <w:t>Grafico</w:t>
      </w:r>
      <w:r w:rsidR="008B357B" w:rsidRPr="00962C1E">
        <w:rPr>
          <w:rFonts w:ascii="Times New Roman" w:eastAsia="Times New Roman" w:hAnsi="Times New Roman" w:cs="Times New Roman"/>
          <w:color w:val="auto"/>
          <w:sz w:val="24"/>
          <w:szCs w:val="24"/>
        </w:rPr>
        <w:t xml:space="preserve"> N°</w:t>
      </w:r>
      <w:r w:rsidR="002D1618">
        <w:rPr>
          <w:rFonts w:ascii="Times New Roman" w:eastAsia="Times New Roman" w:hAnsi="Times New Roman" w:cs="Times New Roman"/>
          <w:color w:val="auto"/>
          <w:sz w:val="24"/>
          <w:szCs w:val="24"/>
        </w:rPr>
        <w:t xml:space="preserve"> 21</w:t>
      </w:r>
      <w:r>
        <w:rPr>
          <w:rFonts w:ascii="Times New Roman" w:eastAsia="Times New Roman" w:hAnsi="Times New Roman" w:cs="Times New Roman"/>
          <w:color w:val="auto"/>
          <w:sz w:val="24"/>
          <w:szCs w:val="24"/>
        </w:rPr>
        <w:t xml:space="preserve"> </w:t>
      </w:r>
      <w:r w:rsidR="00694761" w:rsidRPr="00962C1E">
        <w:rPr>
          <w:rFonts w:ascii="Times New Roman" w:eastAsia="Times New Roman" w:hAnsi="Times New Roman" w:cs="Times New Roman"/>
          <w:color w:val="auto"/>
          <w:sz w:val="24"/>
          <w:szCs w:val="24"/>
        </w:rPr>
        <w:t xml:space="preserve">se muestra la interfaz </w:t>
      </w:r>
      <w:r>
        <w:rPr>
          <w:rFonts w:ascii="Times New Roman" w:eastAsia="Times New Roman" w:hAnsi="Times New Roman" w:cs="Times New Roman"/>
          <w:color w:val="auto"/>
          <w:sz w:val="24"/>
          <w:szCs w:val="24"/>
        </w:rPr>
        <w:t>de las Fechas importantes. Al seleccionar la opción de Calendario se puede visualizar los botones con cada Cantón los cuales permitirán acceder a las fecha</w:t>
      </w:r>
      <w:r w:rsidR="0069660A">
        <w:rPr>
          <w:rFonts w:ascii="Times New Roman" w:eastAsia="Times New Roman" w:hAnsi="Times New Roman" w:cs="Times New Roman"/>
          <w:color w:val="auto"/>
          <w:sz w:val="24"/>
          <w:szCs w:val="24"/>
        </w:rPr>
        <w:t>s</w:t>
      </w:r>
      <w:r>
        <w:rPr>
          <w:rFonts w:ascii="Times New Roman" w:eastAsia="Times New Roman" w:hAnsi="Times New Roman" w:cs="Times New Roman"/>
          <w:color w:val="auto"/>
          <w:sz w:val="24"/>
          <w:szCs w:val="24"/>
        </w:rPr>
        <w:t xml:space="preserve"> importantes.</w:t>
      </w:r>
    </w:p>
    <w:p w14:paraId="5FC36962" w14:textId="76BA4972" w:rsidR="00E921E7" w:rsidRDefault="00E921E7" w:rsidP="00E921E7">
      <w:pPr>
        <w:pStyle w:val="Epgrafe"/>
        <w:keepNext/>
        <w:spacing w:after="0"/>
        <w:jc w:val="center"/>
        <w:rPr>
          <w:rFonts w:cs="Times New Roman"/>
        </w:rPr>
      </w:pPr>
      <w:bookmarkStart w:id="197" w:name="_Toc504983095"/>
      <w:r w:rsidRPr="00E921E7">
        <w:rPr>
          <w:rFonts w:cs="Times New Roman"/>
          <w:b/>
        </w:rPr>
        <w:t xml:space="preserve">Grafico </w:t>
      </w:r>
      <w:r w:rsidRPr="00E921E7">
        <w:rPr>
          <w:rFonts w:cs="Times New Roman"/>
          <w:b/>
        </w:rPr>
        <w:fldChar w:fldCharType="begin"/>
      </w:r>
      <w:r w:rsidRPr="00E921E7">
        <w:rPr>
          <w:rFonts w:cs="Times New Roman"/>
          <w:b/>
        </w:rPr>
        <w:instrText xml:space="preserve"> SEQ Grafico \* ARABIC </w:instrText>
      </w:r>
      <w:r w:rsidRPr="00E921E7">
        <w:rPr>
          <w:rFonts w:cs="Times New Roman"/>
          <w:b/>
        </w:rPr>
        <w:fldChar w:fldCharType="separate"/>
      </w:r>
      <w:r w:rsidR="00A46DA0">
        <w:rPr>
          <w:rFonts w:cs="Times New Roman"/>
          <w:b/>
          <w:noProof/>
        </w:rPr>
        <w:t>21</w:t>
      </w:r>
      <w:r w:rsidRPr="00E921E7">
        <w:rPr>
          <w:rFonts w:cs="Times New Roman"/>
          <w:b/>
        </w:rPr>
        <w:fldChar w:fldCharType="end"/>
      </w:r>
      <w:r w:rsidRPr="00E921E7">
        <w:rPr>
          <w:rFonts w:cs="Times New Roman"/>
          <w:b/>
        </w:rPr>
        <w:t>.</w:t>
      </w:r>
      <w:r w:rsidRPr="00E921E7">
        <w:rPr>
          <w:rFonts w:cs="Times New Roman"/>
        </w:rPr>
        <w:t xml:space="preserve"> Menú de Cantones para la Festividades.</w:t>
      </w:r>
      <w:bookmarkEnd w:id="197"/>
    </w:p>
    <w:p w14:paraId="66AEADD7" w14:textId="77777777" w:rsidR="00694761" w:rsidRPr="00E921E7" w:rsidRDefault="00694761" w:rsidP="00E921E7">
      <w:pPr>
        <w:pStyle w:val="Epgrafe"/>
        <w:keepNext/>
        <w:spacing w:after="0"/>
        <w:jc w:val="center"/>
        <w:rPr>
          <w:rFonts w:eastAsia="Times New Roman" w:cs="Times New Roman"/>
          <w:i w:val="0"/>
          <w:szCs w:val="24"/>
        </w:rPr>
      </w:pPr>
      <w:r w:rsidRPr="00962C1E">
        <w:rPr>
          <w:rFonts w:eastAsia="Times New Roman" w:cs="Times New Roman"/>
          <w:i w:val="0"/>
          <w:noProof/>
          <w:sz w:val="24"/>
          <w:szCs w:val="24"/>
        </w:rPr>
        <w:drawing>
          <wp:inline distT="114300" distB="114300" distL="114300" distR="114300" wp14:anchorId="26930D7D" wp14:editId="6833ED73">
            <wp:extent cx="1440000" cy="2160000"/>
            <wp:effectExtent l="0" t="0" r="8255" b="0"/>
            <wp:docPr id="3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8"/>
                    <a:srcRect/>
                    <a:stretch>
                      <a:fillRect/>
                    </a:stretch>
                  </pic:blipFill>
                  <pic:spPr>
                    <a:xfrm>
                      <a:off x="0" y="0"/>
                      <a:ext cx="1440000" cy="2160000"/>
                    </a:xfrm>
                    <a:prstGeom prst="rect">
                      <a:avLst/>
                    </a:prstGeom>
                    <a:ln/>
                  </pic:spPr>
                </pic:pic>
              </a:graphicData>
            </a:graphic>
          </wp:inline>
        </w:drawing>
      </w:r>
    </w:p>
    <w:p w14:paraId="564FF7C2" w14:textId="7EF6BEDF" w:rsidR="00694761" w:rsidRDefault="00694761" w:rsidP="00E921E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Times New Roman" w:eastAsia="Times New Roman" w:hAnsi="Times New Roman" w:cs="Times New Roman"/>
          <w:color w:val="auto"/>
          <w:sz w:val="18"/>
          <w:szCs w:val="24"/>
        </w:rPr>
      </w:pPr>
      <w:r w:rsidRPr="00E921E7">
        <w:rPr>
          <w:rFonts w:ascii="Times New Roman" w:eastAsia="Times New Roman" w:hAnsi="Times New Roman" w:cs="Times New Roman"/>
          <w:b/>
          <w:color w:val="auto"/>
          <w:sz w:val="18"/>
          <w:szCs w:val="24"/>
        </w:rPr>
        <w:t>Elaborado por:</w:t>
      </w:r>
      <w:r w:rsidRPr="00E921E7">
        <w:rPr>
          <w:rFonts w:ascii="Times New Roman" w:eastAsia="Times New Roman" w:hAnsi="Times New Roman" w:cs="Times New Roman"/>
          <w:color w:val="auto"/>
          <w:sz w:val="18"/>
          <w:szCs w:val="24"/>
        </w:rPr>
        <w:t xml:space="preserve"> Los investigadores</w:t>
      </w:r>
    </w:p>
    <w:p w14:paraId="5B056E84" w14:textId="77777777" w:rsidR="002D1618" w:rsidRDefault="002D1618" w:rsidP="00E921E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Times New Roman" w:eastAsia="Times New Roman" w:hAnsi="Times New Roman" w:cs="Times New Roman"/>
          <w:color w:val="auto"/>
          <w:sz w:val="18"/>
          <w:szCs w:val="24"/>
        </w:rPr>
      </w:pPr>
    </w:p>
    <w:p w14:paraId="5554DFAF" w14:textId="50335216" w:rsidR="00420F40" w:rsidRDefault="002D1618" w:rsidP="00420F4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Cs w:val="24"/>
        </w:rPr>
      </w:pPr>
      <w:r>
        <w:rPr>
          <w:rFonts w:ascii="Times New Roman" w:eastAsia="Times New Roman" w:hAnsi="Times New Roman" w:cs="Times New Roman"/>
          <w:color w:val="auto"/>
          <w:szCs w:val="24"/>
        </w:rPr>
        <w:t>En el Gráfico 22</w:t>
      </w:r>
      <w:r w:rsidR="00420F40">
        <w:rPr>
          <w:rFonts w:ascii="Times New Roman" w:eastAsia="Times New Roman" w:hAnsi="Times New Roman" w:cs="Times New Roman"/>
          <w:color w:val="auto"/>
          <w:szCs w:val="24"/>
        </w:rPr>
        <w:t xml:space="preserve"> se puede visualizar las fechas importantes por cantón. En donde muestra el nombre del acontecimiento, el lugar y el mes en donde se lo realiza.</w:t>
      </w:r>
    </w:p>
    <w:p w14:paraId="7A336048" w14:textId="77777777" w:rsidR="002D1618" w:rsidRPr="00420F40" w:rsidRDefault="002D1618" w:rsidP="00420F4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Cs w:val="24"/>
        </w:rPr>
      </w:pPr>
    </w:p>
    <w:p w14:paraId="54E0A178" w14:textId="25EB2450" w:rsidR="00E921E7" w:rsidRDefault="00E921E7" w:rsidP="00E921E7">
      <w:pPr>
        <w:pStyle w:val="Epgrafe"/>
        <w:keepNext/>
        <w:spacing w:after="0"/>
        <w:jc w:val="center"/>
        <w:rPr>
          <w:rFonts w:cs="Times New Roman"/>
        </w:rPr>
      </w:pPr>
      <w:bookmarkStart w:id="198" w:name="_Toc504983096"/>
      <w:r w:rsidRPr="004B1DFD">
        <w:rPr>
          <w:rFonts w:cs="Times New Roman"/>
          <w:b/>
        </w:rPr>
        <w:t xml:space="preserve">Grafico </w:t>
      </w:r>
      <w:r w:rsidRPr="004B1DFD">
        <w:rPr>
          <w:rFonts w:cs="Times New Roman"/>
          <w:b/>
        </w:rPr>
        <w:fldChar w:fldCharType="begin"/>
      </w:r>
      <w:r w:rsidRPr="004B1DFD">
        <w:rPr>
          <w:rFonts w:cs="Times New Roman"/>
          <w:b/>
        </w:rPr>
        <w:instrText xml:space="preserve"> SEQ Grafico \* ARABIC </w:instrText>
      </w:r>
      <w:r w:rsidRPr="004B1DFD">
        <w:rPr>
          <w:rFonts w:cs="Times New Roman"/>
          <w:b/>
        </w:rPr>
        <w:fldChar w:fldCharType="separate"/>
      </w:r>
      <w:r w:rsidR="00A46DA0">
        <w:rPr>
          <w:rFonts w:cs="Times New Roman"/>
          <w:b/>
          <w:noProof/>
        </w:rPr>
        <w:t>22</w:t>
      </w:r>
      <w:r w:rsidRPr="004B1DFD">
        <w:rPr>
          <w:rFonts w:cs="Times New Roman"/>
          <w:b/>
        </w:rPr>
        <w:fldChar w:fldCharType="end"/>
      </w:r>
      <w:r w:rsidRPr="00E921E7">
        <w:rPr>
          <w:rFonts w:cs="Times New Roman"/>
        </w:rPr>
        <w:t>.  Información de la Festividades Importantes por Cantón.</w:t>
      </w:r>
      <w:bookmarkEnd w:id="198"/>
    </w:p>
    <w:p w14:paraId="489F6A2F" w14:textId="77777777" w:rsidR="00694761" w:rsidRPr="00E921E7" w:rsidRDefault="00694761" w:rsidP="00E921E7">
      <w:pPr>
        <w:pStyle w:val="Epgrafe"/>
        <w:keepNext/>
        <w:spacing w:after="0"/>
        <w:jc w:val="center"/>
        <w:rPr>
          <w:rFonts w:eastAsia="Times New Roman" w:cs="Times New Roman"/>
          <w:i w:val="0"/>
          <w:sz w:val="22"/>
          <w:szCs w:val="24"/>
        </w:rPr>
      </w:pPr>
      <w:r w:rsidRPr="00E921E7">
        <w:rPr>
          <w:rFonts w:eastAsia="Times New Roman" w:cs="Times New Roman"/>
          <w:i w:val="0"/>
          <w:noProof/>
          <w:sz w:val="22"/>
          <w:szCs w:val="24"/>
        </w:rPr>
        <w:drawing>
          <wp:inline distT="114300" distB="114300" distL="114300" distR="114300" wp14:anchorId="31FE12F6" wp14:editId="7E49EB6B">
            <wp:extent cx="1440000" cy="2160000"/>
            <wp:effectExtent l="0" t="0" r="8255" b="0"/>
            <wp:docPr id="3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9"/>
                    <a:srcRect/>
                    <a:stretch>
                      <a:fillRect/>
                    </a:stretch>
                  </pic:blipFill>
                  <pic:spPr>
                    <a:xfrm>
                      <a:off x="0" y="0"/>
                      <a:ext cx="1440000" cy="2160000"/>
                    </a:xfrm>
                    <a:prstGeom prst="rect">
                      <a:avLst/>
                    </a:prstGeom>
                    <a:ln/>
                  </pic:spPr>
                </pic:pic>
              </a:graphicData>
            </a:graphic>
          </wp:inline>
        </w:drawing>
      </w:r>
    </w:p>
    <w:p w14:paraId="26B97500" w14:textId="77777777" w:rsidR="00694761" w:rsidRPr="00E921E7" w:rsidRDefault="00694761" w:rsidP="00E921E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ind w:left="2124" w:firstLine="708"/>
        <w:rPr>
          <w:rFonts w:ascii="Times New Roman" w:eastAsia="Times New Roman" w:hAnsi="Times New Roman" w:cs="Times New Roman"/>
          <w:i/>
          <w:color w:val="auto"/>
          <w:sz w:val="20"/>
          <w:szCs w:val="24"/>
        </w:rPr>
      </w:pPr>
      <w:r w:rsidRPr="00E921E7">
        <w:rPr>
          <w:rFonts w:ascii="Times New Roman" w:eastAsia="Times New Roman" w:hAnsi="Times New Roman" w:cs="Times New Roman"/>
          <w:b/>
          <w:color w:val="auto"/>
          <w:sz w:val="20"/>
          <w:szCs w:val="24"/>
        </w:rPr>
        <w:t>Elaborado por:</w:t>
      </w:r>
      <w:r w:rsidRPr="00E921E7">
        <w:rPr>
          <w:rFonts w:ascii="Times New Roman" w:eastAsia="Times New Roman" w:hAnsi="Times New Roman" w:cs="Times New Roman"/>
          <w:color w:val="auto"/>
          <w:sz w:val="20"/>
          <w:szCs w:val="24"/>
        </w:rPr>
        <w:t xml:space="preserve"> Los investigadores</w:t>
      </w:r>
    </w:p>
    <w:p w14:paraId="33CA585E" w14:textId="271403AD" w:rsidR="00694761" w:rsidRDefault="00694761" w:rsidP="002D1618">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En la </w:t>
      </w:r>
      <w:r w:rsidR="008B357B">
        <w:rPr>
          <w:rFonts w:ascii="Times New Roman" w:eastAsia="Times New Roman" w:hAnsi="Times New Roman" w:cs="Times New Roman"/>
          <w:color w:val="auto"/>
          <w:sz w:val="24"/>
          <w:szCs w:val="24"/>
        </w:rPr>
        <w:t>Grafico</w:t>
      </w:r>
      <w:r w:rsidR="008B357B" w:rsidRPr="00962C1E">
        <w:rPr>
          <w:rFonts w:ascii="Times New Roman" w:eastAsia="Times New Roman" w:hAnsi="Times New Roman" w:cs="Times New Roman"/>
          <w:color w:val="auto"/>
          <w:sz w:val="24"/>
          <w:szCs w:val="24"/>
        </w:rPr>
        <w:t xml:space="preserve"> N°</w:t>
      </w:r>
      <w:r w:rsidR="002D1618">
        <w:rPr>
          <w:rFonts w:ascii="Times New Roman" w:eastAsia="Times New Roman" w:hAnsi="Times New Roman" w:cs="Times New Roman"/>
          <w:color w:val="auto"/>
          <w:sz w:val="24"/>
          <w:szCs w:val="24"/>
        </w:rPr>
        <w:t xml:space="preserve"> 23</w:t>
      </w:r>
      <w:r w:rsidRPr="00962C1E">
        <w:rPr>
          <w:rFonts w:ascii="Times New Roman" w:eastAsia="Times New Roman" w:hAnsi="Times New Roman" w:cs="Times New Roman"/>
          <w:color w:val="auto"/>
          <w:sz w:val="24"/>
          <w:szCs w:val="24"/>
        </w:rPr>
        <w:t xml:space="preserve"> se muestra la interfaz de la tarea de Visualización de Información de símbolos de actividad volcánica del volcán Cotopaxi.</w:t>
      </w:r>
      <w:r w:rsidR="00420F40">
        <w:rPr>
          <w:rFonts w:ascii="Times New Roman" w:eastAsia="Times New Roman" w:hAnsi="Times New Roman" w:cs="Times New Roman"/>
          <w:color w:val="auto"/>
          <w:sz w:val="24"/>
          <w:szCs w:val="24"/>
        </w:rPr>
        <w:t xml:space="preserve"> En la opción de Volcán se puede visualizar al lado izquierdo un menú con las señales de la actividad volcánica y al lado derecho se visualiza al seleccionar la descripción.</w:t>
      </w:r>
    </w:p>
    <w:p w14:paraId="02851A17" w14:textId="77777777" w:rsidR="00AA7FEA" w:rsidRDefault="00AA7FEA" w:rsidP="002D1618">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jc w:val="both"/>
        <w:rPr>
          <w:rFonts w:ascii="Times New Roman" w:eastAsia="Times New Roman" w:hAnsi="Times New Roman" w:cs="Times New Roman"/>
          <w:color w:val="auto"/>
          <w:sz w:val="24"/>
          <w:szCs w:val="24"/>
        </w:rPr>
      </w:pPr>
    </w:p>
    <w:p w14:paraId="5EF3C622" w14:textId="77777777" w:rsidR="00AA7FEA" w:rsidRDefault="00AA7FEA" w:rsidP="002D1618">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jc w:val="both"/>
        <w:rPr>
          <w:rFonts w:ascii="Times New Roman" w:eastAsia="Times New Roman" w:hAnsi="Times New Roman" w:cs="Times New Roman"/>
          <w:color w:val="auto"/>
          <w:sz w:val="24"/>
          <w:szCs w:val="24"/>
        </w:rPr>
      </w:pPr>
    </w:p>
    <w:p w14:paraId="1A815785" w14:textId="77777777" w:rsidR="00AA7FEA" w:rsidRDefault="00AA7FEA" w:rsidP="002D1618">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jc w:val="both"/>
        <w:rPr>
          <w:rFonts w:ascii="Times New Roman" w:eastAsia="Times New Roman" w:hAnsi="Times New Roman" w:cs="Times New Roman"/>
          <w:color w:val="auto"/>
          <w:sz w:val="24"/>
          <w:szCs w:val="24"/>
        </w:rPr>
      </w:pPr>
    </w:p>
    <w:p w14:paraId="5198A615" w14:textId="77777777" w:rsidR="00AA7FEA" w:rsidRPr="00962C1E" w:rsidRDefault="00AA7FEA" w:rsidP="002D1618">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jc w:val="both"/>
        <w:rPr>
          <w:rFonts w:ascii="Times New Roman" w:eastAsia="Times New Roman" w:hAnsi="Times New Roman" w:cs="Times New Roman"/>
          <w:color w:val="auto"/>
          <w:sz w:val="24"/>
          <w:szCs w:val="24"/>
        </w:rPr>
      </w:pPr>
    </w:p>
    <w:p w14:paraId="74ACE00B" w14:textId="40D8CAD5" w:rsidR="00694761" w:rsidRPr="00E921E7" w:rsidRDefault="00E921E7" w:rsidP="00E921E7">
      <w:pPr>
        <w:pStyle w:val="Epgrafe"/>
        <w:keepNext/>
        <w:spacing w:after="0"/>
        <w:jc w:val="center"/>
        <w:rPr>
          <w:rFonts w:eastAsia="Times New Roman" w:cs="Times New Roman"/>
          <w:i w:val="0"/>
          <w:szCs w:val="24"/>
        </w:rPr>
      </w:pPr>
      <w:bookmarkStart w:id="199" w:name="_Toc504983097"/>
      <w:r w:rsidRPr="00E921E7">
        <w:rPr>
          <w:rFonts w:cs="Times New Roman"/>
          <w:b/>
        </w:rPr>
        <w:lastRenderedPageBreak/>
        <w:t xml:space="preserve">Grafico </w:t>
      </w:r>
      <w:r w:rsidRPr="00E921E7">
        <w:rPr>
          <w:rFonts w:cs="Times New Roman"/>
          <w:b/>
        </w:rPr>
        <w:fldChar w:fldCharType="begin"/>
      </w:r>
      <w:r w:rsidRPr="00E921E7">
        <w:rPr>
          <w:rFonts w:cs="Times New Roman"/>
          <w:b/>
        </w:rPr>
        <w:instrText xml:space="preserve"> SEQ Grafico \* ARABIC </w:instrText>
      </w:r>
      <w:r w:rsidRPr="00E921E7">
        <w:rPr>
          <w:rFonts w:cs="Times New Roman"/>
          <w:b/>
        </w:rPr>
        <w:fldChar w:fldCharType="separate"/>
      </w:r>
      <w:r w:rsidR="00A46DA0">
        <w:rPr>
          <w:rFonts w:cs="Times New Roman"/>
          <w:b/>
          <w:noProof/>
        </w:rPr>
        <w:t>23</w:t>
      </w:r>
      <w:r w:rsidRPr="00E921E7">
        <w:rPr>
          <w:rFonts w:cs="Times New Roman"/>
          <w:b/>
        </w:rPr>
        <w:fldChar w:fldCharType="end"/>
      </w:r>
      <w:r w:rsidRPr="00E921E7">
        <w:rPr>
          <w:rFonts w:cs="Times New Roman"/>
          <w:b/>
        </w:rPr>
        <w:t>.</w:t>
      </w:r>
      <w:r w:rsidRPr="00E921E7">
        <w:rPr>
          <w:rFonts w:cs="Times New Roman"/>
        </w:rPr>
        <w:t xml:space="preserve"> Información de las Simbologías de la actividad volcánica del volcán Cotopaxi.</w:t>
      </w:r>
      <w:r w:rsidR="00694761" w:rsidRPr="00962C1E">
        <w:rPr>
          <w:rFonts w:eastAsia="Times New Roman" w:cs="Times New Roman"/>
          <w:i w:val="0"/>
          <w:noProof/>
          <w:sz w:val="24"/>
          <w:szCs w:val="24"/>
        </w:rPr>
        <w:drawing>
          <wp:inline distT="114300" distB="114300" distL="114300" distR="114300" wp14:anchorId="1BFB039F" wp14:editId="6D8D038D">
            <wp:extent cx="1440000" cy="2160000"/>
            <wp:effectExtent l="0" t="0" r="8255" b="0"/>
            <wp:docPr id="2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0"/>
                    <a:srcRect/>
                    <a:stretch>
                      <a:fillRect/>
                    </a:stretch>
                  </pic:blipFill>
                  <pic:spPr>
                    <a:xfrm>
                      <a:off x="0" y="0"/>
                      <a:ext cx="1440000" cy="2160000"/>
                    </a:xfrm>
                    <a:prstGeom prst="rect">
                      <a:avLst/>
                    </a:prstGeom>
                    <a:ln/>
                  </pic:spPr>
                </pic:pic>
              </a:graphicData>
            </a:graphic>
          </wp:inline>
        </w:drawing>
      </w:r>
      <w:bookmarkEnd w:id="199"/>
    </w:p>
    <w:p w14:paraId="271BF44B" w14:textId="603691D0" w:rsidR="00694761" w:rsidRDefault="00694761" w:rsidP="00E921E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Times New Roman" w:eastAsia="Times New Roman" w:hAnsi="Times New Roman" w:cs="Times New Roman"/>
          <w:color w:val="auto"/>
          <w:sz w:val="18"/>
          <w:szCs w:val="24"/>
        </w:rPr>
      </w:pPr>
      <w:r w:rsidRPr="00E921E7">
        <w:rPr>
          <w:rFonts w:ascii="Times New Roman" w:eastAsia="Times New Roman" w:hAnsi="Times New Roman" w:cs="Times New Roman"/>
          <w:b/>
          <w:color w:val="auto"/>
          <w:sz w:val="18"/>
          <w:szCs w:val="24"/>
        </w:rPr>
        <w:t>Elaborado por:</w:t>
      </w:r>
      <w:r w:rsidRPr="00E921E7">
        <w:rPr>
          <w:rFonts w:ascii="Times New Roman" w:eastAsia="Times New Roman" w:hAnsi="Times New Roman" w:cs="Times New Roman"/>
          <w:color w:val="auto"/>
          <w:sz w:val="18"/>
          <w:szCs w:val="24"/>
        </w:rPr>
        <w:t xml:space="preserve"> Los investigadores</w:t>
      </w:r>
    </w:p>
    <w:p w14:paraId="2884B2EE" w14:textId="40765121" w:rsidR="00C302E1" w:rsidRDefault="00C302E1" w:rsidP="00E921E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Times New Roman" w:eastAsia="Times New Roman" w:hAnsi="Times New Roman" w:cs="Times New Roman"/>
          <w:color w:val="auto"/>
          <w:sz w:val="18"/>
          <w:szCs w:val="24"/>
        </w:rPr>
      </w:pPr>
    </w:p>
    <w:p w14:paraId="16132E91" w14:textId="20417317" w:rsidR="00C302E1" w:rsidRDefault="00C302E1" w:rsidP="00E921E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Times New Roman" w:eastAsia="Times New Roman" w:hAnsi="Times New Roman" w:cs="Times New Roman"/>
          <w:color w:val="auto"/>
          <w:sz w:val="18"/>
          <w:szCs w:val="24"/>
        </w:rPr>
      </w:pPr>
    </w:p>
    <w:p w14:paraId="09E8FFCB" w14:textId="77777777" w:rsidR="00C302E1" w:rsidRPr="00E921E7" w:rsidRDefault="00C302E1" w:rsidP="00E921E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Times New Roman" w:eastAsia="Times New Roman" w:hAnsi="Times New Roman" w:cs="Times New Roman"/>
          <w:i/>
          <w:color w:val="auto"/>
          <w:sz w:val="18"/>
          <w:szCs w:val="24"/>
        </w:rPr>
      </w:pPr>
    </w:p>
    <w:p w14:paraId="1599835D" w14:textId="44114E71" w:rsidR="008B357B" w:rsidRDefault="00694761" w:rsidP="002D1618">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jc w:val="both"/>
        <w:rPr>
          <w:rFonts w:cs="Times New Roman"/>
          <w:b/>
        </w:rPr>
      </w:pPr>
      <w:r w:rsidRPr="00962C1E">
        <w:rPr>
          <w:rFonts w:ascii="Times New Roman" w:eastAsia="Times New Roman" w:hAnsi="Times New Roman" w:cs="Times New Roman"/>
          <w:color w:val="auto"/>
          <w:sz w:val="24"/>
          <w:szCs w:val="24"/>
        </w:rPr>
        <w:t xml:space="preserve">En la </w:t>
      </w:r>
      <w:r w:rsidR="008B357B">
        <w:rPr>
          <w:rFonts w:ascii="Times New Roman" w:eastAsia="Times New Roman" w:hAnsi="Times New Roman" w:cs="Times New Roman"/>
          <w:color w:val="auto"/>
          <w:sz w:val="24"/>
          <w:szCs w:val="24"/>
        </w:rPr>
        <w:t>Grafico</w:t>
      </w:r>
      <w:r w:rsidR="008B357B" w:rsidRPr="00962C1E">
        <w:rPr>
          <w:rFonts w:ascii="Times New Roman" w:eastAsia="Times New Roman" w:hAnsi="Times New Roman" w:cs="Times New Roman"/>
          <w:color w:val="auto"/>
          <w:sz w:val="24"/>
          <w:szCs w:val="24"/>
        </w:rPr>
        <w:t xml:space="preserve"> N°</w:t>
      </w:r>
      <w:r w:rsidR="002D1618">
        <w:rPr>
          <w:rFonts w:ascii="Times New Roman" w:eastAsia="Times New Roman" w:hAnsi="Times New Roman" w:cs="Times New Roman"/>
          <w:color w:val="auto"/>
          <w:sz w:val="24"/>
          <w:szCs w:val="24"/>
        </w:rPr>
        <w:t xml:space="preserve"> 24</w:t>
      </w:r>
      <w:r w:rsidRPr="00962C1E">
        <w:rPr>
          <w:rFonts w:ascii="Times New Roman" w:eastAsia="Times New Roman" w:hAnsi="Times New Roman" w:cs="Times New Roman"/>
          <w:color w:val="auto"/>
          <w:sz w:val="24"/>
          <w:szCs w:val="24"/>
        </w:rPr>
        <w:t xml:space="preserve"> se muestra la interfaz de la tarea de Visualización de Información de las distancias entre Latacunga y otras provincias del Ecuador.</w:t>
      </w:r>
      <w:r w:rsidR="00420F40">
        <w:rPr>
          <w:rFonts w:ascii="Times New Roman" w:eastAsia="Times New Roman" w:hAnsi="Times New Roman" w:cs="Times New Roman"/>
          <w:color w:val="auto"/>
          <w:sz w:val="24"/>
          <w:szCs w:val="24"/>
        </w:rPr>
        <w:t xml:space="preserve"> En la opción de Distancias se visualiza las distancias entre algunas ciudades siendo el punto de origen Latacunga.</w:t>
      </w:r>
    </w:p>
    <w:p w14:paraId="3D514EB8" w14:textId="5167EEA0" w:rsidR="00694761" w:rsidRPr="00E921E7" w:rsidRDefault="00E921E7" w:rsidP="00E921E7">
      <w:pPr>
        <w:pStyle w:val="Epgrafe"/>
        <w:keepNext/>
        <w:spacing w:after="0"/>
        <w:jc w:val="center"/>
        <w:rPr>
          <w:rFonts w:eastAsia="Times New Roman" w:cs="Times New Roman"/>
          <w:i w:val="0"/>
          <w:szCs w:val="24"/>
        </w:rPr>
      </w:pPr>
      <w:bookmarkStart w:id="200" w:name="_Toc504983098"/>
      <w:r w:rsidRPr="004B1DFD">
        <w:rPr>
          <w:rFonts w:cs="Times New Roman"/>
          <w:b/>
        </w:rPr>
        <w:t xml:space="preserve">Grafico </w:t>
      </w:r>
      <w:r w:rsidRPr="004B1DFD">
        <w:rPr>
          <w:rFonts w:cs="Times New Roman"/>
          <w:b/>
        </w:rPr>
        <w:fldChar w:fldCharType="begin"/>
      </w:r>
      <w:r w:rsidRPr="004B1DFD">
        <w:rPr>
          <w:rFonts w:cs="Times New Roman"/>
          <w:b/>
        </w:rPr>
        <w:instrText xml:space="preserve"> SEQ Grafico \* ARABIC </w:instrText>
      </w:r>
      <w:r w:rsidRPr="004B1DFD">
        <w:rPr>
          <w:rFonts w:cs="Times New Roman"/>
          <w:b/>
        </w:rPr>
        <w:fldChar w:fldCharType="separate"/>
      </w:r>
      <w:r w:rsidR="00A46DA0">
        <w:rPr>
          <w:rFonts w:cs="Times New Roman"/>
          <w:b/>
          <w:noProof/>
        </w:rPr>
        <w:t>24</w:t>
      </w:r>
      <w:r w:rsidRPr="004B1DFD">
        <w:rPr>
          <w:rFonts w:cs="Times New Roman"/>
          <w:b/>
        </w:rPr>
        <w:fldChar w:fldCharType="end"/>
      </w:r>
      <w:r w:rsidRPr="004B1DFD">
        <w:rPr>
          <w:rFonts w:cs="Times New Roman"/>
          <w:b/>
        </w:rPr>
        <w:t>.</w:t>
      </w:r>
      <w:r w:rsidRPr="00E921E7">
        <w:rPr>
          <w:rFonts w:cs="Times New Roman"/>
        </w:rPr>
        <w:t xml:space="preserve"> Información de las Distancias entre Latacunga y otras provincias del Ecuador.</w:t>
      </w:r>
      <w:r w:rsidR="00694761" w:rsidRPr="00962C1E">
        <w:rPr>
          <w:rFonts w:eastAsia="Times New Roman" w:cs="Times New Roman"/>
          <w:i w:val="0"/>
          <w:noProof/>
          <w:sz w:val="24"/>
          <w:szCs w:val="24"/>
        </w:rPr>
        <w:drawing>
          <wp:inline distT="114300" distB="114300" distL="114300" distR="114300" wp14:anchorId="6D603169" wp14:editId="0C3BCD1D">
            <wp:extent cx="1440000" cy="2160000"/>
            <wp:effectExtent l="0" t="0" r="8255" b="0"/>
            <wp:docPr id="1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1"/>
                    <a:srcRect/>
                    <a:stretch>
                      <a:fillRect/>
                    </a:stretch>
                  </pic:blipFill>
                  <pic:spPr>
                    <a:xfrm>
                      <a:off x="0" y="0"/>
                      <a:ext cx="1440000" cy="2160000"/>
                    </a:xfrm>
                    <a:prstGeom prst="rect">
                      <a:avLst/>
                    </a:prstGeom>
                    <a:ln/>
                  </pic:spPr>
                </pic:pic>
              </a:graphicData>
            </a:graphic>
          </wp:inline>
        </w:drawing>
      </w:r>
      <w:bookmarkEnd w:id="200"/>
    </w:p>
    <w:p w14:paraId="7345AAB4" w14:textId="77777777" w:rsidR="00694761" w:rsidRPr="00E921E7" w:rsidRDefault="00694761" w:rsidP="00E921E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Times New Roman" w:eastAsia="Times New Roman" w:hAnsi="Times New Roman" w:cs="Times New Roman"/>
          <w:i/>
          <w:color w:val="auto"/>
          <w:sz w:val="18"/>
          <w:szCs w:val="24"/>
        </w:rPr>
      </w:pPr>
      <w:r w:rsidRPr="00E921E7">
        <w:rPr>
          <w:rFonts w:ascii="Times New Roman" w:eastAsia="Times New Roman" w:hAnsi="Times New Roman" w:cs="Times New Roman"/>
          <w:b/>
          <w:color w:val="auto"/>
          <w:sz w:val="18"/>
          <w:szCs w:val="24"/>
        </w:rPr>
        <w:t>Elaborado por:</w:t>
      </w:r>
      <w:r w:rsidRPr="00E921E7">
        <w:rPr>
          <w:rFonts w:ascii="Times New Roman" w:eastAsia="Times New Roman" w:hAnsi="Times New Roman" w:cs="Times New Roman"/>
          <w:color w:val="auto"/>
          <w:sz w:val="18"/>
          <w:szCs w:val="24"/>
        </w:rPr>
        <w:t xml:space="preserve"> Los investigadores</w:t>
      </w:r>
    </w:p>
    <w:p w14:paraId="52B2AEA1" w14:textId="5835B5ED" w:rsidR="00694761" w:rsidRPr="00962C1E" w:rsidRDefault="00694761" w:rsidP="002D1618">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En la </w:t>
      </w:r>
      <w:r w:rsidR="008B357B">
        <w:rPr>
          <w:rFonts w:ascii="Times New Roman" w:eastAsia="Times New Roman" w:hAnsi="Times New Roman" w:cs="Times New Roman"/>
          <w:color w:val="auto"/>
          <w:sz w:val="24"/>
          <w:szCs w:val="24"/>
        </w:rPr>
        <w:t>Grafico</w:t>
      </w:r>
      <w:r w:rsidR="008B357B" w:rsidRPr="00962C1E">
        <w:rPr>
          <w:rFonts w:ascii="Times New Roman" w:eastAsia="Times New Roman" w:hAnsi="Times New Roman" w:cs="Times New Roman"/>
          <w:color w:val="auto"/>
          <w:sz w:val="24"/>
          <w:szCs w:val="24"/>
        </w:rPr>
        <w:t xml:space="preserve"> N°</w:t>
      </w:r>
      <w:r w:rsidR="002D1618">
        <w:rPr>
          <w:rFonts w:ascii="Times New Roman" w:eastAsia="Times New Roman" w:hAnsi="Times New Roman" w:cs="Times New Roman"/>
          <w:color w:val="auto"/>
          <w:sz w:val="24"/>
          <w:szCs w:val="24"/>
        </w:rPr>
        <w:t xml:space="preserve"> 25</w:t>
      </w:r>
      <w:r w:rsidRPr="00962C1E">
        <w:rPr>
          <w:rFonts w:ascii="Times New Roman" w:eastAsia="Times New Roman" w:hAnsi="Times New Roman" w:cs="Times New Roman"/>
          <w:color w:val="auto"/>
          <w:sz w:val="24"/>
          <w:szCs w:val="24"/>
        </w:rPr>
        <w:t xml:space="preserve"> se muestra la interfaz de la tarea de Visualización de Información de División Política.</w:t>
      </w:r>
      <w:r w:rsidR="00B127D1">
        <w:rPr>
          <w:rFonts w:ascii="Times New Roman" w:eastAsia="Times New Roman" w:hAnsi="Times New Roman" w:cs="Times New Roman"/>
          <w:color w:val="auto"/>
          <w:sz w:val="24"/>
          <w:szCs w:val="24"/>
        </w:rPr>
        <w:t xml:space="preserve"> Al seleccionar la opción División Política del menú principal se puede apreciar un mapa en donde se </w:t>
      </w:r>
      <w:r w:rsidR="00AA7FEA">
        <w:rPr>
          <w:rFonts w:ascii="Times New Roman" w:eastAsia="Times New Roman" w:hAnsi="Times New Roman" w:cs="Times New Roman"/>
          <w:color w:val="auto"/>
          <w:sz w:val="24"/>
          <w:szCs w:val="24"/>
        </w:rPr>
        <w:t>encuentran</w:t>
      </w:r>
      <w:r w:rsidR="00B127D1">
        <w:rPr>
          <w:rFonts w:ascii="Times New Roman" w:eastAsia="Times New Roman" w:hAnsi="Times New Roman" w:cs="Times New Roman"/>
          <w:color w:val="auto"/>
          <w:sz w:val="24"/>
          <w:szCs w:val="24"/>
        </w:rPr>
        <w:t xml:space="preserve"> los botones de cada Cantón representados con la Bandera.</w:t>
      </w:r>
    </w:p>
    <w:p w14:paraId="2BE23E6A" w14:textId="716E359B" w:rsidR="00E921E7" w:rsidRPr="00E921E7" w:rsidRDefault="00E921E7" w:rsidP="00E921E7">
      <w:pPr>
        <w:pStyle w:val="Epgrafe"/>
        <w:keepNext/>
        <w:spacing w:after="0"/>
        <w:jc w:val="center"/>
        <w:rPr>
          <w:rFonts w:cs="Times New Roman"/>
        </w:rPr>
      </w:pPr>
      <w:bookmarkStart w:id="201" w:name="_Toc504983099"/>
      <w:r w:rsidRPr="00E921E7">
        <w:rPr>
          <w:rFonts w:cs="Times New Roman"/>
          <w:b/>
        </w:rPr>
        <w:lastRenderedPageBreak/>
        <w:t xml:space="preserve">Grafico </w:t>
      </w:r>
      <w:r w:rsidRPr="00E921E7">
        <w:rPr>
          <w:rFonts w:cs="Times New Roman"/>
          <w:b/>
        </w:rPr>
        <w:fldChar w:fldCharType="begin"/>
      </w:r>
      <w:r w:rsidRPr="00E921E7">
        <w:rPr>
          <w:rFonts w:cs="Times New Roman"/>
          <w:b/>
        </w:rPr>
        <w:instrText xml:space="preserve"> SEQ Grafico \* ARABIC </w:instrText>
      </w:r>
      <w:r w:rsidRPr="00E921E7">
        <w:rPr>
          <w:rFonts w:cs="Times New Roman"/>
          <w:b/>
        </w:rPr>
        <w:fldChar w:fldCharType="separate"/>
      </w:r>
      <w:r w:rsidR="00A46DA0">
        <w:rPr>
          <w:rFonts w:cs="Times New Roman"/>
          <w:b/>
          <w:noProof/>
        </w:rPr>
        <w:t>25</w:t>
      </w:r>
      <w:r w:rsidRPr="00E921E7">
        <w:rPr>
          <w:rFonts w:cs="Times New Roman"/>
          <w:b/>
        </w:rPr>
        <w:fldChar w:fldCharType="end"/>
      </w:r>
      <w:r w:rsidRPr="00E921E7">
        <w:rPr>
          <w:rFonts w:cs="Times New Roman"/>
          <w:b/>
        </w:rPr>
        <w:t>.</w:t>
      </w:r>
      <w:r w:rsidRPr="00E921E7">
        <w:rPr>
          <w:rFonts w:cs="Times New Roman"/>
        </w:rPr>
        <w:t xml:space="preserve"> Mapa de la Provincia de Cotopaxi y sus Cantones.</w:t>
      </w:r>
      <w:bookmarkEnd w:id="201"/>
    </w:p>
    <w:p w14:paraId="21813FE0" w14:textId="77777777" w:rsidR="00694761" w:rsidRPr="00E921E7" w:rsidRDefault="00694761" w:rsidP="00E921E7">
      <w:pPr>
        <w:pStyle w:val="Epgrafe"/>
        <w:keepNext/>
        <w:spacing w:after="0"/>
        <w:jc w:val="center"/>
        <w:rPr>
          <w:rFonts w:eastAsia="Times New Roman" w:cs="Times New Roman"/>
          <w:szCs w:val="24"/>
        </w:rPr>
      </w:pPr>
      <w:r w:rsidRPr="00E921E7">
        <w:rPr>
          <w:rFonts w:eastAsia="Times New Roman" w:cs="Times New Roman"/>
          <w:i w:val="0"/>
          <w:noProof/>
          <w:sz w:val="24"/>
          <w:szCs w:val="24"/>
        </w:rPr>
        <w:drawing>
          <wp:inline distT="114300" distB="114300" distL="114300" distR="114300" wp14:anchorId="2ABBBD60" wp14:editId="5ED5B4D5">
            <wp:extent cx="1440000" cy="2160000"/>
            <wp:effectExtent l="0" t="0" r="8255" b="0"/>
            <wp:docPr id="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2"/>
                    <a:srcRect/>
                    <a:stretch>
                      <a:fillRect/>
                    </a:stretch>
                  </pic:blipFill>
                  <pic:spPr>
                    <a:xfrm>
                      <a:off x="0" y="0"/>
                      <a:ext cx="1440000" cy="2160000"/>
                    </a:xfrm>
                    <a:prstGeom prst="rect">
                      <a:avLst/>
                    </a:prstGeom>
                    <a:ln/>
                  </pic:spPr>
                </pic:pic>
              </a:graphicData>
            </a:graphic>
          </wp:inline>
        </w:drawing>
      </w:r>
    </w:p>
    <w:p w14:paraId="767C4645" w14:textId="77777777" w:rsidR="00694761" w:rsidRDefault="00E921E7" w:rsidP="00E921E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18"/>
          <w:szCs w:val="24"/>
        </w:rPr>
      </w:pPr>
      <w:r>
        <w:rPr>
          <w:rFonts w:ascii="Times New Roman" w:eastAsia="Times New Roman" w:hAnsi="Times New Roman" w:cs="Times New Roman"/>
          <w:b/>
          <w:color w:val="auto"/>
          <w:sz w:val="18"/>
          <w:szCs w:val="24"/>
        </w:rPr>
        <w:t xml:space="preserve">                                                          </w:t>
      </w:r>
      <w:r w:rsidR="00694761" w:rsidRPr="00E921E7">
        <w:rPr>
          <w:rFonts w:ascii="Times New Roman" w:eastAsia="Times New Roman" w:hAnsi="Times New Roman" w:cs="Times New Roman"/>
          <w:b/>
          <w:color w:val="auto"/>
          <w:sz w:val="18"/>
          <w:szCs w:val="24"/>
        </w:rPr>
        <w:t>Elaborado por:</w:t>
      </w:r>
      <w:r w:rsidR="00694761" w:rsidRPr="00E921E7">
        <w:rPr>
          <w:rFonts w:ascii="Times New Roman" w:eastAsia="Times New Roman" w:hAnsi="Times New Roman" w:cs="Times New Roman"/>
          <w:color w:val="auto"/>
          <w:sz w:val="18"/>
          <w:szCs w:val="24"/>
        </w:rPr>
        <w:t xml:space="preserve"> Los investigadores</w:t>
      </w:r>
    </w:p>
    <w:p w14:paraId="7B34A006" w14:textId="77777777" w:rsidR="00AA7FEA" w:rsidRPr="00E921E7" w:rsidRDefault="00AA7FEA" w:rsidP="00E921E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18"/>
          <w:szCs w:val="24"/>
        </w:rPr>
      </w:pPr>
    </w:p>
    <w:p w14:paraId="24D6B5E0" w14:textId="02D5A8D0" w:rsidR="00B127D1" w:rsidRDefault="00B127D1" w:rsidP="00AA7FEA">
      <w:pPr>
        <w:pStyle w:val="Epgrafe"/>
        <w:keepNext/>
        <w:spacing w:after="0"/>
        <w:jc w:val="both"/>
        <w:rPr>
          <w:rFonts w:cs="Times New Roman"/>
          <w:i w:val="0"/>
          <w:sz w:val="24"/>
        </w:rPr>
      </w:pPr>
      <w:r>
        <w:rPr>
          <w:rFonts w:cs="Times New Roman"/>
          <w:i w:val="0"/>
          <w:sz w:val="24"/>
        </w:rPr>
        <w:t>Una vez seleccionado un Cantón se muestra la interfaz que se</w:t>
      </w:r>
      <w:r w:rsidR="002D1618">
        <w:rPr>
          <w:rFonts w:cs="Times New Roman"/>
          <w:i w:val="0"/>
          <w:sz w:val="24"/>
        </w:rPr>
        <w:t xml:space="preserve"> puede apreciar en el Grafico N° 26</w:t>
      </w:r>
      <w:r>
        <w:rPr>
          <w:rFonts w:cs="Times New Roman"/>
          <w:i w:val="0"/>
          <w:sz w:val="24"/>
        </w:rPr>
        <w:t>. En la cual se puede visualizar la información de sus símbolos representativos (bandera y escudo), Información general del Cantón, y sus respectivas parroquias rurales y urbanas.</w:t>
      </w:r>
    </w:p>
    <w:p w14:paraId="57DCB7D3" w14:textId="77777777" w:rsidR="00AA7FEA" w:rsidRPr="00AA7FEA" w:rsidRDefault="00AA7FEA" w:rsidP="00AA7FEA"/>
    <w:p w14:paraId="680DB8A5" w14:textId="2C8B318F" w:rsidR="00E921E7" w:rsidRPr="004B1DFD" w:rsidRDefault="00E921E7" w:rsidP="00E921E7">
      <w:pPr>
        <w:pStyle w:val="Epgrafe"/>
        <w:keepNext/>
        <w:spacing w:after="0"/>
        <w:jc w:val="center"/>
        <w:rPr>
          <w:rFonts w:cs="Times New Roman"/>
        </w:rPr>
      </w:pPr>
      <w:bookmarkStart w:id="202" w:name="_Toc504983100"/>
      <w:r w:rsidRPr="004B1DFD">
        <w:rPr>
          <w:rFonts w:cs="Times New Roman"/>
          <w:b/>
        </w:rPr>
        <w:t xml:space="preserve">Grafico </w:t>
      </w:r>
      <w:r w:rsidRPr="004B1DFD">
        <w:rPr>
          <w:rFonts w:cs="Times New Roman"/>
          <w:b/>
        </w:rPr>
        <w:fldChar w:fldCharType="begin"/>
      </w:r>
      <w:r w:rsidRPr="004B1DFD">
        <w:rPr>
          <w:rFonts w:cs="Times New Roman"/>
          <w:b/>
        </w:rPr>
        <w:instrText xml:space="preserve"> SEQ Grafico \* ARABIC </w:instrText>
      </w:r>
      <w:r w:rsidRPr="004B1DFD">
        <w:rPr>
          <w:rFonts w:cs="Times New Roman"/>
          <w:b/>
        </w:rPr>
        <w:fldChar w:fldCharType="separate"/>
      </w:r>
      <w:r w:rsidR="00A46DA0">
        <w:rPr>
          <w:rFonts w:cs="Times New Roman"/>
          <w:b/>
          <w:noProof/>
        </w:rPr>
        <w:t>26</w:t>
      </w:r>
      <w:r w:rsidRPr="004B1DFD">
        <w:rPr>
          <w:rFonts w:cs="Times New Roman"/>
          <w:b/>
        </w:rPr>
        <w:fldChar w:fldCharType="end"/>
      </w:r>
      <w:r w:rsidRPr="004B1DFD">
        <w:rPr>
          <w:rFonts w:cs="Times New Roman"/>
          <w:b/>
        </w:rPr>
        <w:t>.</w:t>
      </w:r>
      <w:r w:rsidRPr="004B1DFD">
        <w:rPr>
          <w:rFonts w:cs="Times New Roman"/>
        </w:rPr>
        <w:t xml:space="preserve"> Cantón </w:t>
      </w:r>
      <w:ins w:id="203" w:author="acevallo" w:date="2018-01-26T15:51:00Z">
        <w:r w:rsidR="00635A08">
          <w:rPr>
            <w:rFonts w:cs="Times New Roman"/>
          </w:rPr>
          <w:t>c</w:t>
        </w:r>
      </w:ins>
      <w:del w:id="204" w:author="acevallo" w:date="2018-01-26T15:51:00Z">
        <w:r w:rsidRPr="004B1DFD" w:rsidDel="00635A08">
          <w:rPr>
            <w:rFonts w:cs="Times New Roman"/>
          </w:rPr>
          <w:delText>C</w:delText>
        </w:r>
      </w:del>
      <w:r w:rsidRPr="004B1DFD">
        <w:rPr>
          <w:rFonts w:cs="Times New Roman"/>
        </w:rPr>
        <w:t>on su respectiva Información.</w:t>
      </w:r>
      <w:bookmarkEnd w:id="202"/>
    </w:p>
    <w:p w14:paraId="7171852E" w14:textId="77777777" w:rsidR="00694761" w:rsidRPr="00E921E7" w:rsidRDefault="00694761" w:rsidP="00E921E7">
      <w:pPr>
        <w:pStyle w:val="Epgrafe"/>
        <w:keepNext/>
        <w:spacing w:after="0"/>
        <w:jc w:val="center"/>
        <w:rPr>
          <w:rFonts w:eastAsia="Times New Roman" w:cs="Times New Roman"/>
          <w:szCs w:val="24"/>
        </w:rPr>
      </w:pPr>
      <w:r w:rsidRPr="00E921E7">
        <w:rPr>
          <w:rFonts w:eastAsia="Times New Roman" w:cs="Times New Roman"/>
          <w:i w:val="0"/>
          <w:noProof/>
          <w:szCs w:val="24"/>
        </w:rPr>
        <w:drawing>
          <wp:inline distT="114300" distB="114300" distL="114300" distR="114300" wp14:anchorId="283362AF" wp14:editId="6BCF7256">
            <wp:extent cx="1440000" cy="2160000"/>
            <wp:effectExtent l="0" t="0" r="8255" b="0"/>
            <wp:docPr id="1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3"/>
                    <a:srcRect/>
                    <a:stretch>
                      <a:fillRect/>
                    </a:stretch>
                  </pic:blipFill>
                  <pic:spPr>
                    <a:xfrm>
                      <a:off x="0" y="0"/>
                      <a:ext cx="1440000" cy="2160000"/>
                    </a:xfrm>
                    <a:prstGeom prst="rect">
                      <a:avLst/>
                    </a:prstGeom>
                    <a:ln/>
                  </pic:spPr>
                </pic:pic>
              </a:graphicData>
            </a:graphic>
          </wp:inline>
        </w:drawing>
      </w:r>
    </w:p>
    <w:p w14:paraId="2B0F1D7D" w14:textId="77777777" w:rsidR="00694761" w:rsidRPr="00E921E7" w:rsidRDefault="00BD3368" w:rsidP="00BD336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i/>
          <w:color w:val="auto"/>
          <w:sz w:val="18"/>
          <w:szCs w:val="24"/>
        </w:rPr>
      </w:pPr>
      <w:r>
        <w:rPr>
          <w:rFonts w:ascii="Times New Roman" w:eastAsia="Times New Roman" w:hAnsi="Times New Roman" w:cs="Times New Roman"/>
          <w:b/>
          <w:color w:val="auto"/>
          <w:sz w:val="18"/>
          <w:szCs w:val="24"/>
        </w:rPr>
        <w:t xml:space="preserve">            </w:t>
      </w:r>
      <w:r>
        <w:rPr>
          <w:rFonts w:ascii="Times New Roman" w:eastAsia="Times New Roman" w:hAnsi="Times New Roman" w:cs="Times New Roman"/>
          <w:b/>
          <w:color w:val="auto"/>
          <w:sz w:val="18"/>
          <w:szCs w:val="24"/>
        </w:rPr>
        <w:tab/>
      </w:r>
      <w:r>
        <w:rPr>
          <w:rFonts w:ascii="Times New Roman" w:eastAsia="Times New Roman" w:hAnsi="Times New Roman" w:cs="Times New Roman"/>
          <w:b/>
          <w:color w:val="auto"/>
          <w:sz w:val="18"/>
          <w:szCs w:val="24"/>
        </w:rPr>
        <w:tab/>
      </w:r>
      <w:r>
        <w:rPr>
          <w:rFonts w:ascii="Times New Roman" w:eastAsia="Times New Roman" w:hAnsi="Times New Roman" w:cs="Times New Roman"/>
          <w:b/>
          <w:color w:val="auto"/>
          <w:sz w:val="18"/>
          <w:szCs w:val="24"/>
        </w:rPr>
        <w:tab/>
        <w:t xml:space="preserve">              </w:t>
      </w:r>
      <w:r w:rsidR="00694761" w:rsidRPr="00E921E7">
        <w:rPr>
          <w:rFonts w:ascii="Times New Roman" w:eastAsia="Times New Roman" w:hAnsi="Times New Roman" w:cs="Times New Roman"/>
          <w:b/>
          <w:color w:val="auto"/>
          <w:sz w:val="18"/>
          <w:szCs w:val="24"/>
        </w:rPr>
        <w:t>Elaborado por:</w:t>
      </w:r>
      <w:r w:rsidR="00694761" w:rsidRPr="00E921E7">
        <w:rPr>
          <w:rFonts w:ascii="Times New Roman" w:eastAsia="Times New Roman" w:hAnsi="Times New Roman" w:cs="Times New Roman"/>
          <w:color w:val="auto"/>
          <w:sz w:val="18"/>
          <w:szCs w:val="24"/>
        </w:rPr>
        <w:t xml:space="preserve"> Los investigadores</w:t>
      </w:r>
    </w:p>
    <w:p w14:paraId="7DEB0DE9" w14:textId="77777777" w:rsidR="00694761" w:rsidRPr="00E921E7" w:rsidRDefault="00694761" w:rsidP="00E921E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Times New Roman" w:eastAsia="Times New Roman" w:hAnsi="Times New Roman" w:cs="Times New Roman"/>
          <w:color w:val="auto"/>
          <w:sz w:val="24"/>
          <w:szCs w:val="24"/>
        </w:rPr>
      </w:pPr>
    </w:p>
    <w:p w14:paraId="3D81AB1E" w14:textId="77777777" w:rsidR="00694761" w:rsidRPr="00962C1E" w:rsidRDefault="00694761" w:rsidP="00694761">
      <w:pPr>
        <w:pStyle w:val="Ttulo4"/>
        <w:widowControl/>
        <w:pBdr>
          <w:top w:val="none" w:sz="0" w:space="0" w:color="000000"/>
          <w:left w:val="none" w:sz="0" w:space="0" w:color="000000"/>
          <w:bottom w:val="none" w:sz="0" w:space="0" w:color="000000"/>
          <w:right w:val="none" w:sz="0" w:space="0" w:color="000000"/>
          <w:between w:val="none" w:sz="0" w:space="0" w:color="000000"/>
        </w:pBdr>
        <w:spacing w:after="0" w:line="360" w:lineRule="auto"/>
        <w:contextualSpacing w:val="0"/>
        <w:jc w:val="both"/>
        <w:rPr>
          <w:rFonts w:ascii="Times New Roman" w:eastAsia="Times New Roman" w:hAnsi="Times New Roman" w:cs="Times New Roman"/>
          <w:color w:val="auto"/>
        </w:rPr>
      </w:pPr>
      <w:bookmarkStart w:id="205" w:name="_4efk0x540yuo" w:colFirst="0" w:colLast="0"/>
      <w:bookmarkStart w:id="206" w:name="_Toc504985067"/>
      <w:bookmarkEnd w:id="205"/>
      <w:proofErr w:type="spellStart"/>
      <w:r w:rsidRPr="00962C1E">
        <w:rPr>
          <w:rFonts w:ascii="Times New Roman" w:eastAsia="Times New Roman" w:hAnsi="Times New Roman" w:cs="Times New Roman"/>
          <w:color w:val="auto"/>
        </w:rPr>
        <w:t>Submódulo</w:t>
      </w:r>
      <w:proofErr w:type="spellEnd"/>
      <w:r w:rsidRPr="00962C1E">
        <w:rPr>
          <w:rFonts w:ascii="Times New Roman" w:eastAsia="Times New Roman" w:hAnsi="Times New Roman" w:cs="Times New Roman"/>
          <w:color w:val="auto"/>
        </w:rPr>
        <w:t xml:space="preserve"> 2: Atractivos Turísticos</w:t>
      </w:r>
      <w:bookmarkEnd w:id="206"/>
    </w:p>
    <w:p w14:paraId="328E60F6" w14:textId="77777777" w:rsidR="00694761" w:rsidRPr="00962C1E" w:rsidRDefault="00694761" w:rsidP="00694761">
      <w:pPr>
        <w:pStyle w:val="Ttulo5"/>
        <w:widowControl/>
        <w:pBdr>
          <w:top w:val="none" w:sz="0" w:space="0" w:color="000000"/>
          <w:left w:val="none" w:sz="0" w:space="0" w:color="000000"/>
          <w:bottom w:val="none" w:sz="0" w:space="0" w:color="000000"/>
          <w:right w:val="none" w:sz="0" w:space="0" w:color="000000"/>
          <w:between w:val="none" w:sz="0" w:space="0" w:color="000000"/>
        </w:pBdr>
        <w:spacing w:after="200" w:line="240" w:lineRule="auto"/>
        <w:contextualSpacing w:val="0"/>
        <w:rPr>
          <w:rFonts w:ascii="Times New Roman" w:eastAsia="Times New Roman" w:hAnsi="Times New Roman" w:cs="Times New Roman"/>
          <w:color w:val="auto"/>
          <w:sz w:val="24"/>
          <w:szCs w:val="24"/>
        </w:rPr>
      </w:pPr>
      <w:bookmarkStart w:id="207" w:name="_yl42wuwh6qkm" w:colFirst="0" w:colLast="0"/>
      <w:bookmarkStart w:id="208" w:name="_Toc504985068"/>
      <w:bookmarkEnd w:id="207"/>
      <w:r w:rsidRPr="00962C1E">
        <w:rPr>
          <w:rFonts w:ascii="Times New Roman" w:eastAsia="Times New Roman" w:hAnsi="Times New Roman" w:cs="Times New Roman"/>
          <w:color w:val="auto"/>
          <w:sz w:val="24"/>
          <w:szCs w:val="24"/>
        </w:rPr>
        <w:t>SPRINT N° 2:</w:t>
      </w:r>
      <w:bookmarkEnd w:id="208"/>
    </w:p>
    <w:p w14:paraId="1B2A86A6" w14:textId="37856278" w:rsidR="00694761" w:rsidRPr="00962C1E" w:rsidRDefault="00694761" w:rsidP="002D1618">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jc w:val="both"/>
        <w:rPr>
          <w:rFonts w:ascii="Times New Roman" w:eastAsia="Times New Roman" w:hAnsi="Times New Roman" w:cs="Times New Roman"/>
          <w:i/>
          <w:color w:val="auto"/>
          <w:sz w:val="24"/>
          <w:szCs w:val="24"/>
        </w:rPr>
      </w:pPr>
      <w:r w:rsidRPr="00962C1E">
        <w:rPr>
          <w:rFonts w:ascii="Times New Roman" w:eastAsia="Times New Roman" w:hAnsi="Times New Roman" w:cs="Times New Roman"/>
          <w:color w:val="auto"/>
          <w:sz w:val="24"/>
          <w:szCs w:val="24"/>
        </w:rPr>
        <w:t xml:space="preserve">En la </w:t>
      </w:r>
      <w:r w:rsidR="008B357B">
        <w:rPr>
          <w:rFonts w:ascii="Times New Roman" w:eastAsia="Times New Roman" w:hAnsi="Times New Roman" w:cs="Times New Roman"/>
          <w:color w:val="auto"/>
          <w:sz w:val="24"/>
          <w:szCs w:val="24"/>
        </w:rPr>
        <w:t>Grafico</w:t>
      </w:r>
      <w:r w:rsidR="008B357B" w:rsidRPr="00962C1E">
        <w:rPr>
          <w:rFonts w:ascii="Times New Roman" w:eastAsia="Times New Roman" w:hAnsi="Times New Roman" w:cs="Times New Roman"/>
          <w:color w:val="auto"/>
          <w:sz w:val="24"/>
          <w:szCs w:val="24"/>
        </w:rPr>
        <w:t xml:space="preserve"> N°</w:t>
      </w:r>
      <w:r w:rsidR="002D1618">
        <w:rPr>
          <w:rFonts w:ascii="Times New Roman" w:eastAsia="Times New Roman" w:hAnsi="Times New Roman" w:cs="Times New Roman"/>
          <w:color w:val="auto"/>
          <w:sz w:val="24"/>
          <w:szCs w:val="24"/>
        </w:rPr>
        <w:t xml:space="preserve"> 27</w:t>
      </w:r>
      <w:r w:rsidR="00A250D8">
        <w:rPr>
          <w:rFonts w:ascii="Times New Roman" w:eastAsia="Times New Roman" w:hAnsi="Times New Roman" w:cs="Times New Roman"/>
          <w:color w:val="auto"/>
          <w:sz w:val="24"/>
          <w:szCs w:val="24"/>
        </w:rPr>
        <w:t xml:space="preserve"> </w:t>
      </w:r>
      <w:r w:rsidRPr="00962C1E">
        <w:rPr>
          <w:rFonts w:ascii="Times New Roman" w:eastAsia="Times New Roman" w:hAnsi="Times New Roman" w:cs="Times New Roman"/>
          <w:color w:val="auto"/>
          <w:sz w:val="24"/>
          <w:szCs w:val="24"/>
        </w:rPr>
        <w:t xml:space="preserve">se muestra la interfaz </w:t>
      </w:r>
      <w:r w:rsidR="00A250D8">
        <w:rPr>
          <w:rFonts w:ascii="Times New Roman" w:eastAsia="Times New Roman" w:hAnsi="Times New Roman" w:cs="Times New Roman"/>
          <w:color w:val="auto"/>
          <w:sz w:val="24"/>
          <w:szCs w:val="24"/>
        </w:rPr>
        <w:t xml:space="preserve">en donde a través del menú principal se puede acceder a las </w:t>
      </w:r>
      <w:r w:rsidR="00B127D1">
        <w:rPr>
          <w:rFonts w:ascii="Times New Roman" w:eastAsia="Times New Roman" w:hAnsi="Times New Roman" w:cs="Times New Roman"/>
          <w:color w:val="auto"/>
          <w:sz w:val="24"/>
          <w:szCs w:val="24"/>
        </w:rPr>
        <w:t>categorías que tienen los Atractivos Turísticos. Las categorías son: Manifestaciones Culturales, Sitios Naturales y Paramos.</w:t>
      </w:r>
    </w:p>
    <w:p w14:paraId="497C5A82" w14:textId="2867F267" w:rsidR="00BD3368" w:rsidRDefault="00BD3368" w:rsidP="00BD3368">
      <w:pPr>
        <w:pStyle w:val="Epgrafe"/>
        <w:keepNext/>
        <w:spacing w:after="0"/>
        <w:jc w:val="center"/>
        <w:rPr>
          <w:rFonts w:cs="Times New Roman"/>
        </w:rPr>
      </w:pPr>
      <w:bookmarkStart w:id="209" w:name="_Toc504983101"/>
      <w:r w:rsidRPr="00BD3368">
        <w:rPr>
          <w:rFonts w:cs="Times New Roman"/>
          <w:b/>
        </w:rPr>
        <w:lastRenderedPageBreak/>
        <w:t xml:space="preserve">Grafico </w:t>
      </w:r>
      <w:r w:rsidRPr="00BD3368">
        <w:rPr>
          <w:rFonts w:cs="Times New Roman"/>
          <w:b/>
        </w:rPr>
        <w:fldChar w:fldCharType="begin"/>
      </w:r>
      <w:r w:rsidRPr="00BD3368">
        <w:rPr>
          <w:rFonts w:cs="Times New Roman"/>
          <w:b/>
        </w:rPr>
        <w:instrText xml:space="preserve"> SEQ Grafico \* ARABIC </w:instrText>
      </w:r>
      <w:r w:rsidRPr="00BD3368">
        <w:rPr>
          <w:rFonts w:cs="Times New Roman"/>
          <w:b/>
        </w:rPr>
        <w:fldChar w:fldCharType="separate"/>
      </w:r>
      <w:r w:rsidR="00A46DA0">
        <w:rPr>
          <w:rFonts w:cs="Times New Roman"/>
          <w:b/>
          <w:noProof/>
        </w:rPr>
        <w:t>27</w:t>
      </w:r>
      <w:r w:rsidRPr="00BD3368">
        <w:rPr>
          <w:rFonts w:cs="Times New Roman"/>
          <w:b/>
        </w:rPr>
        <w:fldChar w:fldCharType="end"/>
      </w:r>
      <w:r w:rsidRPr="00BD3368">
        <w:rPr>
          <w:rFonts w:cs="Times New Roman"/>
          <w:b/>
        </w:rPr>
        <w:t>.</w:t>
      </w:r>
      <w:r w:rsidRPr="00BD3368">
        <w:rPr>
          <w:rFonts w:cs="Times New Roman"/>
        </w:rPr>
        <w:t xml:space="preserve"> Menú de Categorías.</w:t>
      </w:r>
      <w:bookmarkEnd w:id="209"/>
    </w:p>
    <w:p w14:paraId="42A8FCA7" w14:textId="77777777" w:rsidR="00694761" w:rsidRPr="00BD3368" w:rsidRDefault="00694761" w:rsidP="00BD3368">
      <w:pPr>
        <w:pStyle w:val="Epgrafe"/>
        <w:keepNext/>
        <w:spacing w:after="0"/>
        <w:jc w:val="center"/>
        <w:rPr>
          <w:rFonts w:eastAsia="Times New Roman" w:cs="Times New Roman"/>
          <w:i w:val="0"/>
          <w:szCs w:val="24"/>
        </w:rPr>
      </w:pPr>
      <w:r w:rsidRPr="00BD3368">
        <w:rPr>
          <w:rFonts w:eastAsia="Times New Roman" w:cs="Times New Roman"/>
          <w:i w:val="0"/>
          <w:noProof/>
          <w:szCs w:val="24"/>
        </w:rPr>
        <w:drawing>
          <wp:inline distT="114300" distB="114300" distL="114300" distR="114300" wp14:anchorId="5E49416D" wp14:editId="630BB27A">
            <wp:extent cx="1440000" cy="2160000"/>
            <wp:effectExtent l="0" t="0" r="8255" b="0"/>
            <wp:docPr id="1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4"/>
                    <a:srcRect/>
                    <a:stretch>
                      <a:fillRect/>
                    </a:stretch>
                  </pic:blipFill>
                  <pic:spPr>
                    <a:xfrm>
                      <a:off x="0" y="0"/>
                      <a:ext cx="1440000" cy="2160000"/>
                    </a:xfrm>
                    <a:prstGeom prst="rect">
                      <a:avLst/>
                    </a:prstGeom>
                    <a:ln/>
                  </pic:spPr>
                </pic:pic>
              </a:graphicData>
            </a:graphic>
          </wp:inline>
        </w:drawing>
      </w:r>
    </w:p>
    <w:p w14:paraId="67F15AD2" w14:textId="10B61A03" w:rsidR="00694761" w:rsidRDefault="00694761" w:rsidP="00BD336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Times New Roman" w:eastAsia="Times New Roman" w:hAnsi="Times New Roman" w:cs="Times New Roman"/>
          <w:color w:val="auto"/>
          <w:sz w:val="20"/>
          <w:szCs w:val="24"/>
        </w:rPr>
      </w:pPr>
      <w:r w:rsidRPr="00BD3368">
        <w:rPr>
          <w:rFonts w:ascii="Times New Roman" w:eastAsia="Times New Roman" w:hAnsi="Times New Roman" w:cs="Times New Roman"/>
          <w:b/>
          <w:color w:val="auto"/>
          <w:sz w:val="20"/>
          <w:szCs w:val="24"/>
        </w:rPr>
        <w:t>Elaborado por:</w:t>
      </w:r>
      <w:r w:rsidRPr="00BD3368">
        <w:rPr>
          <w:rFonts w:ascii="Times New Roman" w:eastAsia="Times New Roman" w:hAnsi="Times New Roman" w:cs="Times New Roman"/>
          <w:color w:val="auto"/>
          <w:sz w:val="20"/>
          <w:szCs w:val="24"/>
        </w:rPr>
        <w:t xml:space="preserve"> Los investigadores</w:t>
      </w:r>
    </w:p>
    <w:p w14:paraId="75E91F2E" w14:textId="77777777" w:rsidR="00AA7FEA" w:rsidRDefault="00AA7FEA" w:rsidP="00BD336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Times New Roman" w:eastAsia="Times New Roman" w:hAnsi="Times New Roman" w:cs="Times New Roman"/>
          <w:color w:val="auto"/>
          <w:sz w:val="20"/>
          <w:szCs w:val="24"/>
        </w:rPr>
      </w:pPr>
    </w:p>
    <w:p w14:paraId="351099D7" w14:textId="79151116" w:rsidR="00B127D1" w:rsidRDefault="00B127D1" w:rsidP="002D161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Una vez seleccionado una subcategoría se visualiza la in</w:t>
      </w:r>
      <w:r w:rsidR="002D1618">
        <w:rPr>
          <w:rFonts w:ascii="Times New Roman" w:eastAsia="Times New Roman" w:hAnsi="Times New Roman" w:cs="Times New Roman"/>
          <w:color w:val="auto"/>
          <w:sz w:val="24"/>
          <w:szCs w:val="24"/>
        </w:rPr>
        <w:t>terfaz mostrada en el Gráfico 28</w:t>
      </w:r>
      <w:r>
        <w:rPr>
          <w:rFonts w:ascii="Times New Roman" w:eastAsia="Times New Roman" w:hAnsi="Times New Roman" w:cs="Times New Roman"/>
          <w:color w:val="auto"/>
          <w:sz w:val="24"/>
          <w:szCs w:val="24"/>
        </w:rPr>
        <w:t>. La cual muestra el listado de los atractivos turísticos los cuales al seleccionar uno de ellos se puede visualizar su respectiva descripción, ubicación y una fotografía.</w:t>
      </w:r>
    </w:p>
    <w:p w14:paraId="2235DDF7" w14:textId="77777777" w:rsidR="00AA7FEA" w:rsidRPr="00B127D1" w:rsidRDefault="00AA7FEA" w:rsidP="002D161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color w:val="auto"/>
          <w:sz w:val="24"/>
          <w:szCs w:val="24"/>
        </w:rPr>
      </w:pPr>
    </w:p>
    <w:p w14:paraId="05931AC0" w14:textId="21FD9666" w:rsidR="00BD3368" w:rsidRDefault="00BD3368" w:rsidP="00BD3368">
      <w:pPr>
        <w:pStyle w:val="Epgrafe"/>
        <w:keepNext/>
        <w:spacing w:after="0"/>
        <w:jc w:val="center"/>
        <w:rPr>
          <w:rFonts w:cs="Times New Roman"/>
        </w:rPr>
      </w:pPr>
      <w:bookmarkStart w:id="210" w:name="_Toc504983102"/>
      <w:r w:rsidRPr="004B1DFD">
        <w:rPr>
          <w:rFonts w:cs="Times New Roman"/>
          <w:b/>
        </w:rPr>
        <w:t xml:space="preserve">Grafico </w:t>
      </w:r>
      <w:r w:rsidRPr="004B1DFD">
        <w:rPr>
          <w:rFonts w:cs="Times New Roman"/>
          <w:b/>
        </w:rPr>
        <w:fldChar w:fldCharType="begin"/>
      </w:r>
      <w:r w:rsidRPr="004B1DFD">
        <w:rPr>
          <w:rFonts w:cs="Times New Roman"/>
          <w:b/>
        </w:rPr>
        <w:instrText xml:space="preserve"> SEQ Grafico \* ARABIC </w:instrText>
      </w:r>
      <w:r w:rsidRPr="004B1DFD">
        <w:rPr>
          <w:rFonts w:cs="Times New Roman"/>
          <w:b/>
        </w:rPr>
        <w:fldChar w:fldCharType="separate"/>
      </w:r>
      <w:r w:rsidR="00A46DA0">
        <w:rPr>
          <w:rFonts w:cs="Times New Roman"/>
          <w:b/>
          <w:noProof/>
        </w:rPr>
        <w:t>28</w:t>
      </w:r>
      <w:r w:rsidRPr="004B1DFD">
        <w:rPr>
          <w:rFonts w:cs="Times New Roman"/>
          <w:b/>
        </w:rPr>
        <w:fldChar w:fldCharType="end"/>
      </w:r>
      <w:r w:rsidRPr="00BD3368">
        <w:rPr>
          <w:rFonts w:cs="Times New Roman"/>
        </w:rPr>
        <w:t>. Atractivos Turísticos por Categorías y Subcategorías.</w:t>
      </w:r>
      <w:bookmarkEnd w:id="210"/>
    </w:p>
    <w:p w14:paraId="7775FA49" w14:textId="77777777" w:rsidR="00694761" w:rsidRPr="00BD3368" w:rsidRDefault="00694761" w:rsidP="00BD3368">
      <w:pPr>
        <w:pStyle w:val="Epgrafe"/>
        <w:keepNext/>
        <w:spacing w:after="0"/>
        <w:jc w:val="center"/>
        <w:rPr>
          <w:rFonts w:eastAsia="Times New Roman" w:cs="Times New Roman"/>
          <w:i w:val="0"/>
          <w:szCs w:val="24"/>
        </w:rPr>
      </w:pPr>
      <w:r w:rsidRPr="00962C1E">
        <w:rPr>
          <w:rFonts w:eastAsia="Times New Roman" w:cs="Times New Roman"/>
          <w:i w:val="0"/>
          <w:noProof/>
          <w:sz w:val="24"/>
          <w:szCs w:val="24"/>
        </w:rPr>
        <w:drawing>
          <wp:inline distT="114300" distB="114300" distL="114300" distR="114300" wp14:anchorId="676BDCC0" wp14:editId="4795695E">
            <wp:extent cx="1440000" cy="2160000"/>
            <wp:effectExtent l="0" t="0" r="8255" b="0"/>
            <wp:docPr id="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1440000" cy="2160000"/>
                    </a:xfrm>
                    <a:prstGeom prst="rect">
                      <a:avLst/>
                    </a:prstGeom>
                    <a:ln/>
                  </pic:spPr>
                </pic:pic>
              </a:graphicData>
            </a:graphic>
          </wp:inline>
        </w:drawing>
      </w:r>
    </w:p>
    <w:p w14:paraId="040FA7C0" w14:textId="77777777" w:rsidR="00694761" w:rsidRPr="00BD3368" w:rsidRDefault="00694761" w:rsidP="00BD336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Times New Roman" w:eastAsia="Times New Roman" w:hAnsi="Times New Roman" w:cs="Times New Roman"/>
          <w:color w:val="auto"/>
          <w:sz w:val="18"/>
          <w:szCs w:val="24"/>
        </w:rPr>
      </w:pPr>
      <w:r w:rsidRPr="00BD3368">
        <w:rPr>
          <w:rFonts w:ascii="Times New Roman" w:eastAsia="Times New Roman" w:hAnsi="Times New Roman" w:cs="Times New Roman"/>
          <w:b/>
          <w:color w:val="auto"/>
          <w:sz w:val="18"/>
          <w:szCs w:val="24"/>
        </w:rPr>
        <w:t>Elaborado por:</w:t>
      </w:r>
      <w:r w:rsidRPr="00BD3368">
        <w:rPr>
          <w:rFonts w:ascii="Times New Roman" w:eastAsia="Times New Roman" w:hAnsi="Times New Roman" w:cs="Times New Roman"/>
          <w:color w:val="auto"/>
          <w:sz w:val="18"/>
          <w:szCs w:val="24"/>
        </w:rPr>
        <w:t xml:space="preserve"> Los investigadores</w:t>
      </w:r>
    </w:p>
    <w:p w14:paraId="67A33382" w14:textId="77777777" w:rsidR="00694761" w:rsidRPr="00962C1E" w:rsidRDefault="00694761" w:rsidP="00694761">
      <w:pPr>
        <w:pStyle w:val="Ttulo4"/>
        <w:widowControl/>
        <w:pBdr>
          <w:top w:val="none" w:sz="0" w:space="0" w:color="000000"/>
          <w:left w:val="none" w:sz="0" w:space="0" w:color="000000"/>
          <w:bottom w:val="none" w:sz="0" w:space="0" w:color="000000"/>
          <w:right w:val="none" w:sz="0" w:space="0" w:color="000000"/>
          <w:between w:val="none" w:sz="0" w:space="0" w:color="000000"/>
        </w:pBdr>
        <w:spacing w:after="0" w:line="360" w:lineRule="auto"/>
        <w:contextualSpacing w:val="0"/>
        <w:jc w:val="both"/>
        <w:rPr>
          <w:rFonts w:ascii="Times New Roman" w:eastAsia="Times New Roman" w:hAnsi="Times New Roman" w:cs="Times New Roman"/>
          <w:color w:val="auto"/>
        </w:rPr>
      </w:pPr>
      <w:bookmarkStart w:id="211" w:name="_uign18n4tcxk" w:colFirst="0" w:colLast="0"/>
      <w:bookmarkStart w:id="212" w:name="_Toc504985069"/>
      <w:bookmarkEnd w:id="211"/>
      <w:proofErr w:type="spellStart"/>
      <w:r w:rsidRPr="00962C1E">
        <w:rPr>
          <w:rFonts w:ascii="Times New Roman" w:eastAsia="Times New Roman" w:hAnsi="Times New Roman" w:cs="Times New Roman"/>
          <w:color w:val="auto"/>
        </w:rPr>
        <w:t>Submódulo</w:t>
      </w:r>
      <w:proofErr w:type="spellEnd"/>
      <w:r w:rsidRPr="00962C1E">
        <w:rPr>
          <w:rFonts w:ascii="Times New Roman" w:eastAsia="Times New Roman" w:hAnsi="Times New Roman" w:cs="Times New Roman"/>
          <w:color w:val="auto"/>
        </w:rPr>
        <w:t xml:space="preserve"> 3: Mapas por Cantones de los Atractivos Turísticos</w:t>
      </w:r>
      <w:bookmarkEnd w:id="212"/>
    </w:p>
    <w:p w14:paraId="7AFBFC5B" w14:textId="77777777" w:rsidR="00694761" w:rsidRPr="00962C1E" w:rsidRDefault="008B357B" w:rsidP="00694761">
      <w:pPr>
        <w:pStyle w:val="Ttulo5"/>
        <w:widowControl/>
        <w:pBdr>
          <w:top w:val="none" w:sz="0" w:space="0" w:color="000000"/>
          <w:left w:val="none" w:sz="0" w:space="0" w:color="000000"/>
          <w:bottom w:val="none" w:sz="0" w:space="0" w:color="000000"/>
          <w:right w:val="none" w:sz="0" w:space="0" w:color="000000"/>
          <w:between w:val="none" w:sz="0" w:space="0" w:color="000000"/>
        </w:pBdr>
        <w:spacing w:after="200" w:line="240" w:lineRule="auto"/>
        <w:contextualSpacing w:val="0"/>
        <w:rPr>
          <w:rFonts w:ascii="Times New Roman" w:eastAsia="Times New Roman" w:hAnsi="Times New Roman" w:cs="Times New Roman"/>
          <w:color w:val="auto"/>
          <w:sz w:val="24"/>
          <w:szCs w:val="24"/>
        </w:rPr>
      </w:pPr>
      <w:bookmarkStart w:id="213" w:name="_ktpogn75lrak" w:colFirst="0" w:colLast="0"/>
      <w:bookmarkStart w:id="214" w:name="_Toc504985070"/>
      <w:bookmarkEnd w:id="213"/>
      <w:r>
        <w:rPr>
          <w:rFonts w:ascii="Times New Roman" w:eastAsia="Times New Roman" w:hAnsi="Times New Roman" w:cs="Times New Roman"/>
          <w:color w:val="auto"/>
          <w:sz w:val="24"/>
          <w:szCs w:val="24"/>
        </w:rPr>
        <w:t>SPRINT N° 3</w:t>
      </w:r>
      <w:r w:rsidR="00694761" w:rsidRPr="00962C1E">
        <w:rPr>
          <w:rFonts w:ascii="Times New Roman" w:eastAsia="Times New Roman" w:hAnsi="Times New Roman" w:cs="Times New Roman"/>
          <w:color w:val="auto"/>
          <w:sz w:val="24"/>
          <w:szCs w:val="24"/>
        </w:rPr>
        <w:t>:</w:t>
      </w:r>
      <w:bookmarkEnd w:id="214"/>
    </w:p>
    <w:p w14:paraId="300D321C" w14:textId="05F3D7DE" w:rsidR="00694761" w:rsidRPr="00962C1E" w:rsidRDefault="00694761" w:rsidP="00FC31FB">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En la </w:t>
      </w:r>
      <w:r w:rsidR="008B357B">
        <w:rPr>
          <w:rFonts w:ascii="Times New Roman" w:eastAsia="Times New Roman" w:hAnsi="Times New Roman" w:cs="Times New Roman"/>
          <w:color w:val="auto"/>
          <w:sz w:val="24"/>
          <w:szCs w:val="24"/>
        </w:rPr>
        <w:t>Grafico</w:t>
      </w:r>
      <w:r w:rsidR="008B357B" w:rsidRPr="00962C1E">
        <w:rPr>
          <w:rFonts w:ascii="Times New Roman" w:eastAsia="Times New Roman" w:hAnsi="Times New Roman" w:cs="Times New Roman"/>
          <w:color w:val="auto"/>
          <w:sz w:val="24"/>
          <w:szCs w:val="24"/>
        </w:rPr>
        <w:t xml:space="preserve"> N°</w:t>
      </w:r>
      <w:r w:rsidR="002D1618">
        <w:rPr>
          <w:rFonts w:ascii="Times New Roman" w:eastAsia="Times New Roman" w:hAnsi="Times New Roman" w:cs="Times New Roman"/>
          <w:color w:val="auto"/>
          <w:sz w:val="24"/>
          <w:szCs w:val="24"/>
        </w:rPr>
        <w:t xml:space="preserve"> 29</w:t>
      </w:r>
      <w:r w:rsidRPr="00962C1E">
        <w:rPr>
          <w:rFonts w:ascii="Times New Roman" w:eastAsia="Times New Roman" w:hAnsi="Times New Roman" w:cs="Times New Roman"/>
          <w:color w:val="auto"/>
          <w:sz w:val="24"/>
          <w:szCs w:val="24"/>
        </w:rPr>
        <w:t xml:space="preserve"> se muestra la interfaz de la tarea de Visualización de Información en Mapas por Cantones de los Atractivos Turísticos.</w:t>
      </w:r>
      <w:r w:rsidR="00FC31FB">
        <w:rPr>
          <w:rFonts w:ascii="Times New Roman" w:eastAsia="Times New Roman" w:hAnsi="Times New Roman" w:cs="Times New Roman"/>
          <w:color w:val="auto"/>
          <w:sz w:val="24"/>
          <w:szCs w:val="24"/>
        </w:rPr>
        <w:t xml:space="preserve"> En donde se puede visualizar con botones representativos de los atractivos turísticos que al seleccionar se visualiza la información de su descripción, dirección y su fotografía. </w:t>
      </w:r>
    </w:p>
    <w:p w14:paraId="07695996" w14:textId="2BEF260C" w:rsidR="00C302E1" w:rsidRDefault="00BD3368" w:rsidP="00BD3368">
      <w:pPr>
        <w:pStyle w:val="Epgrafe"/>
        <w:keepNext/>
        <w:spacing w:after="0"/>
        <w:jc w:val="center"/>
        <w:rPr>
          <w:rFonts w:cs="Times New Roman"/>
        </w:rPr>
      </w:pPr>
      <w:bookmarkStart w:id="215" w:name="_Toc504983103"/>
      <w:r w:rsidRPr="00BD3368">
        <w:rPr>
          <w:rFonts w:cs="Times New Roman"/>
          <w:b/>
        </w:rPr>
        <w:lastRenderedPageBreak/>
        <w:t xml:space="preserve">Grafico </w:t>
      </w:r>
      <w:r w:rsidRPr="00BD3368">
        <w:rPr>
          <w:rFonts w:cs="Times New Roman"/>
          <w:b/>
        </w:rPr>
        <w:fldChar w:fldCharType="begin"/>
      </w:r>
      <w:r w:rsidRPr="00BD3368">
        <w:rPr>
          <w:rFonts w:cs="Times New Roman"/>
          <w:b/>
        </w:rPr>
        <w:instrText xml:space="preserve"> SEQ Grafico \* ARABIC </w:instrText>
      </w:r>
      <w:r w:rsidRPr="00BD3368">
        <w:rPr>
          <w:rFonts w:cs="Times New Roman"/>
          <w:b/>
        </w:rPr>
        <w:fldChar w:fldCharType="separate"/>
      </w:r>
      <w:r w:rsidR="00A46DA0">
        <w:rPr>
          <w:rFonts w:cs="Times New Roman"/>
          <w:b/>
          <w:noProof/>
        </w:rPr>
        <w:t>29</w:t>
      </w:r>
      <w:r w:rsidRPr="00BD3368">
        <w:rPr>
          <w:rFonts w:cs="Times New Roman"/>
          <w:b/>
        </w:rPr>
        <w:fldChar w:fldCharType="end"/>
      </w:r>
      <w:r w:rsidRPr="00BD3368">
        <w:rPr>
          <w:rFonts w:cs="Times New Roman"/>
          <w:b/>
        </w:rPr>
        <w:t>.</w:t>
      </w:r>
      <w:r w:rsidRPr="00BD3368">
        <w:rPr>
          <w:rFonts w:cs="Times New Roman"/>
        </w:rPr>
        <w:t xml:space="preserve"> Mapa del Cantón Latacunga con sus Atractivos Turísticos</w:t>
      </w:r>
      <w:bookmarkEnd w:id="215"/>
    </w:p>
    <w:p w14:paraId="05482A2D" w14:textId="713B34E6" w:rsidR="00694761" w:rsidRPr="00BD3368" w:rsidRDefault="00BD3368" w:rsidP="00BD3368">
      <w:pPr>
        <w:pStyle w:val="Epgrafe"/>
        <w:keepNext/>
        <w:spacing w:after="0"/>
        <w:jc w:val="center"/>
        <w:rPr>
          <w:rFonts w:eastAsia="Times New Roman" w:cs="Times New Roman"/>
          <w:i w:val="0"/>
          <w:szCs w:val="24"/>
        </w:rPr>
      </w:pPr>
      <w:r w:rsidRPr="00BD3368">
        <w:rPr>
          <w:rFonts w:cs="Times New Roman"/>
        </w:rPr>
        <w:t>.</w:t>
      </w:r>
      <w:r w:rsidR="00694761" w:rsidRPr="00962C1E">
        <w:rPr>
          <w:rFonts w:eastAsia="Times New Roman" w:cs="Times New Roman"/>
          <w:i w:val="0"/>
          <w:noProof/>
          <w:sz w:val="24"/>
          <w:szCs w:val="24"/>
        </w:rPr>
        <w:drawing>
          <wp:inline distT="114300" distB="114300" distL="114300" distR="114300" wp14:anchorId="2419C1F0" wp14:editId="7F4E758C">
            <wp:extent cx="1440000" cy="2160000"/>
            <wp:effectExtent l="0" t="0" r="8255" b="0"/>
            <wp:docPr id="1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6"/>
                    <a:srcRect/>
                    <a:stretch>
                      <a:fillRect/>
                    </a:stretch>
                  </pic:blipFill>
                  <pic:spPr>
                    <a:xfrm>
                      <a:off x="0" y="0"/>
                      <a:ext cx="1440000" cy="2160000"/>
                    </a:xfrm>
                    <a:prstGeom prst="rect">
                      <a:avLst/>
                    </a:prstGeom>
                    <a:ln/>
                  </pic:spPr>
                </pic:pic>
              </a:graphicData>
            </a:graphic>
          </wp:inline>
        </w:drawing>
      </w:r>
    </w:p>
    <w:p w14:paraId="3C86B732" w14:textId="77777777" w:rsidR="00694761" w:rsidRPr="00BD3368" w:rsidRDefault="00694761" w:rsidP="00BD336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Times New Roman" w:eastAsia="Times New Roman" w:hAnsi="Times New Roman" w:cs="Times New Roman"/>
          <w:i/>
          <w:color w:val="auto"/>
          <w:sz w:val="20"/>
          <w:szCs w:val="24"/>
        </w:rPr>
      </w:pPr>
      <w:r w:rsidRPr="00BD3368">
        <w:rPr>
          <w:rFonts w:ascii="Times New Roman" w:eastAsia="Times New Roman" w:hAnsi="Times New Roman" w:cs="Times New Roman"/>
          <w:b/>
          <w:color w:val="auto"/>
          <w:sz w:val="20"/>
          <w:szCs w:val="24"/>
        </w:rPr>
        <w:t>Elaborado por:</w:t>
      </w:r>
      <w:r w:rsidRPr="00BD3368">
        <w:rPr>
          <w:rFonts w:ascii="Times New Roman" w:eastAsia="Times New Roman" w:hAnsi="Times New Roman" w:cs="Times New Roman"/>
          <w:color w:val="auto"/>
          <w:sz w:val="20"/>
          <w:szCs w:val="24"/>
        </w:rPr>
        <w:t xml:space="preserve"> Los investigadores</w:t>
      </w:r>
    </w:p>
    <w:p w14:paraId="172ED182" w14:textId="77777777" w:rsidR="00694761" w:rsidRPr="00962C1E" w:rsidRDefault="00694761" w:rsidP="0069476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auto"/>
          <w:sz w:val="24"/>
          <w:szCs w:val="24"/>
        </w:rPr>
      </w:pPr>
    </w:p>
    <w:p w14:paraId="7A28219E" w14:textId="77777777" w:rsidR="00694761" w:rsidRPr="00962C1E" w:rsidRDefault="00694761" w:rsidP="00694761">
      <w:pPr>
        <w:pStyle w:val="Ttulo4"/>
        <w:widowControl/>
        <w:pBdr>
          <w:top w:val="none" w:sz="0" w:space="0" w:color="000000"/>
          <w:left w:val="none" w:sz="0" w:space="0" w:color="000000"/>
          <w:bottom w:val="none" w:sz="0" w:space="0" w:color="000000"/>
          <w:right w:val="none" w:sz="0" w:space="0" w:color="000000"/>
          <w:between w:val="none" w:sz="0" w:space="0" w:color="000000"/>
        </w:pBdr>
        <w:spacing w:after="0" w:line="360" w:lineRule="auto"/>
        <w:contextualSpacing w:val="0"/>
        <w:jc w:val="both"/>
        <w:rPr>
          <w:rFonts w:ascii="Times New Roman" w:eastAsia="Times New Roman" w:hAnsi="Times New Roman" w:cs="Times New Roman"/>
          <w:color w:val="auto"/>
        </w:rPr>
      </w:pPr>
      <w:bookmarkStart w:id="216" w:name="_fdooe9twto3a" w:colFirst="0" w:colLast="0"/>
      <w:bookmarkStart w:id="217" w:name="_Toc504985071"/>
      <w:bookmarkEnd w:id="216"/>
      <w:proofErr w:type="spellStart"/>
      <w:r w:rsidRPr="00962C1E">
        <w:rPr>
          <w:rFonts w:ascii="Times New Roman" w:eastAsia="Times New Roman" w:hAnsi="Times New Roman" w:cs="Times New Roman"/>
          <w:color w:val="auto"/>
        </w:rPr>
        <w:t>Submódulo</w:t>
      </w:r>
      <w:proofErr w:type="spellEnd"/>
      <w:r w:rsidRPr="00962C1E">
        <w:rPr>
          <w:rFonts w:ascii="Times New Roman" w:eastAsia="Times New Roman" w:hAnsi="Times New Roman" w:cs="Times New Roman"/>
          <w:color w:val="auto"/>
        </w:rPr>
        <w:t xml:space="preserve"> 4: Aplicación Offline y Online con conexión a </w:t>
      </w:r>
      <w:proofErr w:type="spellStart"/>
      <w:r w:rsidRPr="00962C1E">
        <w:rPr>
          <w:rFonts w:ascii="Times New Roman" w:eastAsia="Times New Roman" w:hAnsi="Times New Roman" w:cs="Times New Roman"/>
          <w:color w:val="auto"/>
        </w:rPr>
        <w:t>JSON</w:t>
      </w:r>
      <w:bookmarkEnd w:id="217"/>
      <w:proofErr w:type="spellEnd"/>
    </w:p>
    <w:p w14:paraId="709EAFD8" w14:textId="77777777" w:rsidR="00694761" w:rsidRPr="00962C1E" w:rsidRDefault="00694761" w:rsidP="00694761">
      <w:pPr>
        <w:pStyle w:val="Ttulo5"/>
        <w:widowControl/>
        <w:pBdr>
          <w:top w:val="none" w:sz="0" w:space="0" w:color="000000"/>
          <w:left w:val="none" w:sz="0" w:space="0" w:color="000000"/>
          <w:bottom w:val="none" w:sz="0" w:space="0" w:color="000000"/>
          <w:right w:val="none" w:sz="0" w:space="0" w:color="000000"/>
          <w:between w:val="none" w:sz="0" w:space="0" w:color="000000"/>
        </w:pBdr>
        <w:spacing w:after="200" w:line="240" w:lineRule="auto"/>
        <w:contextualSpacing w:val="0"/>
        <w:rPr>
          <w:rFonts w:ascii="Times New Roman" w:eastAsia="Times New Roman" w:hAnsi="Times New Roman" w:cs="Times New Roman"/>
          <w:color w:val="auto"/>
          <w:sz w:val="24"/>
          <w:szCs w:val="24"/>
        </w:rPr>
      </w:pPr>
      <w:bookmarkStart w:id="218" w:name="_y3dlp1eifuf2" w:colFirst="0" w:colLast="0"/>
      <w:bookmarkStart w:id="219" w:name="_Toc504985072"/>
      <w:bookmarkEnd w:id="218"/>
      <w:r w:rsidRPr="00962C1E">
        <w:rPr>
          <w:rFonts w:ascii="Times New Roman" w:eastAsia="Times New Roman" w:hAnsi="Times New Roman" w:cs="Times New Roman"/>
          <w:color w:val="auto"/>
          <w:sz w:val="24"/>
          <w:szCs w:val="24"/>
        </w:rPr>
        <w:t>SPRINT N° 4:</w:t>
      </w:r>
      <w:bookmarkEnd w:id="219"/>
    </w:p>
    <w:p w14:paraId="12CCDEA4" w14:textId="159D0EEC" w:rsidR="00694761" w:rsidRPr="00962C1E" w:rsidRDefault="00694761" w:rsidP="00FC31FB">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En la </w:t>
      </w:r>
      <w:r w:rsidR="008B357B">
        <w:rPr>
          <w:rFonts w:ascii="Times New Roman" w:eastAsia="Times New Roman" w:hAnsi="Times New Roman" w:cs="Times New Roman"/>
          <w:color w:val="auto"/>
          <w:sz w:val="24"/>
          <w:szCs w:val="24"/>
        </w:rPr>
        <w:t>Grafico</w:t>
      </w:r>
      <w:r w:rsidR="008B357B" w:rsidRPr="00962C1E">
        <w:rPr>
          <w:rFonts w:ascii="Times New Roman" w:eastAsia="Times New Roman" w:hAnsi="Times New Roman" w:cs="Times New Roman"/>
          <w:color w:val="auto"/>
          <w:sz w:val="24"/>
          <w:szCs w:val="24"/>
        </w:rPr>
        <w:t xml:space="preserve"> N°</w:t>
      </w:r>
      <w:r w:rsidR="002D1618">
        <w:rPr>
          <w:rFonts w:ascii="Times New Roman" w:eastAsia="Times New Roman" w:hAnsi="Times New Roman" w:cs="Times New Roman"/>
          <w:color w:val="auto"/>
          <w:sz w:val="24"/>
          <w:szCs w:val="24"/>
        </w:rPr>
        <w:t xml:space="preserve"> 30</w:t>
      </w:r>
      <w:r w:rsidRPr="00962C1E">
        <w:rPr>
          <w:rFonts w:ascii="Times New Roman" w:eastAsia="Times New Roman" w:hAnsi="Times New Roman" w:cs="Times New Roman"/>
          <w:color w:val="auto"/>
          <w:sz w:val="24"/>
          <w:szCs w:val="24"/>
        </w:rPr>
        <w:t xml:space="preserve"> se muestra la interfaz de la tarea de aplicación offline y online</w:t>
      </w:r>
      <w:r w:rsidR="00FC31FB">
        <w:rPr>
          <w:rFonts w:ascii="Times New Roman" w:eastAsia="Times New Roman" w:hAnsi="Times New Roman" w:cs="Times New Roman"/>
          <w:color w:val="auto"/>
          <w:sz w:val="24"/>
          <w:szCs w:val="24"/>
        </w:rPr>
        <w:t>.</w:t>
      </w:r>
      <w:r w:rsidRPr="00962C1E">
        <w:rPr>
          <w:rFonts w:ascii="Times New Roman" w:eastAsia="Times New Roman" w:hAnsi="Times New Roman" w:cs="Times New Roman"/>
          <w:color w:val="auto"/>
          <w:sz w:val="24"/>
          <w:szCs w:val="24"/>
        </w:rPr>
        <w:t xml:space="preserve"> </w:t>
      </w:r>
      <w:r w:rsidR="00FC31FB">
        <w:rPr>
          <w:rFonts w:ascii="Times New Roman" w:eastAsia="Times New Roman" w:hAnsi="Times New Roman" w:cs="Times New Roman"/>
          <w:color w:val="auto"/>
          <w:sz w:val="24"/>
          <w:szCs w:val="24"/>
        </w:rPr>
        <w:t>Co</w:t>
      </w:r>
      <w:r w:rsidRPr="00962C1E">
        <w:rPr>
          <w:rFonts w:ascii="Times New Roman" w:eastAsia="Times New Roman" w:hAnsi="Times New Roman" w:cs="Times New Roman"/>
          <w:color w:val="auto"/>
          <w:sz w:val="24"/>
          <w:szCs w:val="24"/>
        </w:rPr>
        <w:t>nsiste en mostrar la información de los atra</w:t>
      </w:r>
      <w:r w:rsidR="00FC31FB">
        <w:rPr>
          <w:rFonts w:ascii="Times New Roman" w:eastAsia="Times New Roman" w:hAnsi="Times New Roman" w:cs="Times New Roman"/>
          <w:color w:val="auto"/>
          <w:sz w:val="24"/>
          <w:szCs w:val="24"/>
        </w:rPr>
        <w:t>ctivos turísticos y fechas</w:t>
      </w:r>
      <w:r w:rsidRPr="00962C1E">
        <w:rPr>
          <w:rFonts w:ascii="Times New Roman" w:eastAsia="Times New Roman" w:hAnsi="Times New Roman" w:cs="Times New Roman"/>
          <w:color w:val="auto"/>
          <w:sz w:val="24"/>
          <w:szCs w:val="24"/>
        </w:rPr>
        <w:t xml:space="preserve"> importantes con el formato </w:t>
      </w:r>
      <w:proofErr w:type="spellStart"/>
      <w:r w:rsidRPr="00962C1E">
        <w:rPr>
          <w:rFonts w:ascii="Times New Roman" w:eastAsia="Times New Roman" w:hAnsi="Times New Roman" w:cs="Times New Roman"/>
          <w:color w:val="auto"/>
          <w:sz w:val="24"/>
          <w:szCs w:val="24"/>
        </w:rPr>
        <w:t>JSON</w:t>
      </w:r>
      <w:proofErr w:type="spellEnd"/>
      <w:r w:rsidRPr="00962C1E">
        <w:rPr>
          <w:rFonts w:ascii="Times New Roman" w:eastAsia="Times New Roman" w:hAnsi="Times New Roman" w:cs="Times New Roman"/>
          <w:color w:val="auto"/>
          <w:sz w:val="24"/>
          <w:szCs w:val="24"/>
        </w:rPr>
        <w:t xml:space="preserve"> desde la aplicación Web y su respectiva base de datos</w:t>
      </w:r>
      <w:r w:rsidR="00FC31FB">
        <w:rPr>
          <w:rFonts w:ascii="Times New Roman" w:eastAsia="Times New Roman" w:hAnsi="Times New Roman" w:cs="Times New Roman"/>
          <w:color w:val="auto"/>
          <w:sz w:val="24"/>
          <w:szCs w:val="24"/>
        </w:rPr>
        <w:t xml:space="preserve"> si tiene conexión a internet caso contrario trabaja con información estática de los atractivos turísticos y fecha importantes</w:t>
      </w:r>
      <w:r w:rsidRPr="00962C1E">
        <w:rPr>
          <w:rFonts w:ascii="Times New Roman" w:eastAsia="Times New Roman" w:hAnsi="Times New Roman" w:cs="Times New Roman"/>
          <w:color w:val="auto"/>
          <w:sz w:val="24"/>
          <w:szCs w:val="24"/>
        </w:rPr>
        <w:t xml:space="preserve">. </w:t>
      </w:r>
    </w:p>
    <w:p w14:paraId="58860614" w14:textId="4F39ADA1" w:rsidR="00BD3368" w:rsidRDefault="00BD3368" w:rsidP="00BD3368">
      <w:pPr>
        <w:pStyle w:val="Epgrafe"/>
        <w:keepNext/>
        <w:spacing w:after="0"/>
        <w:jc w:val="center"/>
        <w:rPr>
          <w:rFonts w:cs="Times New Roman"/>
        </w:rPr>
      </w:pPr>
      <w:bookmarkStart w:id="220" w:name="_Toc504983104"/>
      <w:r w:rsidRPr="00BD3368">
        <w:rPr>
          <w:rFonts w:cs="Times New Roman"/>
          <w:b/>
        </w:rPr>
        <w:t xml:space="preserve">Grafico </w:t>
      </w:r>
      <w:r w:rsidRPr="00BD3368">
        <w:rPr>
          <w:rFonts w:cs="Times New Roman"/>
          <w:b/>
        </w:rPr>
        <w:fldChar w:fldCharType="begin"/>
      </w:r>
      <w:r w:rsidRPr="00BD3368">
        <w:rPr>
          <w:rFonts w:cs="Times New Roman"/>
          <w:b/>
        </w:rPr>
        <w:instrText xml:space="preserve"> SEQ Grafico \* ARABIC </w:instrText>
      </w:r>
      <w:r w:rsidRPr="00BD3368">
        <w:rPr>
          <w:rFonts w:cs="Times New Roman"/>
          <w:b/>
        </w:rPr>
        <w:fldChar w:fldCharType="separate"/>
      </w:r>
      <w:r w:rsidR="00A46DA0">
        <w:rPr>
          <w:rFonts w:cs="Times New Roman"/>
          <w:b/>
          <w:noProof/>
        </w:rPr>
        <w:t>30</w:t>
      </w:r>
      <w:r w:rsidRPr="00BD3368">
        <w:rPr>
          <w:rFonts w:cs="Times New Roman"/>
          <w:b/>
        </w:rPr>
        <w:fldChar w:fldCharType="end"/>
      </w:r>
      <w:r w:rsidRPr="00BD3368">
        <w:rPr>
          <w:rFonts w:cs="Times New Roman"/>
          <w:b/>
        </w:rPr>
        <w:t>.</w:t>
      </w:r>
      <w:r w:rsidRPr="00BD3368">
        <w:rPr>
          <w:rFonts w:cs="Times New Roman"/>
        </w:rPr>
        <w:t xml:space="preserve"> Información de </w:t>
      </w:r>
      <w:r w:rsidR="00FC31FB">
        <w:rPr>
          <w:rFonts w:cs="Times New Roman"/>
        </w:rPr>
        <w:t>un Atractivo Turístico</w:t>
      </w:r>
      <w:r w:rsidRPr="00BD3368">
        <w:rPr>
          <w:rFonts w:cs="Times New Roman"/>
        </w:rPr>
        <w:t>.</w:t>
      </w:r>
      <w:bookmarkEnd w:id="220"/>
    </w:p>
    <w:p w14:paraId="28A41891" w14:textId="77777777" w:rsidR="00694761" w:rsidRPr="00BD3368" w:rsidRDefault="00694761" w:rsidP="00BD3368">
      <w:pPr>
        <w:pStyle w:val="Epgrafe"/>
        <w:keepNext/>
        <w:spacing w:after="0"/>
        <w:jc w:val="center"/>
        <w:rPr>
          <w:rFonts w:eastAsia="Times New Roman" w:cs="Times New Roman"/>
          <w:i w:val="0"/>
          <w:szCs w:val="24"/>
        </w:rPr>
      </w:pPr>
      <w:r w:rsidRPr="00962C1E">
        <w:rPr>
          <w:rFonts w:eastAsia="Times New Roman" w:cs="Times New Roman"/>
          <w:i w:val="0"/>
          <w:noProof/>
          <w:sz w:val="24"/>
          <w:szCs w:val="24"/>
        </w:rPr>
        <w:drawing>
          <wp:inline distT="114300" distB="114300" distL="114300" distR="114300" wp14:anchorId="1266382C" wp14:editId="63D22943">
            <wp:extent cx="1440000" cy="2160000"/>
            <wp:effectExtent l="0" t="0" r="8255" b="0"/>
            <wp:docPr id="3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7"/>
                    <a:srcRect/>
                    <a:stretch>
                      <a:fillRect/>
                    </a:stretch>
                  </pic:blipFill>
                  <pic:spPr>
                    <a:xfrm>
                      <a:off x="0" y="0"/>
                      <a:ext cx="1440000" cy="2160000"/>
                    </a:xfrm>
                    <a:prstGeom prst="rect">
                      <a:avLst/>
                    </a:prstGeom>
                    <a:ln/>
                  </pic:spPr>
                </pic:pic>
              </a:graphicData>
            </a:graphic>
          </wp:inline>
        </w:drawing>
      </w:r>
    </w:p>
    <w:p w14:paraId="3A4F2A59" w14:textId="77777777" w:rsidR="00694761" w:rsidRPr="00BD3368" w:rsidRDefault="00694761" w:rsidP="00BD336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Times New Roman" w:eastAsia="Times New Roman" w:hAnsi="Times New Roman" w:cs="Times New Roman"/>
          <w:i/>
          <w:color w:val="auto"/>
          <w:sz w:val="20"/>
          <w:szCs w:val="24"/>
        </w:rPr>
      </w:pPr>
      <w:r w:rsidRPr="00BD3368">
        <w:rPr>
          <w:rFonts w:ascii="Times New Roman" w:eastAsia="Times New Roman" w:hAnsi="Times New Roman" w:cs="Times New Roman"/>
          <w:b/>
          <w:color w:val="auto"/>
          <w:sz w:val="20"/>
          <w:szCs w:val="24"/>
        </w:rPr>
        <w:t>Elaborado por:</w:t>
      </w:r>
      <w:r w:rsidRPr="00BD3368">
        <w:rPr>
          <w:rFonts w:ascii="Times New Roman" w:eastAsia="Times New Roman" w:hAnsi="Times New Roman" w:cs="Times New Roman"/>
          <w:color w:val="auto"/>
          <w:sz w:val="20"/>
          <w:szCs w:val="24"/>
        </w:rPr>
        <w:t xml:space="preserve"> Los investigadores</w:t>
      </w:r>
    </w:p>
    <w:p w14:paraId="0A18709A" w14:textId="7A604FD1" w:rsidR="00694761" w:rsidRDefault="00694761" w:rsidP="00301775">
      <w:pPr>
        <w:pStyle w:val="Ttulo3"/>
        <w:numPr>
          <w:ilvl w:val="3"/>
          <w:numId w:val="22"/>
        </w:numPr>
        <w:spacing w:before="480" w:after="120"/>
        <w:contextualSpacing w:val="0"/>
        <w:jc w:val="both"/>
        <w:rPr>
          <w:rFonts w:ascii="Times New Roman" w:eastAsia="Times New Roman" w:hAnsi="Times New Roman" w:cs="Times New Roman"/>
          <w:color w:val="auto"/>
          <w:sz w:val="24"/>
          <w:szCs w:val="24"/>
        </w:rPr>
      </w:pPr>
      <w:bookmarkStart w:id="221" w:name="_kc3zj2wov11q" w:colFirst="0" w:colLast="0"/>
      <w:bookmarkStart w:id="222" w:name="_Toc504985073"/>
      <w:bookmarkEnd w:id="221"/>
      <w:r w:rsidRPr="00962C1E">
        <w:rPr>
          <w:rFonts w:ascii="Times New Roman" w:eastAsia="Times New Roman" w:hAnsi="Times New Roman" w:cs="Times New Roman"/>
          <w:color w:val="auto"/>
          <w:sz w:val="24"/>
          <w:szCs w:val="24"/>
        </w:rPr>
        <w:t>Pruebas</w:t>
      </w:r>
      <w:bookmarkEnd w:id="222"/>
    </w:p>
    <w:p w14:paraId="66A4765F" w14:textId="5609732F" w:rsidR="001628F0" w:rsidRDefault="001628F0" w:rsidP="001628F0">
      <w:pPr>
        <w:jc w:val="both"/>
        <w:rPr>
          <w:rFonts w:ascii="Times New Roman" w:eastAsia="Times New Roman" w:hAnsi="Times New Roman" w:cs="Times New Roman"/>
          <w:i/>
          <w:sz w:val="20"/>
          <w:szCs w:val="20"/>
        </w:rPr>
      </w:pPr>
      <w:r>
        <w:rPr>
          <w:rFonts w:ascii="Times New Roman" w:eastAsia="Times New Roman" w:hAnsi="Times New Roman" w:cs="Times New Roman"/>
          <w:sz w:val="24"/>
          <w:szCs w:val="24"/>
        </w:rPr>
        <w:t>En esta etapa se debe realizar las pruebas correspondientes para que las funcionalidades garanticen el buen funcionamiento de la aplicación móvil</w:t>
      </w:r>
      <w:r w:rsidR="00683881">
        <w:rPr>
          <w:rFonts w:ascii="Times New Roman" w:eastAsia="Times New Roman" w:hAnsi="Times New Roman" w:cs="Times New Roman"/>
          <w:sz w:val="24"/>
          <w:szCs w:val="24"/>
        </w:rPr>
        <w:t>. P</w:t>
      </w:r>
      <w:r>
        <w:rPr>
          <w:rFonts w:ascii="Times New Roman" w:eastAsia="Times New Roman" w:hAnsi="Times New Roman" w:cs="Times New Roman"/>
          <w:sz w:val="24"/>
          <w:szCs w:val="24"/>
        </w:rPr>
        <w:t xml:space="preserve">or lo </w:t>
      </w:r>
      <w:r w:rsidR="00683881">
        <w:rPr>
          <w:rFonts w:ascii="Times New Roman" w:eastAsia="Times New Roman" w:hAnsi="Times New Roman" w:cs="Times New Roman"/>
          <w:sz w:val="24"/>
          <w:szCs w:val="24"/>
        </w:rPr>
        <w:t>tanto,</w:t>
      </w:r>
      <w:r w:rsidR="002D1618">
        <w:rPr>
          <w:rFonts w:ascii="Times New Roman" w:eastAsia="Times New Roman" w:hAnsi="Times New Roman" w:cs="Times New Roman"/>
          <w:sz w:val="24"/>
          <w:szCs w:val="24"/>
        </w:rPr>
        <w:t xml:space="preserve"> en la Grafico N° 31</w:t>
      </w:r>
      <w:r>
        <w:rPr>
          <w:rFonts w:ascii="Times New Roman" w:eastAsia="Times New Roman" w:hAnsi="Times New Roman" w:cs="Times New Roman"/>
          <w:sz w:val="24"/>
          <w:szCs w:val="24"/>
        </w:rPr>
        <w:t xml:space="preserve"> se muestra el flujo de procesos de prueba para el módulo de la aplicación móvil, en la cual se lo realizo por cada </w:t>
      </w:r>
      <w:proofErr w:type="spellStart"/>
      <w:r>
        <w:rPr>
          <w:rFonts w:ascii="Times New Roman" w:eastAsia="Times New Roman" w:hAnsi="Times New Roman" w:cs="Times New Roman"/>
          <w:sz w:val="24"/>
          <w:szCs w:val="24"/>
        </w:rPr>
        <w:t>submódulo</w:t>
      </w:r>
      <w:proofErr w:type="spellEnd"/>
      <w:r>
        <w:rPr>
          <w:rFonts w:ascii="Times New Roman" w:eastAsia="Times New Roman" w:hAnsi="Times New Roman" w:cs="Times New Roman"/>
          <w:sz w:val="24"/>
          <w:szCs w:val="24"/>
        </w:rPr>
        <w:t xml:space="preserve"> de forma individual. </w:t>
      </w:r>
    </w:p>
    <w:p w14:paraId="4E5DFDB7" w14:textId="70C3CA10" w:rsidR="001628F0" w:rsidRPr="001628F0" w:rsidRDefault="001628F0" w:rsidP="001628F0">
      <w:pPr>
        <w:pStyle w:val="Epgrafe"/>
        <w:keepNext/>
        <w:rPr>
          <w:rFonts w:cs="Times New Roman"/>
        </w:rPr>
      </w:pPr>
      <w:bookmarkStart w:id="223" w:name="_Toc504983105"/>
      <w:r w:rsidRPr="001628F0">
        <w:rPr>
          <w:rFonts w:cs="Times New Roman"/>
          <w:b/>
        </w:rPr>
        <w:lastRenderedPageBreak/>
        <w:t xml:space="preserve">Grafico </w:t>
      </w:r>
      <w:r w:rsidRPr="001628F0">
        <w:rPr>
          <w:rFonts w:cs="Times New Roman"/>
          <w:b/>
        </w:rPr>
        <w:fldChar w:fldCharType="begin"/>
      </w:r>
      <w:r w:rsidRPr="001628F0">
        <w:rPr>
          <w:rFonts w:cs="Times New Roman"/>
          <w:b/>
        </w:rPr>
        <w:instrText xml:space="preserve"> SEQ Grafico \* ARABIC </w:instrText>
      </w:r>
      <w:r w:rsidRPr="001628F0">
        <w:rPr>
          <w:rFonts w:cs="Times New Roman"/>
          <w:b/>
        </w:rPr>
        <w:fldChar w:fldCharType="separate"/>
      </w:r>
      <w:r w:rsidR="00A46DA0">
        <w:rPr>
          <w:rFonts w:cs="Times New Roman"/>
          <w:b/>
          <w:noProof/>
        </w:rPr>
        <w:t>31</w:t>
      </w:r>
      <w:r w:rsidRPr="001628F0">
        <w:rPr>
          <w:rFonts w:cs="Times New Roman"/>
          <w:b/>
        </w:rPr>
        <w:fldChar w:fldCharType="end"/>
      </w:r>
      <w:r w:rsidRPr="001628F0">
        <w:rPr>
          <w:rFonts w:cs="Times New Roman"/>
          <w:b/>
        </w:rPr>
        <w:t>.</w:t>
      </w:r>
      <w:r w:rsidRPr="001628F0">
        <w:rPr>
          <w:rFonts w:cs="Times New Roman"/>
        </w:rPr>
        <w:t xml:space="preserve"> Flujo de Procesos de Prueba.</w:t>
      </w:r>
      <w:bookmarkEnd w:id="223"/>
    </w:p>
    <w:p w14:paraId="06DB4235" w14:textId="77777777" w:rsidR="001628F0" w:rsidRDefault="001628F0" w:rsidP="001628F0">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rPr>
          <w:rFonts w:ascii="Times New Roman" w:eastAsia="Times New Roman" w:hAnsi="Times New Roman" w:cs="Times New Roman"/>
          <w:i/>
          <w:sz w:val="20"/>
          <w:szCs w:val="20"/>
        </w:rPr>
      </w:pPr>
      <w:r>
        <w:rPr>
          <w:rFonts w:ascii="Times New Roman" w:eastAsia="Times New Roman" w:hAnsi="Times New Roman" w:cs="Times New Roman"/>
          <w:b/>
          <w:noProof/>
          <w:sz w:val="20"/>
          <w:szCs w:val="20"/>
        </w:rPr>
        <w:drawing>
          <wp:inline distT="114300" distB="114300" distL="114300" distR="114300" wp14:anchorId="7F02415D" wp14:editId="149292FC">
            <wp:extent cx="5402580" cy="7289800"/>
            <wp:effectExtent l="0" t="0" r="0" b="0"/>
            <wp:docPr id="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8"/>
                    <a:srcRect/>
                    <a:stretch>
                      <a:fillRect/>
                    </a:stretch>
                  </pic:blipFill>
                  <pic:spPr>
                    <a:xfrm>
                      <a:off x="0" y="0"/>
                      <a:ext cx="5402580" cy="7289800"/>
                    </a:xfrm>
                    <a:prstGeom prst="rect">
                      <a:avLst/>
                    </a:prstGeom>
                    <a:ln/>
                  </pic:spPr>
                </pic:pic>
              </a:graphicData>
            </a:graphic>
          </wp:inline>
        </w:drawing>
      </w:r>
    </w:p>
    <w:p w14:paraId="24878DDF" w14:textId="77777777" w:rsidR="001628F0" w:rsidRDefault="001628F0" w:rsidP="001628F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rPr>
      </w:pPr>
      <w:r>
        <w:rPr>
          <w:rFonts w:ascii="Times New Roman" w:eastAsia="Times New Roman" w:hAnsi="Times New Roman" w:cs="Times New Roman"/>
          <w:b/>
          <w:sz w:val="18"/>
          <w:szCs w:val="18"/>
        </w:rPr>
        <w:t>Elaborado por:</w:t>
      </w:r>
      <w:r>
        <w:rPr>
          <w:rFonts w:ascii="Times New Roman" w:eastAsia="Times New Roman" w:hAnsi="Times New Roman" w:cs="Times New Roman"/>
          <w:sz w:val="18"/>
          <w:szCs w:val="18"/>
        </w:rPr>
        <w:t xml:space="preserve"> Los investigadores</w:t>
      </w:r>
    </w:p>
    <w:p w14:paraId="1B841596" w14:textId="77777777" w:rsidR="00C96201" w:rsidRDefault="001628F0" w:rsidP="00C96201">
      <w:pPr>
        <w:pStyle w:val="Ttulo4"/>
        <w:widowControl/>
        <w:pBdr>
          <w:top w:val="none" w:sz="0" w:space="0" w:color="000000"/>
          <w:left w:val="none" w:sz="0" w:space="0" w:color="000000"/>
          <w:bottom w:val="none" w:sz="0" w:space="0" w:color="000000"/>
          <w:right w:val="none" w:sz="0" w:space="0" w:color="000000"/>
          <w:between w:val="none" w:sz="0" w:space="0" w:color="000000"/>
        </w:pBdr>
        <w:spacing w:after="0" w:line="360" w:lineRule="auto"/>
        <w:contextualSpacing w:val="0"/>
        <w:jc w:val="both"/>
        <w:rPr>
          <w:rFonts w:ascii="Times New Roman" w:eastAsia="Times New Roman" w:hAnsi="Times New Roman" w:cs="Times New Roman"/>
        </w:rPr>
      </w:pPr>
      <w:bookmarkStart w:id="224" w:name="_jl4obqmpwby8" w:colFirst="0" w:colLast="0"/>
      <w:bookmarkStart w:id="225" w:name="_Toc504985074"/>
      <w:bookmarkEnd w:id="224"/>
      <w:r>
        <w:rPr>
          <w:rFonts w:ascii="Times New Roman" w:eastAsia="Times New Roman" w:hAnsi="Times New Roman" w:cs="Times New Roman"/>
        </w:rPr>
        <w:lastRenderedPageBreak/>
        <w:t xml:space="preserve">Pruebas por </w:t>
      </w:r>
      <w:proofErr w:type="spellStart"/>
      <w:r>
        <w:rPr>
          <w:rFonts w:ascii="Times New Roman" w:eastAsia="Times New Roman" w:hAnsi="Times New Roman" w:cs="Times New Roman"/>
        </w:rPr>
        <w:t>Submódulos</w:t>
      </w:r>
      <w:proofErr w:type="spellEnd"/>
      <w:r>
        <w:rPr>
          <w:rFonts w:ascii="Times New Roman" w:eastAsia="Times New Roman" w:hAnsi="Times New Roman" w:cs="Times New Roman"/>
        </w:rPr>
        <w:t>:</w:t>
      </w:r>
      <w:bookmarkStart w:id="226" w:name="_ilhy32q30ll3" w:colFirst="0" w:colLast="0"/>
      <w:bookmarkEnd w:id="226"/>
      <w:bookmarkEnd w:id="225"/>
    </w:p>
    <w:p w14:paraId="4D222B4C" w14:textId="6A535F83" w:rsidR="001628F0" w:rsidRDefault="001628F0" w:rsidP="00C96201">
      <w:pPr>
        <w:pStyle w:val="Ttulo4"/>
        <w:widowControl/>
        <w:pBdr>
          <w:top w:val="none" w:sz="0" w:space="0" w:color="000000"/>
          <w:left w:val="none" w:sz="0" w:space="0" w:color="000000"/>
          <w:bottom w:val="none" w:sz="0" w:space="0" w:color="000000"/>
          <w:right w:val="none" w:sz="0" w:space="0" w:color="000000"/>
          <w:between w:val="none" w:sz="0" w:space="0" w:color="000000"/>
        </w:pBdr>
        <w:spacing w:after="0" w:line="360" w:lineRule="auto"/>
        <w:contextualSpacing w:val="0"/>
        <w:jc w:val="both"/>
        <w:rPr>
          <w:rFonts w:ascii="Times New Roman" w:eastAsia="Times New Roman" w:hAnsi="Times New Roman" w:cs="Times New Roman"/>
        </w:rPr>
      </w:pPr>
      <w:bookmarkStart w:id="227" w:name="_Toc504985075"/>
      <w:proofErr w:type="spellStart"/>
      <w:r>
        <w:rPr>
          <w:rFonts w:ascii="Times New Roman" w:eastAsia="Times New Roman" w:hAnsi="Times New Roman" w:cs="Times New Roman"/>
        </w:rPr>
        <w:t>Submódulo</w:t>
      </w:r>
      <w:proofErr w:type="spellEnd"/>
      <w:r>
        <w:rPr>
          <w:rFonts w:ascii="Times New Roman" w:eastAsia="Times New Roman" w:hAnsi="Times New Roman" w:cs="Times New Roman"/>
        </w:rPr>
        <w:t xml:space="preserve"> 1: Datos Generales</w:t>
      </w:r>
      <w:bookmarkEnd w:id="227"/>
    </w:p>
    <w:p w14:paraId="32E3EFA2" w14:textId="1EE6DC71" w:rsidR="001628F0" w:rsidRDefault="00C96201" w:rsidP="001628F0">
      <w:pPr>
        <w:pStyle w:val="Ttulo6"/>
        <w:widowControl/>
        <w:pBdr>
          <w:top w:val="none" w:sz="0" w:space="0" w:color="000000"/>
          <w:left w:val="none" w:sz="0" w:space="0" w:color="000000"/>
          <w:bottom w:val="none" w:sz="0" w:space="0" w:color="000000"/>
          <w:right w:val="none" w:sz="0" w:space="0" w:color="000000"/>
          <w:between w:val="none" w:sz="0" w:space="0" w:color="000000"/>
        </w:pBdr>
        <w:spacing w:after="200" w:line="240" w:lineRule="auto"/>
        <w:contextualSpacing w:val="0"/>
        <w:rPr>
          <w:rFonts w:ascii="Times New Roman" w:eastAsia="Times New Roman" w:hAnsi="Times New Roman" w:cs="Times New Roman"/>
          <w:sz w:val="24"/>
          <w:szCs w:val="24"/>
        </w:rPr>
      </w:pPr>
      <w:bookmarkStart w:id="228" w:name="_1p2gqi3fiyg7" w:colFirst="0" w:colLast="0"/>
      <w:bookmarkStart w:id="229" w:name="_Toc504985076"/>
      <w:bookmarkEnd w:id="228"/>
      <w:r>
        <w:rPr>
          <w:rFonts w:ascii="Times New Roman" w:eastAsia="Times New Roman" w:hAnsi="Times New Roman" w:cs="Times New Roman"/>
          <w:sz w:val="24"/>
          <w:szCs w:val="24"/>
        </w:rPr>
        <w:t>SPRINT N° 1</w:t>
      </w:r>
      <w:r w:rsidR="001628F0">
        <w:rPr>
          <w:rFonts w:ascii="Times New Roman" w:eastAsia="Times New Roman" w:hAnsi="Times New Roman" w:cs="Times New Roman"/>
          <w:sz w:val="24"/>
          <w:szCs w:val="24"/>
        </w:rPr>
        <w:t>:</w:t>
      </w:r>
      <w:bookmarkEnd w:id="229"/>
    </w:p>
    <w:p w14:paraId="03B46E2E" w14:textId="0DDE4700" w:rsidR="001628F0" w:rsidRDefault="001628F0" w:rsidP="00C302E1">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Esta prueba ayuda verificar el funcionamiento de cada una de las tar</w:t>
      </w:r>
      <w:r w:rsidR="00C302E1">
        <w:rPr>
          <w:rFonts w:ascii="Times New Roman" w:eastAsia="Times New Roman" w:hAnsi="Times New Roman" w:cs="Times New Roman"/>
          <w:sz w:val="24"/>
          <w:szCs w:val="24"/>
        </w:rPr>
        <w:t xml:space="preserve">eas asignadas en la Tabla N° 31. </w:t>
      </w:r>
      <w:r>
        <w:rPr>
          <w:rFonts w:ascii="Times New Roman" w:eastAsia="Times New Roman" w:hAnsi="Times New Roman" w:cs="Times New Roman"/>
          <w:sz w:val="24"/>
          <w:szCs w:val="24"/>
        </w:rPr>
        <w:t xml:space="preserve">El set de pruebas que se realizaron para el </w:t>
      </w:r>
      <w:proofErr w:type="spellStart"/>
      <w:r>
        <w:rPr>
          <w:rFonts w:ascii="Times New Roman" w:eastAsia="Times New Roman" w:hAnsi="Times New Roman" w:cs="Times New Roman"/>
          <w:sz w:val="24"/>
          <w:szCs w:val="24"/>
        </w:rPr>
        <w:t>submódulo</w:t>
      </w:r>
      <w:proofErr w:type="spellEnd"/>
      <w:r>
        <w:rPr>
          <w:rFonts w:ascii="Times New Roman" w:eastAsia="Times New Roman" w:hAnsi="Times New Roman" w:cs="Times New Roman"/>
          <w:sz w:val="24"/>
          <w:szCs w:val="24"/>
        </w:rPr>
        <w:t xml:space="preserve"> de Datos Generales se definió en la Tabla N° 31</w:t>
      </w:r>
    </w:p>
    <w:p w14:paraId="3BF395D4" w14:textId="28235D73" w:rsidR="001628F0" w:rsidRPr="001628F0" w:rsidRDefault="001628F0" w:rsidP="001628F0">
      <w:pPr>
        <w:pStyle w:val="Epgrafe"/>
        <w:keepNext/>
        <w:rPr>
          <w:rFonts w:cs="Times New Roman"/>
        </w:rPr>
      </w:pPr>
      <w:bookmarkStart w:id="230" w:name="_Toc504978745"/>
      <w:r w:rsidRPr="001628F0">
        <w:rPr>
          <w:rFonts w:cs="Times New Roman"/>
          <w:b/>
        </w:rPr>
        <w:t xml:space="preserve">Tabla </w:t>
      </w:r>
      <w:r w:rsidRPr="001628F0">
        <w:rPr>
          <w:rFonts w:cs="Times New Roman"/>
          <w:b/>
        </w:rPr>
        <w:fldChar w:fldCharType="begin"/>
      </w:r>
      <w:r w:rsidRPr="001628F0">
        <w:rPr>
          <w:rFonts w:cs="Times New Roman"/>
          <w:b/>
        </w:rPr>
        <w:instrText xml:space="preserve"> SEQ Tabla \* ARABIC </w:instrText>
      </w:r>
      <w:r w:rsidRPr="001628F0">
        <w:rPr>
          <w:rFonts w:cs="Times New Roman"/>
          <w:b/>
        </w:rPr>
        <w:fldChar w:fldCharType="separate"/>
      </w:r>
      <w:r w:rsidR="00A46DA0">
        <w:rPr>
          <w:rFonts w:cs="Times New Roman"/>
          <w:b/>
          <w:noProof/>
        </w:rPr>
        <w:t>31</w:t>
      </w:r>
      <w:r w:rsidRPr="001628F0">
        <w:rPr>
          <w:rFonts w:cs="Times New Roman"/>
          <w:b/>
        </w:rPr>
        <w:fldChar w:fldCharType="end"/>
      </w:r>
      <w:r w:rsidRPr="001628F0">
        <w:rPr>
          <w:rFonts w:cs="Times New Roman"/>
          <w:b/>
        </w:rPr>
        <w:t>.</w:t>
      </w:r>
      <w:r w:rsidRPr="001628F0">
        <w:rPr>
          <w:rFonts w:cs="Times New Roman"/>
        </w:rPr>
        <w:t xml:space="preserve"> Pruebas del </w:t>
      </w:r>
      <w:proofErr w:type="spellStart"/>
      <w:ins w:id="231" w:author="acevallo" w:date="2018-01-26T15:53:00Z">
        <w:r w:rsidR="00635A08">
          <w:rPr>
            <w:rFonts w:cs="Times New Roman"/>
          </w:rPr>
          <w:t>S</w:t>
        </w:r>
      </w:ins>
      <w:del w:id="232" w:author="acevallo" w:date="2018-01-26T15:53:00Z">
        <w:r w:rsidRPr="001628F0" w:rsidDel="00635A08">
          <w:rPr>
            <w:rFonts w:cs="Times New Roman"/>
          </w:rPr>
          <w:delText>D</w:delText>
        </w:r>
      </w:del>
      <w:r w:rsidRPr="001628F0">
        <w:rPr>
          <w:rFonts w:cs="Times New Roman"/>
        </w:rPr>
        <w:t>ubmódulo</w:t>
      </w:r>
      <w:proofErr w:type="spellEnd"/>
      <w:r w:rsidRPr="001628F0">
        <w:rPr>
          <w:rFonts w:cs="Times New Roman"/>
        </w:rPr>
        <w:t xml:space="preserve"> de Datos Generales.</w:t>
      </w:r>
      <w:bookmarkEnd w:id="230"/>
    </w:p>
    <w:tbl>
      <w:tblPr>
        <w:tblStyle w:val="GridTable4Accent3"/>
        <w:tblW w:w="9207" w:type="dxa"/>
        <w:tblLayout w:type="fixed"/>
        <w:tblLook w:val="01E0" w:firstRow="1" w:lastRow="1" w:firstColumn="1" w:lastColumn="1" w:noHBand="0" w:noVBand="0"/>
      </w:tblPr>
      <w:tblGrid>
        <w:gridCol w:w="1980"/>
        <w:gridCol w:w="2807"/>
        <w:gridCol w:w="2217"/>
        <w:gridCol w:w="2203"/>
      </w:tblGrid>
      <w:tr w:rsidR="001628F0" w:rsidRPr="00C96201" w14:paraId="12768387" w14:textId="77777777" w:rsidTr="00A52E30">
        <w:trPr>
          <w:cnfStyle w:val="100000000000" w:firstRow="1" w:lastRow="0" w:firstColumn="0" w:lastColumn="0" w:oddVBand="0" w:evenVBand="0" w:oddHBand="0"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1980" w:type="dxa"/>
          </w:tcPr>
          <w:p w14:paraId="0AC7CBEC" w14:textId="77777777" w:rsidR="001628F0" w:rsidRPr="00C96201" w:rsidRDefault="001628F0" w:rsidP="00C302E1">
            <w:pPr>
              <w:widowControl/>
              <w:pBdr>
                <w:top w:val="none" w:sz="0" w:space="0" w:color="000000"/>
                <w:left w:val="none" w:sz="0" w:space="0" w:color="000000"/>
                <w:bottom w:val="none" w:sz="0" w:space="0" w:color="000000"/>
                <w:right w:val="none" w:sz="0" w:space="0" w:color="000000"/>
                <w:between w:val="none" w:sz="0" w:space="0" w:color="000000"/>
              </w:pBdr>
              <w:spacing w:before="240"/>
              <w:jc w:val="center"/>
              <w:rPr>
                <w:rFonts w:ascii="Times New Roman" w:eastAsia="Times New Roman" w:hAnsi="Times New Roman" w:cs="Times New Roman"/>
                <w:b w:val="0"/>
                <w:sz w:val="20"/>
                <w:szCs w:val="24"/>
              </w:rPr>
            </w:pPr>
            <w:commentRangeStart w:id="233"/>
            <w:r w:rsidRPr="00C96201">
              <w:rPr>
                <w:rFonts w:ascii="Times New Roman" w:eastAsia="Times New Roman" w:hAnsi="Times New Roman" w:cs="Times New Roman"/>
                <w:b w:val="0"/>
                <w:sz w:val="20"/>
                <w:szCs w:val="24"/>
              </w:rPr>
              <w:t>DESARROLLO</w:t>
            </w:r>
          </w:p>
        </w:tc>
        <w:tc>
          <w:tcPr>
            <w:cnfStyle w:val="000010000000" w:firstRow="0" w:lastRow="0" w:firstColumn="0" w:lastColumn="0" w:oddVBand="1" w:evenVBand="0" w:oddHBand="0" w:evenHBand="0" w:firstRowFirstColumn="0" w:firstRowLastColumn="0" w:lastRowFirstColumn="0" w:lastRowLastColumn="0"/>
            <w:tcW w:w="2807" w:type="dxa"/>
          </w:tcPr>
          <w:p w14:paraId="2DE6D169" w14:textId="77777777" w:rsidR="001628F0" w:rsidRPr="00C96201" w:rsidRDefault="001628F0" w:rsidP="00A52E30">
            <w:pPr>
              <w:widowControl/>
              <w:pBdr>
                <w:top w:val="none" w:sz="0" w:space="0" w:color="000000"/>
                <w:left w:val="none" w:sz="0" w:space="0" w:color="000000"/>
                <w:bottom w:val="none" w:sz="0" w:space="0" w:color="000000"/>
                <w:right w:val="none" w:sz="0" w:space="0" w:color="000000"/>
                <w:between w:val="none" w:sz="0" w:space="0" w:color="000000"/>
              </w:pBdr>
              <w:spacing w:before="240"/>
              <w:jc w:val="center"/>
              <w:rPr>
                <w:rFonts w:ascii="Times New Roman" w:eastAsia="Times New Roman" w:hAnsi="Times New Roman" w:cs="Times New Roman"/>
                <w:b w:val="0"/>
                <w:sz w:val="20"/>
                <w:szCs w:val="24"/>
              </w:rPr>
            </w:pPr>
            <w:r w:rsidRPr="00C96201">
              <w:rPr>
                <w:rFonts w:ascii="Times New Roman" w:eastAsia="Times New Roman" w:hAnsi="Times New Roman" w:cs="Times New Roman"/>
                <w:b w:val="0"/>
                <w:sz w:val="20"/>
                <w:szCs w:val="24"/>
              </w:rPr>
              <w:t>SE ESPERA</w:t>
            </w:r>
          </w:p>
        </w:tc>
        <w:tc>
          <w:tcPr>
            <w:cnfStyle w:val="000100000000" w:firstRow="0" w:lastRow="0" w:firstColumn="0" w:lastColumn="1" w:oddVBand="0" w:evenVBand="0" w:oddHBand="0" w:evenHBand="0" w:firstRowFirstColumn="0" w:firstRowLastColumn="0" w:lastRowFirstColumn="0" w:lastRowLastColumn="0"/>
            <w:tcW w:w="4420" w:type="dxa"/>
            <w:gridSpan w:val="2"/>
          </w:tcPr>
          <w:p w14:paraId="0AFC7739" w14:textId="77777777" w:rsidR="001628F0" w:rsidRPr="00C96201" w:rsidRDefault="001628F0" w:rsidP="00C302E1">
            <w:pPr>
              <w:widowControl/>
              <w:pBdr>
                <w:top w:val="none" w:sz="0" w:space="0" w:color="000000"/>
                <w:left w:val="none" w:sz="0" w:space="0" w:color="000000"/>
                <w:bottom w:val="none" w:sz="0" w:space="0" w:color="000000"/>
                <w:right w:val="none" w:sz="0" w:space="0" w:color="000000"/>
                <w:between w:val="none" w:sz="0" w:space="0" w:color="000000"/>
              </w:pBdr>
              <w:spacing w:before="240"/>
              <w:jc w:val="center"/>
              <w:rPr>
                <w:rFonts w:ascii="Times New Roman" w:eastAsia="Times New Roman" w:hAnsi="Times New Roman" w:cs="Times New Roman"/>
                <w:b w:val="0"/>
                <w:sz w:val="20"/>
                <w:szCs w:val="24"/>
              </w:rPr>
            </w:pPr>
            <w:r w:rsidRPr="00C96201">
              <w:rPr>
                <w:rFonts w:ascii="Times New Roman" w:eastAsia="Times New Roman" w:hAnsi="Times New Roman" w:cs="Times New Roman"/>
                <w:b w:val="0"/>
                <w:sz w:val="20"/>
                <w:szCs w:val="24"/>
              </w:rPr>
              <w:t>SE OBTUVO</w:t>
            </w:r>
          </w:p>
        </w:tc>
      </w:tr>
      <w:tr w:rsidR="001628F0" w:rsidRPr="00C96201" w14:paraId="15E33FFE" w14:textId="77777777" w:rsidTr="00A52E30">
        <w:trPr>
          <w:cnfStyle w:val="000000100000" w:firstRow="0" w:lastRow="0" w:firstColumn="0" w:lastColumn="0" w:oddVBand="0" w:evenVBand="0" w:oddHBand="1" w:evenHBand="0" w:firstRowFirstColumn="0" w:firstRowLastColumn="0" w:lastRowFirstColumn="0" w:lastRowLastColumn="0"/>
          <w:trHeight w:val="657"/>
        </w:trPr>
        <w:tc>
          <w:tcPr>
            <w:cnfStyle w:val="001000000000" w:firstRow="0" w:lastRow="0" w:firstColumn="1" w:lastColumn="0" w:oddVBand="0" w:evenVBand="0" w:oddHBand="0" w:evenHBand="0" w:firstRowFirstColumn="0" w:firstRowLastColumn="0" w:lastRowFirstColumn="0" w:lastRowLastColumn="0"/>
            <w:tcW w:w="1980" w:type="dxa"/>
          </w:tcPr>
          <w:p w14:paraId="67A07FE6" w14:textId="77777777" w:rsidR="001628F0" w:rsidRPr="00C96201" w:rsidRDefault="001628F0" w:rsidP="00A52E30">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val="0"/>
                <w:sz w:val="20"/>
                <w:szCs w:val="24"/>
              </w:rPr>
            </w:pPr>
            <w:r w:rsidRPr="00C96201">
              <w:rPr>
                <w:rFonts w:ascii="Times New Roman" w:eastAsia="Times New Roman" w:hAnsi="Times New Roman" w:cs="Times New Roman"/>
                <w:b w:val="0"/>
                <w:sz w:val="20"/>
                <w:szCs w:val="24"/>
              </w:rPr>
              <w:t>Visualización de Información de Datos Generales</w:t>
            </w:r>
          </w:p>
        </w:tc>
        <w:tc>
          <w:tcPr>
            <w:cnfStyle w:val="000010000000" w:firstRow="0" w:lastRow="0" w:firstColumn="0" w:lastColumn="0" w:oddVBand="1" w:evenVBand="0" w:oddHBand="0" w:evenHBand="0" w:firstRowFirstColumn="0" w:firstRowLastColumn="0" w:lastRowFirstColumn="0" w:lastRowLastColumn="0"/>
            <w:tcW w:w="2807" w:type="dxa"/>
          </w:tcPr>
          <w:p w14:paraId="13577AB1" w14:textId="77777777" w:rsidR="001628F0" w:rsidRPr="00C96201" w:rsidRDefault="001628F0" w:rsidP="00A52E30">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0"/>
                <w:szCs w:val="24"/>
              </w:rPr>
            </w:pPr>
            <w:r w:rsidRPr="00C96201">
              <w:rPr>
                <w:rFonts w:ascii="Times New Roman" w:eastAsia="Times New Roman" w:hAnsi="Times New Roman" w:cs="Times New Roman"/>
                <w:sz w:val="20"/>
                <w:szCs w:val="24"/>
              </w:rPr>
              <w:t>La aplicación debe mostrar la interfaz con sus respectivas opciones y contenidos.</w:t>
            </w:r>
          </w:p>
        </w:tc>
        <w:tc>
          <w:tcPr>
            <w:cnfStyle w:val="000100000000" w:firstRow="0" w:lastRow="0" w:firstColumn="0" w:lastColumn="1" w:oddVBand="0" w:evenVBand="0" w:oddHBand="0" w:evenHBand="0" w:firstRowFirstColumn="0" w:firstRowLastColumn="0" w:lastRowFirstColumn="0" w:lastRowLastColumn="0"/>
            <w:tcW w:w="4420" w:type="dxa"/>
            <w:gridSpan w:val="2"/>
          </w:tcPr>
          <w:p w14:paraId="1E0A8D81" w14:textId="77777777" w:rsidR="001628F0" w:rsidRPr="00C96201" w:rsidRDefault="001628F0" w:rsidP="00A52E30">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val="0"/>
                <w:sz w:val="20"/>
                <w:szCs w:val="24"/>
              </w:rPr>
            </w:pPr>
            <w:r w:rsidRPr="00C96201">
              <w:rPr>
                <w:rFonts w:ascii="Times New Roman" w:eastAsia="Times New Roman" w:hAnsi="Times New Roman" w:cs="Times New Roman"/>
                <w:b w:val="0"/>
                <w:sz w:val="20"/>
                <w:szCs w:val="24"/>
              </w:rPr>
              <w:t>La aplicación permitió la correcta visualización de información de cada una de las opciones y sus contenidos.</w:t>
            </w:r>
          </w:p>
        </w:tc>
      </w:tr>
      <w:tr w:rsidR="001628F0" w:rsidRPr="00C96201" w14:paraId="2A29C277" w14:textId="77777777" w:rsidTr="00A52E30">
        <w:trPr>
          <w:trHeight w:val="2354"/>
        </w:trPr>
        <w:tc>
          <w:tcPr>
            <w:cnfStyle w:val="001000000000" w:firstRow="0" w:lastRow="0" w:firstColumn="1" w:lastColumn="0" w:oddVBand="0" w:evenVBand="0" w:oddHBand="0" w:evenHBand="0" w:firstRowFirstColumn="0" w:firstRowLastColumn="0" w:lastRowFirstColumn="0" w:lastRowLastColumn="0"/>
            <w:tcW w:w="1980" w:type="dxa"/>
          </w:tcPr>
          <w:p w14:paraId="4A1ABA9B" w14:textId="77777777" w:rsidR="001628F0" w:rsidRPr="00A52E30" w:rsidRDefault="001628F0" w:rsidP="00A52E30">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val="0"/>
                <w:sz w:val="20"/>
                <w:szCs w:val="24"/>
              </w:rPr>
            </w:pPr>
            <w:r w:rsidRPr="00A52E30">
              <w:rPr>
                <w:rFonts w:ascii="Times New Roman" w:eastAsia="Times New Roman" w:hAnsi="Times New Roman" w:cs="Times New Roman"/>
                <w:b w:val="0"/>
                <w:sz w:val="20"/>
                <w:szCs w:val="24"/>
              </w:rPr>
              <w:t>PRUEBAS</w:t>
            </w:r>
          </w:p>
        </w:tc>
        <w:tc>
          <w:tcPr>
            <w:cnfStyle w:val="000100000000" w:firstRow="0" w:lastRow="0" w:firstColumn="0" w:lastColumn="1" w:oddVBand="0" w:evenVBand="0" w:oddHBand="0" w:evenHBand="0" w:firstRowFirstColumn="0" w:firstRowLastColumn="0" w:lastRowFirstColumn="0" w:lastRowLastColumn="0"/>
            <w:tcW w:w="7227" w:type="dxa"/>
            <w:gridSpan w:val="3"/>
          </w:tcPr>
          <w:p w14:paraId="7E75A326" w14:textId="77777777" w:rsidR="001628F0" w:rsidRPr="00A52E30" w:rsidRDefault="001628F0" w:rsidP="00A52E30">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0"/>
                <w:szCs w:val="24"/>
              </w:rPr>
            </w:pPr>
            <w:r w:rsidRPr="00A52E30">
              <w:rPr>
                <w:rFonts w:ascii="Times New Roman" w:eastAsia="Times New Roman" w:hAnsi="Times New Roman" w:cs="Times New Roman"/>
                <w:sz w:val="20"/>
                <w:szCs w:val="24"/>
              </w:rPr>
              <w:t xml:space="preserve">Prueba 1: El usuario seleccionó la opción de datos generales. </w:t>
            </w:r>
          </w:p>
          <w:p w14:paraId="0200D6A7" w14:textId="20384228" w:rsidR="001628F0" w:rsidRDefault="001628F0" w:rsidP="00A52E30">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val="0"/>
                <w:sz w:val="20"/>
                <w:szCs w:val="24"/>
              </w:rPr>
            </w:pPr>
            <w:r w:rsidRPr="00A52E30">
              <w:rPr>
                <w:rFonts w:ascii="Times New Roman" w:eastAsia="Times New Roman" w:hAnsi="Times New Roman" w:cs="Times New Roman"/>
                <w:b w:val="0"/>
                <w:sz w:val="20"/>
                <w:szCs w:val="24"/>
              </w:rPr>
              <w:t>El menú fue de fácil acceso para el usuario sin ningún tipo de inconveniente.</w:t>
            </w:r>
          </w:p>
          <w:p w14:paraId="294EABA2" w14:textId="77777777" w:rsidR="00A52E30" w:rsidRPr="00A52E30" w:rsidRDefault="00A52E30" w:rsidP="00A52E30">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val="0"/>
                <w:sz w:val="20"/>
                <w:szCs w:val="24"/>
              </w:rPr>
            </w:pPr>
          </w:p>
          <w:p w14:paraId="7537833B" w14:textId="77777777" w:rsidR="001628F0" w:rsidRPr="00A52E30" w:rsidRDefault="001628F0" w:rsidP="00A52E30">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0"/>
                <w:szCs w:val="24"/>
              </w:rPr>
            </w:pPr>
            <w:r w:rsidRPr="00A52E30">
              <w:rPr>
                <w:rFonts w:ascii="Times New Roman" w:eastAsia="Times New Roman" w:hAnsi="Times New Roman" w:cs="Times New Roman"/>
                <w:sz w:val="20"/>
                <w:szCs w:val="24"/>
              </w:rPr>
              <w:t xml:space="preserve">Prueba 2: El usuario seleccionó la opción de simbología. </w:t>
            </w:r>
          </w:p>
          <w:p w14:paraId="6DB261F9" w14:textId="43C71EDD" w:rsidR="001628F0" w:rsidRDefault="001628F0" w:rsidP="00A52E30">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val="0"/>
                <w:sz w:val="20"/>
                <w:szCs w:val="24"/>
              </w:rPr>
            </w:pPr>
            <w:r w:rsidRPr="00A52E30">
              <w:rPr>
                <w:rFonts w:ascii="Times New Roman" w:eastAsia="Times New Roman" w:hAnsi="Times New Roman" w:cs="Times New Roman"/>
                <w:b w:val="0"/>
                <w:sz w:val="20"/>
                <w:szCs w:val="24"/>
              </w:rPr>
              <w:t>La aplicación le permitió visualizar la información de cada una de las simbologías turísticas de la Provincia de Cotopaxi con su respectiva descripción.</w:t>
            </w:r>
          </w:p>
          <w:p w14:paraId="48F7D150" w14:textId="77777777" w:rsidR="00A52E30" w:rsidRPr="00A52E30" w:rsidRDefault="00A52E30" w:rsidP="00A52E30">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val="0"/>
                <w:sz w:val="20"/>
                <w:szCs w:val="24"/>
              </w:rPr>
            </w:pPr>
          </w:p>
          <w:p w14:paraId="6F6581D1" w14:textId="77777777" w:rsidR="001628F0" w:rsidRPr="00A52E30" w:rsidRDefault="001628F0" w:rsidP="00A52E30">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0"/>
                <w:szCs w:val="24"/>
              </w:rPr>
            </w:pPr>
            <w:r w:rsidRPr="00A52E30">
              <w:rPr>
                <w:rFonts w:ascii="Times New Roman" w:eastAsia="Times New Roman" w:hAnsi="Times New Roman" w:cs="Times New Roman"/>
                <w:sz w:val="20"/>
                <w:szCs w:val="24"/>
              </w:rPr>
              <w:t>Prueba 3: El usuario seleccionó la opción de Calendario.</w:t>
            </w:r>
          </w:p>
          <w:p w14:paraId="24323294" w14:textId="2A7B2E6A" w:rsidR="001628F0" w:rsidRDefault="001628F0" w:rsidP="00A52E30">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val="0"/>
                <w:sz w:val="20"/>
                <w:szCs w:val="24"/>
              </w:rPr>
            </w:pPr>
            <w:r w:rsidRPr="00A52E30">
              <w:rPr>
                <w:rFonts w:ascii="Times New Roman" w:eastAsia="Times New Roman" w:hAnsi="Times New Roman" w:cs="Times New Roman"/>
                <w:b w:val="0"/>
                <w:sz w:val="20"/>
                <w:szCs w:val="24"/>
              </w:rPr>
              <w:t>La aplicación le permitió visualizar la información de las festividades im</w:t>
            </w:r>
            <w:r w:rsidR="00A52E30">
              <w:rPr>
                <w:rFonts w:ascii="Times New Roman" w:eastAsia="Times New Roman" w:hAnsi="Times New Roman" w:cs="Times New Roman"/>
                <w:b w:val="0"/>
                <w:sz w:val="20"/>
                <w:szCs w:val="24"/>
              </w:rPr>
              <w:t>portantes que tiene cada Cantón.</w:t>
            </w:r>
          </w:p>
          <w:p w14:paraId="52B05DF7" w14:textId="77777777" w:rsidR="00A52E30" w:rsidRPr="00A52E30" w:rsidRDefault="00A52E30" w:rsidP="00A52E30">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val="0"/>
                <w:sz w:val="20"/>
                <w:szCs w:val="24"/>
              </w:rPr>
            </w:pPr>
          </w:p>
          <w:p w14:paraId="34CB10C9" w14:textId="77777777" w:rsidR="001628F0" w:rsidRPr="00A52E30" w:rsidRDefault="001628F0" w:rsidP="00A52E30">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val="0"/>
                <w:sz w:val="20"/>
                <w:szCs w:val="24"/>
              </w:rPr>
            </w:pPr>
            <w:r w:rsidRPr="00A52E30">
              <w:rPr>
                <w:rFonts w:ascii="Times New Roman" w:eastAsia="Times New Roman" w:hAnsi="Times New Roman" w:cs="Times New Roman"/>
                <w:sz w:val="20"/>
                <w:szCs w:val="24"/>
              </w:rPr>
              <w:t>Prueba 4: El usuario seleccionó la opción de División Política</w:t>
            </w:r>
            <w:r w:rsidRPr="00A52E30">
              <w:rPr>
                <w:rFonts w:ascii="Times New Roman" w:eastAsia="Times New Roman" w:hAnsi="Times New Roman" w:cs="Times New Roman"/>
                <w:b w:val="0"/>
                <w:sz w:val="20"/>
                <w:szCs w:val="24"/>
              </w:rPr>
              <w:t>.</w:t>
            </w:r>
          </w:p>
          <w:p w14:paraId="6D4FD19F" w14:textId="77777777" w:rsidR="001628F0" w:rsidRPr="00C96201" w:rsidRDefault="001628F0" w:rsidP="00A52E30">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val="0"/>
                <w:sz w:val="20"/>
                <w:szCs w:val="24"/>
              </w:rPr>
            </w:pPr>
            <w:r w:rsidRPr="00A52E30">
              <w:rPr>
                <w:rFonts w:ascii="Times New Roman" w:eastAsia="Times New Roman" w:hAnsi="Times New Roman" w:cs="Times New Roman"/>
                <w:b w:val="0"/>
                <w:sz w:val="20"/>
                <w:szCs w:val="24"/>
              </w:rPr>
              <w:t>La aplicación le permitió visualizar la información de cada uno de los Cantones.</w:t>
            </w:r>
            <w:commentRangeEnd w:id="233"/>
            <w:r w:rsidR="00635A08" w:rsidRPr="00A52E30">
              <w:rPr>
                <w:rStyle w:val="Refdecomentario"/>
                <w:rFonts w:ascii="Times New Roman" w:hAnsi="Times New Roman" w:cs="Times New Roman"/>
                <w:b w:val="0"/>
                <w:sz w:val="20"/>
                <w:szCs w:val="24"/>
              </w:rPr>
              <w:commentReference w:id="233"/>
            </w:r>
          </w:p>
        </w:tc>
      </w:tr>
      <w:tr w:rsidR="001628F0" w:rsidRPr="00C96201" w14:paraId="1790A660" w14:textId="77777777" w:rsidTr="00C96201">
        <w:trPr>
          <w:cnfStyle w:val="000000100000" w:firstRow="0" w:lastRow="0" w:firstColumn="0" w:lastColumn="0" w:oddVBand="0" w:evenVBand="0" w:oddHBand="1" w:evenHBand="0" w:firstRowFirstColumn="0" w:firstRowLastColumn="0" w:lastRowFirstColumn="0" w:lastRowLastColumn="0"/>
          <w:trHeight w:val="2833"/>
        </w:trPr>
        <w:tc>
          <w:tcPr>
            <w:cnfStyle w:val="001000000000" w:firstRow="0" w:lastRow="0" w:firstColumn="1" w:lastColumn="0" w:oddVBand="0" w:evenVBand="0" w:oddHBand="0" w:evenHBand="0" w:firstRowFirstColumn="0" w:firstRowLastColumn="0" w:lastRowFirstColumn="0" w:lastRowLastColumn="0"/>
            <w:tcW w:w="9207" w:type="dxa"/>
            <w:gridSpan w:val="4"/>
          </w:tcPr>
          <w:p w14:paraId="1F1612E5" w14:textId="77777777" w:rsidR="001628F0" w:rsidRPr="00C96201" w:rsidRDefault="001628F0" w:rsidP="00C302E1">
            <w:pPr>
              <w:widowControl/>
              <w:pBdr>
                <w:top w:val="none" w:sz="0" w:space="0" w:color="000000"/>
                <w:left w:val="none" w:sz="0" w:space="0" w:color="000000"/>
                <w:bottom w:val="none" w:sz="0" w:space="0" w:color="000000"/>
                <w:right w:val="none" w:sz="0" w:space="0" w:color="000000"/>
                <w:between w:val="none" w:sz="0" w:space="0" w:color="000000"/>
              </w:pBdr>
              <w:spacing w:before="240"/>
              <w:jc w:val="center"/>
              <w:rPr>
                <w:rFonts w:ascii="Times New Roman" w:eastAsia="Times New Roman" w:hAnsi="Times New Roman" w:cs="Times New Roman"/>
                <w:b w:val="0"/>
                <w:sz w:val="20"/>
                <w:szCs w:val="24"/>
              </w:rPr>
            </w:pPr>
            <w:r w:rsidRPr="00C96201">
              <w:rPr>
                <w:rFonts w:ascii="Times New Roman" w:eastAsia="Times New Roman" w:hAnsi="Times New Roman" w:cs="Times New Roman"/>
                <w:b w:val="0"/>
                <w:sz w:val="20"/>
                <w:szCs w:val="24"/>
              </w:rPr>
              <w:t xml:space="preserve"> IMÁGENES DE LA PRUEBA</w:t>
            </w:r>
          </w:p>
          <w:p w14:paraId="2CDF8F7E" w14:textId="77777777" w:rsidR="001628F0" w:rsidRPr="00C96201" w:rsidRDefault="001628F0" w:rsidP="00C302E1">
            <w:pPr>
              <w:widowControl/>
              <w:pBdr>
                <w:top w:val="none" w:sz="0" w:space="0" w:color="000000"/>
                <w:left w:val="none" w:sz="0" w:space="0" w:color="000000"/>
                <w:bottom w:val="none" w:sz="0" w:space="0" w:color="000000"/>
                <w:right w:val="none" w:sz="0" w:space="0" w:color="000000"/>
                <w:between w:val="none" w:sz="0" w:space="0" w:color="000000"/>
              </w:pBdr>
              <w:spacing w:before="240"/>
              <w:jc w:val="center"/>
              <w:rPr>
                <w:rFonts w:ascii="Times New Roman" w:eastAsia="Times New Roman" w:hAnsi="Times New Roman" w:cs="Times New Roman"/>
                <w:b w:val="0"/>
                <w:sz w:val="20"/>
                <w:szCs w:val="24"/>
              </w:rPr>
            </w:pPr>
            <w:r w:rsidRPr="00C96201">
              <w:rPr>
                <w:rFonts w:ascii="Times New Roman" w:eastAsia="Times New Roman" w:hAnsi="Times New Roman" w:cs="Times New Roman"/>
                <w:noProof/>
                <w:sz w:val="20"/>
                <w:szCs w:val="24"/>
              </w:rPr>
              <w:drawing>
                <wp:inline distT="114300" distB="114300" distL="114300" distR="114300" wp14:anchorId="561D8D4F" wp14:editId="6C825438">
                  <wp:extent cx="1080000" cy="1260000"/>
                  <wp:effectExtent l="0" t="0" r="6350" b="0"/>
                  <wp:docPr id="4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0"/>
                          <a:srcRect l="3939" t="3643" r="24191" b="46689"/>
                          <a:stretch>
                            <a:fillRect/>
                          </a:stretch>
                        </pic:blipFill>
                        <pic:spPr>
                          <a:xfrm>
                            <a:off x="0" y="0"/>
                            <a:ext cx="1080000" cy="1260000"/>
                          </a:xfrm>
                          <a:prstGeom prst="rect">
                            <a:avLst/>
                          </a:prstGeom>
                          <a:ln/>
                        </pic:spPr>
                      </pic:pic>
                    </a:graphicData>
                  </a:graphic>
                </wp:inline>
              </w:drawing>
            </w:r>
            <w:r w:rsidRPr="00C96201">
              <w:rPr>
                <w:rFonts w:ascii="Times New Roman" w:eastAsia="Times New Roman" w:hAnsi="Times New Roman" w:cs="Times New Roman"/>
                <w:b w:val="0"/>
                <w:sz w:val="20"/>
                <w:szCs w:val="24"/>
              </w:rPr>
              <w:t xml:space="preserve"> </w:t>
            </w:r>
            <w:r w:rsidRPr="00C96201">
              <w:rPr>
                <w:rFonts w:ascii="Times New Roman" w:eastAsia="Times New Roman" w:hAnsi="Times New Roman" w:cs="Times New Roman"/>
                <w:noProof/>
                <w:sz w:val="20"/>
                <w:szCs w:val="24"/>
              </w:rPr>
              <w:drawing>
                <wp:inline distT="114300" distB="114300" distL="114300" distR="114300" wp14:anchorId="41D61EA7" wp14:editId="20A4A96D">
                  <wp:extent cx="1020128" cy="1260000"/>
                  <wp:effectExtent l="0" t="0" r="8890" b="0"/>
                  <wp:docPr id="4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1"/>
                          <a:srcRect t="12417" r="3636" b="29130"/>
                          <a:stretch>
                            <a:fillRect/>
                          </a:stretch>
                        </pic:blipFill>
                        <pic:spPr>
                          <a:xfrm>
                            <a:off x="0" y="0"/>
                            <a:ext cx="1020128" cy="1260000"/>
                          </a:xfrm>
                          <a:prstGeom prst="rect">
                            <a:avLst/>
                          </a:prstGeom>
                          <a:ln/>
                        </pic:spPr>
                      </pic:pic>
                    </a:graphicData>
                  </a:graphic>
                </wp:inline>
              </w:drawing>
            </w:r>
            <w:r w:rsidRPr="00C96201">
              <w:rPr>
                <w:rFonts w:ascii="Times New Roman" w:eastAsia="Times New Roman" w:hAnsi="Times New Roman" w:cs="Times New Roman"/>
                <w:noProof/>
                <w:sz w:val="20"/>
                <w:szCs w:val="24"/>
              </w:rPr>
              <w:drawing>
                <wp:inline distT="114300" distB="114300" distL="114300" distR="114300" wp14:anchorId="401E071D" wp14:editId="23E2EC3C">
                  <wp:extent cx="1080000" cy="1260000"/>
                  <wp:effectExtent l="0" t="0" r="6350" b="0"/>
                  <wp:docPr id="5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2"/>
                          <a:srcRect t="12570" b="11187"/>
                          <a:stretch>
                            <a:fillRect/>
                          </a:stretch>
                        </pic:blipFill>
                        <pic:spPr>
                          <a:xfrm>
                            <a:off x="0" y="0"/>
                            <a:ext cx="1080000" cy="1260000"/>
                          </a:xfrm>
                          <a:prstGeom prst="rect">
                            <a:avLst/>
                          </a:prstGeom>
                          <a:ln/>
                        </pic:spPr>
                      </pic:pic>
                    </a:graphicData>
                  </a:graphic>
                </wp:inline>
              </w:drawing>
            </w:r>
            <w:r w:rsidRPr="00C96201">
              <w:rPr>
                <w:rFonts w:ascii="Times New Roman" w:eastAsia="Times New Roman" w:hAnsi="Times New Roman" w:cs="Times New Roman"/>
                <w:noProof/>
                <w:sz w:val="20"/>
                <w:szCs w:val="24"/>
              </w:rPr>
              <w:drawing>
                <wp:inline distT="114300" distB="114300" distL="114300" distR="114300" wp14:anchorId="36F29B2A" wp14:editId="36218193">
                  <wp:extent cx="2160000" cy="1260000"/>
                  <wp:effectExtent l="0" t="0" r="0" b="0"/>
                  <wp:docPr id="5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3"/>
                          <a:srcRect/>
                          <a:stretch>
                            <a:fillRect/>
                          </a:stretch>
                        </pic:blipFill>
                        <pic:spPr>
                          <a:xfrm>
                            <a:off x="0" y="0"/>
                            <a:ext cx="2160000" cy="1260000"/>
                          </a:xfrm>
                          <a:prstGeom prst="rect">
                            <a:avLst/>
                          </a:prstGeom>
                          <a:ln/>
                        </pic:spPr>
                      </pic:pic>
                    </a:graphicData>
                  </a:graphic>
                </wp:inline>
              </w:drawing>
            </w:r>
          </w:p>
        </w:tc>
      </w:tr>
      <w:tr w:rsidR="00A52E30" w:rsidRPr="00C96201" w14:paraId="178C8400" w14:textId="77777777" w:rsidTr="00A52E30">
        <w:trPr>
          <w:trHeight w:val="39"/>
        </w:trPr>
        <w:tc>
          <w:tcPr>
            <w:cnfStyle w:val="001000000000" w:firstRow="0" w:lastRow="0" w:firstColumn="1" w:lastColumn="0" w:oddVBand="0" w:evenVBand="0" w:oddHBand="0" w:evenHBand="0" w:firstRowFirstColumn="0" w:firstRowLastColumn="0" w:lastRowFirstColumn="0" w:lastRowLastColumn="0"/>
            <w:tcW w:w="1980" w:type="dxa"/>
          </w:tcPr>
          <w:p w14:paraId="6FEB7E6F" w14:textId="23B97294" w:rsidR="00A52E30" w:rsidRPr="00C96201" w:rsidRDefault="00A52E30" w:rsidP="00A52E30">
            <w:pPr>
              <w:widowControl/>
              <w:pBdr>
                <w:top w:val="none" w:sz="0" w:space="0" w:color="000000"/>
                <w:left w:val="none" w:sz="0" w:space="0" w:color="000000"/>
                <w:bottom w:val="none" w:sz="0" w:space="0" w:color="000000"/>
                <w:right w:val="none" w:sz="0" w:space="0" w:color="000000"/>
                <w:between w:val="none" w:sz="0" w:space="0" w:color="000000"/>
              </w:pBdr>
              <w:spacing w:before="240"/>
              <w:jc w:val="both"/>
              <w:rPr>
                <w:rFonts w:ascii="Times New Roman" w:eastAsia="Times New Roman" w:hAnsi="Times New Roman" w:cs="Times New Roman"/>
                <w:sz w:val="20"/>
                <w:szCs w:val="24"/>
              </w:rPr>
            </w:pPr>
            <w:r w:rsidRPr="00867EE5">
              <w:rPr>
                <w:rFonts w:ascii="Times New Roman" w:eastAsia="Times New Roman" w:hAnsi="Times New Roman" w:cs="Times New Roman"/>
                <w:b w:val="0"/>
                <w:bCs w:val="0"/>
                <w:sz w:val="20"/>
                <w:szCs w:val="24"/>
              </w:rPr>
              <w:t>OBSERVACIONES:</w:t>
            </w:r>
          </w:p>
        </w:tc>
        <w:tc>
          <w:tcPr>
            <w:cnfStyle w:val="000100000000" w:firstRow="0" w:lastRow="0" w:firstColumn="0" w:lastColumn="1" w:oddVBand="0" w:evenVBand="0" w:oddHBand="0" w:evenHBand="0" w:firstRowFirstColumn="0" w:firstRowLastColumn="0" w:lastRowFirstColumn="0" w:lastRowLastColumn="0"/>
            <w:tcW w:w="7227" w:type="dxa"/>
            <w:gridSpan w:val="3"/>
          </w:tcPr>
          <w:p w14:paraId="1C6D60E6" w14:textId="77777777" w:rsidR="00A52E30" w:rsidRDefault="00A52E30" w:rsidP="00A52E30">
            <w:pPr>
              <w:widowControl/>
              <w:pBdr>
                <w:top w:val="none" w:sz="0" w:space="0" w:color="000000"/>
                <w:left w:val="none" w:sz="0" w:space="0" w:color="000000"/>
                <w:bottom w:val="none" w:sz="0" w:space="0" w:color="000000"/>
                <w:right w:val="none" w:sz="0" w:space="0" w:color="000000"/>
                <w:between w:val="none" w:sz="0" w:space="0" w:color="000000"/>
              </w:pBdr>
              <w:spacing w:before="240"/>
              <w:rPr>
                <w:rFonts w:ascii="Times New Roman" w:eastAsia="Times New Roman" w:hAnsi="Times New Roman" w:cs="Times New Roman"/>
                <w:b w:val="0"/>
                <w:sz w:val="20"/>
                <w:szCs w:val="24"/>
              </w:rPr>
            </w:pPr>
            <w:r w:rsidRPr="00867EE5">
              <w:rPr>
                <w:rFonts w:ascii="Times New Roman" w:eastAsia="Times New Roman" w:hAnsi="Times New Roman" w:cs="Times New Roman"/>
                <w:b w:val="0"/>
                <w:sz w:val="20"/>
                <w:szCs w:val="24"/>
              </w:rPr>
              <w:t>Se recomendó que se cambie de color</w:t>
            </w:r>
            <w:r>
              <w:rPr>
                <w:rFonts w:ascii="Times New Roman" w:eastAsia="Times New Roman" w:hAnsi="Times New Roman" w:cs="Times New Roman"/>
                <w:b w:val="0"/>
                <w:sz w:val="20"/>
                <w:szCs w:val="24"/>
              </w:rPr>
              <w:t xml:space="preserve"> de fondo</w:t>
            </w:r>
            <w:r w:rsidRPr="00867EE5">
              <w:rPr>
                <w:rFonts w:ascii="Times New Roman" w:eastAsia="Times New Roman" w:hAnsi="Times New Roman" w:cs="Times New Roman"/>
                <w:b w:val="0"/>
                <w:sz w:val="20"/>
                <w:szCs w:val="24"/>
              </w:rPr>
              <w:t xml:space="preserve"> en donde se encontraba la información de la ubicación de la Provincia de Cotopaxi</w:t>
            </w:r>
            <w:r>
              <w:rPr>
                <w:rFonts w:ascii="Times New Roman" w:eastAsia="Times New Roman" w:hAnsi="Times New Roman" w:cs="Times New Roman"/>
                <w:b w:val="0"/>
                <w:sz w:val="20"/>
                <w:szCs w:val="24"/>
              </w:rPr>
              <w:t>.</w:t>
            </w:r>
          </w:p>
          <w:p w14:paraId="2B2B15D2" w14:textId="77777777" w:rsidR="00A52E30" w:rsidRDefault="00A52E30" w:rsidP="00A52E30">
            <w:pPr>
              <w:widowControl/>
              <w:pBdr>
                <w:top w:val="none" w:sz="0" w:space="0" w:color="000000"/>
                <w:left w:val="none" w:sz="0" w:space="0" w:color="000000"/>
                <w:bottom w:val="none" w:sz="0" w:space="0" w:color="000000"/>
                <w:right w:val="none" w:sz="0" w:space="0" w:color="000000"/>
                <w:between w:val="none" w:sz="0" w:space="0" w:color="000000"/>
              </w:pBdr>
              <w:spacing w:before="240"/>
              <w:rPr>
                <w:rFonts w:ascii="Times New Roman" w:eastAsia="Times New Roman" w:hAnsi="Times New Roman" w:cs="Times New Roman"/>
                <w:b w:val="0"/>
                <w:sz w:val="20"/>
                <w:szCs w:val="24"/>
              </w:rPr>
            </w:pPr>
            <w:r>
              <w:rPr>
                <w:rFonts w:ascii="Times New Roman" w:eastAsia="Times New Roman" w:hAnsi="Times New Roman" w:cs="Times New Roman"/>
                <w:b w:val="0"/>
                <w:sz w:val="20"/>
                <w:szCs w:val="24"/>
              </w:rPr>
              <w:t>Al ingresar en la opción de división política y seleccionar un Cantón la aplicación se estaba deteniendo o tarda mucho en cargar.</w:t>
            </w:r>
          </w:p>
          <w:p w14:paraId="385E5FC3" w14:textId="2EF0F0F5" w:rsidR="00A52E30" w:rsidRPr="00C96201" w:rsidRDefault="00A52E30" w:rsidP="00A52E30">
            <w:pPr>
              <w:widowControl/>
              <w:pBdr>
                <w:top w:val="none" w:sz="0" w:space="0" w:color="000000"/>
                <w:left w:val="none" w:sz="0" w:space="0" w:color="000000"/>
                <w:bottom w:val="none" w:sz="0" w:space="0" w:color="000000"/>
                <w:right w:val="none" w:sz="0" w:space="0" w:color="000000"/>
                <w:between w:val="none" w:sz="0" w:space="0" w:color="000000"/>
              </w:pBdr>
              <w:spacing w:before="240"/>
              <w:jc w:val="both"/>
              <w:rPr>
                <w:rFonts w:ascii="Times New Roman" w:eastAsia="Times New Roman" w:hAnsi="Times New Roman" w:cs="Times New Roman"/>
                <w:sz w:val="20"/>
                <w:szCs w:val="24"/>
              </w:rPr>
            </w:pPr>
            <w:r>
              <w:rPr>
                <w:rFonts w:ascii="Times New Roman" w:eastAsia="Times New Roman" w:hAnsi="Times New Roman" w:cs="Times New Roman"/>
                <w:b w:val="0"/>
                <w:sz w:val="20"/>
                <w:szCs w:val="24"/>
              </w:rPr>
              <w:t>Al ingresar en la opción de parroquias la aplicación se detiene.</w:t>
            </w:r>
          </w:p>
        </w:tc>
      </w:tr>
      <w:tr w:rsidR="001628F0" w:rsidRPr="00C96201" w14:paraId="3107D65D" w14:textId="77777777" w:rsidTr="00C96201">
        <w:trPr>
          <w:cnfStyle w:val="010000000000" w:firstRow="0" w:lastRow="1" w:firstColumn="0" w:lastColumn="0" w:oddVBand="0" w:evenVBand="0" w:oddHBand="0" w:evenHBand="0" w:firstRowFirstColumn="0" w:firstRowLastColumn="0" w:lastRowFirstColumn="0" w:lastRowLastColumn="0"/>
          <w:trHeight w:val="39"/>
        </w:trPr>
        <w:tc>
          <w:tcPr>
            <w:cnfStyle w:val="001000000000" w:firstRow="0" w:lastRow="0" w:firstColumn="1" w:lastColumn="0" w:oddVBand="0" w:evenVBand="0" w:oddHBand="0" w:evenHBand="0" w:firstRowFirstColumn="0" w:firstRowLastColumn="0" w:lastRowFirstColumn="0" w:lastRowLastColumn="0"/>
            <w:tcW w:w="7004" w:type="dxa"/>
            <w:gridSpan w:val="3"/>
          </w:tcPr>
          <w:p w14:paraId="234B5CEF" w14:textId="77777777" w:rsidR="001628F0" w:rsidRPr="00C96201" w:rsidRDefault="001628F0" w:rsidP="00C302E1">
            <w:pPr>
              <w:widowControl/>
              <w:pBdr>
                <w:top w:val="none" w:sz="0" w:space="0" w:color="000000"/>
                <w:left w:val="none" w:sz="0" w:space="0" w:color="000000"/>
                <w:bottom w:val="none" w:sz="0" w:space="0" w:color="000000"/>
                <w:right w:val="none" w:sz="0" w:space="0" w:color="000000"/>
                <w:between w:val="none" w:sz="0" w:space="0" w:color="000000"/>
              </w:pBdr>
              <w:spacing w:before="240"/>
              <w:jc w:val="both"/>
              <w:rPr>
                <w:rFonts w:ascii="Times New Roman" w:eastAsia="Times New Roman" w:hAnsi="Times New Roman" w:cs="Times New Roman"/>
                <w:b w:val="0"/>
                <w:sz w:val="20"/>
                <w:szCs w:val="24"/>
              </w:rPr>
            </w:pPr>
            <w:r w:rsidRPr="00C96201">
              <w:rPr>
                <w:rFonts w:ascii="Times New Roman" w:eastAsia="Times New Roman" w:hAnsi="Times New Roman" w:cs="Times New Roman"/>
                <w:b w:val="0"/>
                <w:sz w:val="20"/>
                <w:szCs w:val="24"/>
              </w:rPr>
              <w:t>EVALUACIÓN DE LA PRUEBA:</w:t>
            </w:r>
          </w:p>
        </w:tc>
        <w:tc>
          <w:tcPr>
            <w:cnfStyle w:val="000100000000" w:firstRow="0" w:lastRow="0" w:firstColumn="0" w:lastColumn="1" w:oddVBand="0" w:evenVBand="0" w:oddHBand="0" w:evenHBand="0" w:firstRowFirstColumn="0" w:firstRowLastColumn="0" w:lastRowFirstColumn="0" w:lastRowLastColumn="0"/>
            <w:tcW w:w="2203" w:type="dxa"/>
          </w:tcPr>
          <w:p w14:paraId="1D390F2C" w14:textId="77777777" w:rsidR="001628F0" w:rsidRPr="00C96201" w:rsidRDefault="001628F0" w:rsidP="00C302E1">
            <w:pPr>
              <w:widowControl/>
              <w:pBdr>
                <w:top w:val="none" w:sz="0" w:space="0" w:color="000000"/>
                <w:left w:val="none" w:sz="0" w:space="0" w:color="000000"/>
                <w:bottom w:val="none" w:sz="0" w:space="0" w:color="000000"/>
                <w:right w:val="none" w:sz="0" w:space="0" w:color="000000"/>
                <w:between w:val="none" w:sz="0" w:space="0" w:color="000000"/>
              </w:pBdr>
              <w:spacing w:before="240"/>
              <w:jc w:val="both"/>
              <w:rPr>
                <w:rFonts w:ascii="Times New Roman" w:eastAsia="Times New Roman" w:hAnsi="Times New Roman" w:cs="Times New Roman"/>
                <w:b w:val="0"/>
                <w:sz w:val="20"/>
                <w:szCs w:val="24"/>
              </w:rPr>
            </w:pPr>
            <w:r w:rsidRPr="00C96201">
              <w:rPr>
                <w:rFonts w:ascii="Times New Roman" w:eastAsia="Times New Roman" w:hAnsi="Times New Roman" w:cs="Times New Roman"/>
                <w:b w:val="0"/>
                <w:sz w:val="20"/>
                <w:szCs w:val="24"/>
              </w:rPr>
              <w:t>Aprobado</w:t>
            </w:r>
          </w:p>
        </w:tc>
      </w:tr>
    </w:tbl>
    <w:p w14:paraId="14B77D49" w14:textId="77777777" w:rsidR="001628F0" w:rsidRDefault="001628F0" w:rsidP="001628F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pPr>
      <w:r>
        <w:rPr>
          <w:rFonts w:ascii="Times New Roman" w:eastAsia="Times New Roman" w:hAnsi="Times New Roman" w:cs="Times New Roman"/>
          <w:b/>
          <w:sz w:val="18"/>
          <w:szCs w:val="18"/>
        </w:rPr>
        <w:t>Elaborado por:</w:t>
      </w:r>
      <w:r>
        <w:rPr>
          <w:rFonts w:ascii="Times New Roman" w:eastAsia="Times New Roman" w:hAnsi="Times New Roman" w:cs="Times New Roman"/>
          <w:sz w:val="18"/>
          <w:szCs w:val="18"/>
        </w:rPr>
        <w:t xml:space="preserve"> Los investigadores</w:t>
      </w:r>
    </w:p>
    <w:p w14:paraId="5E4E28A4" w14:textId="77777777" w:rsidR="001628F0" w:rsidRDefault="001628F0" w:rsidP="001628F0">
      <w:pPr>
        <w:pStyle w:val="Ttulo5"/>
        <w:widowControl/>
        <w:pBdr>
          <w:top w:val="none" w:sz="0" w:space="0" w:color="000000"/>
          <w:left w:val="none" w:sz="0" w:space="0" w:color="000000"/>
          <w:bottom w:val="none" w:sz="0" w:space="0" w:color="000000"/>
          <w:right w:val="none" w:sz="0" w:space="0" w:color="000000"/>
          <w:between w:val="none" w:sz="0" w:space="0" w:color="000000"/>
        </w:pBdr>
        <w:spacing w:after="0" w:line="360" w:lineRule="auto"/>
        <w:contextualSpacing w:val="0"/>
        <w:jc w:val="both"/>
        <w:rPr>
          <w:rFonts w:ascii="Times New Roman" w:eastAsia="Times New Roman" w:hAnsi="Times New Roman" w:cs="Times New Roman"/>
          <w:sz w:val="24"/>
          <w:szCs w:val="24"/>
        </w:rPr>
      </w:pPr>
      <w:bookmarkStart w:id="234" w:name="_v60prhcfknw" w:colFirst="0" w:colLast="0"/>
      <w:bookmarkStart w:id="235" w:name="_Toc504985077"/>
      <w:bookmarkEnd w:id="234"/>
      <w:proofErr w:type="spellStart"/>
      <w:r>
        <w:rPr>
          <w:rFonts w:ascii="Times New Roman" w:eastAsia="Times New Roman" w:hAnsi="Times New Roman" w:cs="Times New Roman"/>
          <w:sz w:val="24"/>
          <w:szCs w:val="24"/>
        </w:rPr>
        <w:lastRenderedPageBreak/>
        <w:t>Submódulo</w:t>
      </w:r>
      <w:proofErr w:type="spellEnd"/>
      <w:r>
        <w:rPr>
          <w:rFonts w:ascii="Times New Roman" w:eastAsia="Times New Roman" w:hAnsi="Times New Roman" w:cs="Times New Roman"/>
          <w:sz w:val="24"/>
          <w:szCs w:val="24"/>
        </w:rPr>
        <w:t xml:space="preserve"> 2: Atractivos Turísticos</w:t>
      </w:r>
      <w:bookmarkEnd w:id="235"/>
    </w:p>
    <w:p w14:paraId="777A1496" w14:textId="77777777" w:rsidR="001628F0" w:rsidRDefault="001628F0" w:rsidP="001628F0">
      <w:pPr>
        <w:pStyle w:val="Ttulo6"/>
        <w:widowControl/>
        <w:pBdr>
          <w:top w:val="none" w:sz="0" w:space="0" w:color="000000"/>
          <w:left w:val="none" w:sz="0" w:space="0" w:color="000000"/>
          <w:bottom w:val="none" w:sz="0" w:space="0" w:color="000000"/>
          <w:right w:val="none" w:sz="0" w:space="0" w:color="000000"/>
          <w:between w:val="none" w:sz="0" w:space="0" w:color="000000"/>
        </w:pBdr>
        <w:spacing w:after="200" w:line="240" w:lineRule="auto"/>
        <w:contextualSpacing w:val="0"/>
        <w:rPr>
          <w:rFonts w:ascii="Times New Roman" w:eastAsia="Times New Roman" w:hAnsi="Times New Roman" w:cs="Times New Roman"/>
          <w:sz w:val="24"/>
          <w:szCs w:val="24"/>
        </w:rPr>
      </w:pPr>
      <w:bookmarkStart w:id="236" w:name="_7agehmab6sjc" w:colFirst="0" w:colLast="0"/>
      <w:bookmarkStart w:id="237" w:name="_Toc504985078"/>
      <w:bookmarkEnd w:id="236"/>
      <w:r>
        <w:rPr>
          <w:rFonts w:ascii="Times New Roman" w:eastAsia="Times New Roman" w:hAnsi="Times New Roman" w:cs="Times New Roman"/>
          <w:sz w:val="24"/>
          <w:szCs w:val="24"/>
        </w:rPr>
        <w:t>SPRINT N° 2:</w:t>
      </w:r>
      <w:bookmarkEnd w:id="237"/>
    </w:p>
    <w:p w14:paraId="2174A5BF" w14:textId="25069A79" w:rsidR="001628F0" w:rsidRDefault="001628F0" w:rsidP="00683881">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jc w:val="both"/>
        <w:rPr>
          <w:rFonts w:ascii="Times New Roman" w:eastAsia="Times New Roman" w:hAnsi="Times New Roman" w:cs="Times New Roman"/>
          <w:i/>
          <w:sz w:val="20"/>
          <w:szCs w:val="20"/>
        </w:rPr>
      </w:pPr>
      <w:r>
        <w:rPr>
          <w:rFonts w:ascii="Times New Roman" w:eastAsia="Times New Roman" w:hAnsi="Times New Roman" w:cs="Times New Roman"/>
          <w:sz w:val="24"/>
          <w:szCs w:val="24"/>
        </w:rPr>
        <w:t xml:space="preserve">El set de pruebas que se realizaron para el </w:t>
      </w:r>
      <w:proofErr w:type="spellStart"/>
      <w:r>
        <w:rPr>
          <w:rFonts w:ascii="Times New Roman" w:eastAsia="Times New Roman" w:hAnsi="Times New Roman" w:cs="Times New Roman"/>
          <w:sz w:val="24"/>
          <w:szCs w:val="24"/>
        </w:rPr>
        <w:t>submódulo</w:t>
      </w:r>
      <w:proofErr w:type="spellEnd"/>
      <w:r>
        <w:rPr>
          <w:rFonts w:ascii="Times New Roman" w:eastAsia="Times New Roman" w:hAnsi="Times New Roman" w:cs="Times New Roman"/>
          <w:sz w:val="24"/>
          <w:szCs w:val="24"/>
        </w:rPr>
        <w:t xml:space="preserve"> de Atractivos Turísticos se definió en la Tabla N° 32</w:t>
      </w:r>
      <w:r w:rsidR="00683881">
        <w:rPr>
          <w:rFonts w:ascii="Times New Roman" w:eastAsia="Times New Roman" w:hAnsi="Times New Roman" w:cs="Times New Roman"/>
          <w:sz w:val="24"/>
          <w:szCs w:val="24"/>
        </w:rPr>
        <w:t>. En donde se corrigió todas las observaciones encontradas de manera que fue aprobada.</w:t>
      </w:r>
    </w:p>
    <w:p w14:paraId="13074F8E" w14:textId="5741E7F7" w:rsidR="001628F0" w:rsidRPr="00761BCD" w:rsidRDefault="00761BCD" w:rsidP="00761BCD">
      <w:pPr>
        <w:pStyle w:val="Epgrafe"/>
        <w:keepNext/>
        <w:spacing w:after="0"/>
        <w:rPr>
          <w:rFonts w:cs="Times New Roman"/>
        </w:rPr>
      </w:pPr>
      <w:r>
        <w:rPr>
          <w:rFonts w:cs="Times New Roman"/>
          <w:b/>
        </w:rPr>
        <w:t xml:space="preserve">  </w:t>
      </w:r>
      <w:bookmarkStart w:id="238" w:name="_Toc504978746"/>
      <w:r w:rsidR="001628F0" w:rsidRPr="00761BCD">
        <w:rPr>
          <w:rFonts w:cs="Times New Roman"/>
          <w:b/>
        </w:rPr>
        <w:t xml:space="preserve">Tabla </w:t>
      </w:r>
      <w:r w:rsidR="001628F0" w:rsidRPr="00761BCD">
        <w:rPr>
          <w:rFonts w:cs="Times New Roman"/>
          <w:b/>
        </w:rPr>
        <w:fldChar w:fldCharType="begin"/>
      </w:r>
      <w:r w:rsidR="001628F0" w:rsidRPr="00761BCD">
        <w:rPr>
          <w:rFonts w:cs="Times New Roman"/>
          <w:b/>
        </w:rPr>
        <w:instrText xml:space="preserve"> SEQ Tabla \* ARABIC </w:instrText>
      </w:r>
      <w:r w:rsidR="001628F0" w:rsidRPr="00761BCD">
        <w:rPr>
          <w:rFonts w:cs="Times New Roman"/>
          <w:b/>
        </w:rPr>
        <w:fldChar w:fldCharType="separate"/>
      </w:r>
      <w:r w:rsidR="00A46DA0">
        <w:rPr>
          <w:rFonts w:cs="Times New Roman"/>
          <w:b/>
          <w:noProof/>
        </w:rPr>
        <w:t>32</w:t>
      </w:r>
      <w:r w:rsidR="001628F0" w:rsidRPr="00761BCD">
        <w:rPr>
          <w:rFonts w:cs="Times New Roman"/>
          <w:b/>
        </w:rPr>
        <w:fldChar w:fldCharType="end"/>
      </w:r>
      <w:r w:rsidR="001628F0" w:rsidRPr="00761BCD">
        <w:rPr>
          <w:rFonts w:cs="Times New Roman"/>
        </w:rPr>
        <w:t xml:space="preserve">. Pruebas del </w:t>
      </w:r>
      <w:proofErr w:type="spellStart"/>
      <w:r w:rsidR="001628F0" w:rsidRPr="00761BCD">
        <w:rPr>
          <w:rFonts w:cs="Times New Roman"/>
        </w:rPr>
        <w:t>Submódulo</w:t>
      </w:r>
      <w:proofErr w:type="spellEnd"/>
      <w:r w:rsidR="001628F0" w:rsidRPr="00761BCD">
        <w:rPr>
          <w:rFonts w:cs="Times New Roman"/>
        </w:rPr>
        <w:t xml:space="preserve"> de Atractivos Turísticos.</w:t>
      </w:r>
      <w:bookmarkEnd w:id="238"/>
    </w:p>
    <w:tbl>
      <w:tblPr>
        <w:tblStyle w:val="GridTable4Accent3"/>
        <w:tblW w:w="8503" w:type="dxa"/>
        <w:tblLayout w:type="fixed"/>
        <w:tblLook w:val="04E0" w:firstRow="1" w:lastRow="1" w:firstColumn="1" w:lastColumn="0" w:noHBand="0" w:noVBand="1"/>
      </w:tblPr>
      <w:tblGrid>
        <w:gridCol w:w="2167"/>
        <w:gridCol w:w="238"/>
        <w:gridCol w:w="2017"/>
        <w:gridCol w:w="2094"/>
        <w:gridCol w:w="1987"/>
      </w:tblGrid>
      <w:tr w:rsidR="001628F0" w:rsidRPr="00C96201" w14:paraId="41B3DEB0" w14:textId="77777777" w:rsidTr="00C96201">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167" w:type="dxa"/>
          </w:tcPr>
          <w:p w14:paraId="1A83B2C9"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after="200"/>
              <w:jc w:val="center"/>
              <w:rPr>
                <w:rFonts w:ascii="Times New Roman" w:eastAsia="Times New Roman" w:hAnsi="Times New Roman" w:cs="Times New Roman"/>
                <w:b w:val="0"/>
                <w:sz w:val="20"/>
                <w:szCs w:val="18"/>
              </w:rPr>
            </w:pPr>
            <w:r w:rsidRPr="00C96201">
              <w:rPr>
                <w:rFonts w:ascii="Times New Roman" w:eastAsia="Times New Roman" w:hAnsi="Times New Roman" w:cs="Times New Roman"/>
                <w:b w:val="0"/>
                <w:sz w:val="20"/>
                <w:szCs w:val="18"/>
              </w:rPr>
              <w:t>DESARROLLO</w:t>
            </w:r>
          </w:p>
        </w:tc>
        <w:tc>
          <w:tcPr>
            <w:tcW w:w="2255" w:type="dxa"/>
            <w:gridSpan w:val="2"/>
          </w:tcPr>
          <w:p w14:paraId="496E8556"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after="20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0"/>
                <w:szCs w:val="18"/>
              </w:rPr>
            </w:pPr>
            <w:r w:rsidRPr="00C96201">
              <w:rPr>
                <w:rFonts w:ascii="Times New Roman" w:eastAsia="Times New Roman" w:hAnsi="Times New Roman" w:cs="Times New Roman"/>
                <w:b w:val="0"/>
                <w:sz w:val="20"/>
                <w:szCs w:val="18"/>
              </w:rPr>
              <w:t>SE ESPERA</w:t>
            </w:r>
          </w:p>
        </w:tc>
        <w:tc>
          <w:tcPr>
            <w:tcW w:w="4081" w:type="dxa"/>
            <w:gridSpan w:val="2"/>
          </w:tcPr>
          <w:p w14:paraId="2FFE168D"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after="20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0"/>
                <w:szCs w:val="18"/>
              </w:rPr>
            </w:pPr>
            <w:r w:rsidRPr="00C96201">
              <w:rPr>
                <w:rFonts w:ascii="Times New Roman" w:eastAsia="Times New Roman" w:hAnsi="Times New Roman" w:cs="Times New Roman"/>
                <w:b w:val="0"/>
                <w:sz w:val="20"/>
                <w:szCs w:val="18"/>
              </w:rPr>
              <w:t>SE OBTUVO</w:t>
            </w:r>
          </w:p>
        </w:tc>
      </w:tr>
      <w:tr w:rsidR="001628F0" w:rsidRPr="00C96201" w14:paraId="3A4FF2E0" w14:textId="77777777" w:rsidTr="001E731B">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2167" w:type="dxa"/>
          </w:tcPr>
          <w:p w14:paraId="2C72DA02"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after="200"/>
              <w:jc w:val="both"/>
              <w:rPr>
                <w:rFonts w:ascii="Times New Roman" w:eastAsia="Times New Roman" w:hAnsi="Times New Roman" w:cs="Times New Roman"/>
                <w:b w:val="0"/>
                <w:sz w:val="20"/>
                <w:szCs w:val="18"/>
              </w:rPr>
            </w:pPr>
            <w:r w:rsidRPr="00C96201">
              <w:rPr>
                <w:rFonts w:ascii="Times New Roman" w:eastAsia="Times New Roman" w:hAnsi="Times New Roman" w:cs="Times New Roman"/>
                <w:b w:val="0"/>
                <w:sz w:val="20"/>
                <w:szCs w:val="18"/>
              </w:rPr>
              <w:t>Visualización de Información de Atractivos Turísticos</w:t>
            </w:r>
          </w:p>
        </w:tc>
        <w:tc>
          <w:tcPr>
            <w:tcW w:w="2255" w:type="dxa"/>
            <w:gridSpan w:val="2"/>
          </w:tcPr>
          <w:p w14:paraId="4D2250EC"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after="2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rPr>
            </w:pPr>
            <w:r w:rsidRPr="00C96201">
              <w:rPr>
                <w:rFonts w:ascii="Times New Roman" w:eastAsia="Times New Roman" w:hAnsi="Times New Roman" w:cs="Times New Roman"/>
                <w:sz w:val="20"/>
                <w:szCs w:val="18"/>
              </w:rPr>
              <w:t>La aplicación debe mostrar la interfaz con los atractivos turísticos por categorías y subcategorías.</w:t>
            </w:r>
          </w:p>
        </w:tc>
        <w:tc>
          <w:tcPr>
            <w:tcW w:w="4081" w:type="dxa"/>
            <w:gridSpan w:val="2"/>
          </w:tcPr>
          <w:p w14:paraId="3887518A"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after="2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rPr>
            </w:pPr>
            <w:r w:rsidRPr="00C96201">
              <w:rPr>
                <w:rFonts w:ascii="Times New Roman" w:eastAsia="Times New Roman" w:hAnsi="Times New Roman" w:cs="Times New Roman"/>
                <w:sz w:val="20"/>
                <w:szCs w:val="18"/>
              </w:rPr>
              <w:t>La aplicación permitió la correcta visualización de información de cada una de los atractivos Turísticos.</w:t>
            </w:r>
          </w:p>
        </w:tc>
      </w:tr>
      <w:tr w:rsidR="001628F0" w:rsidRPr="00C96201" w14:paraId="0FC4403E" w14:textId="77777777" w:rsidTr="001E731B">
        <w:trPr>
          <w:trHeight w:val="1992"/>
        </w:trPr>
        <w:tc>
          <w:tcPr>
            <w:cnfStyle w:val="001000000000" w:firstRow="0" w:lastRow="0" w:firstColumn="1" w:lastColumn="0" w:oddVBand="0" w:evenVBand="0" w:oddHBand="0" w:evenHBand="0" w:firstRowFirstColumn="0" w:firstRowLastColumn="0" w:lastRowFirstColumn="0" w:lastRowLastColumn="0"/>
            <w:tcW w:w="2167" w:type="dxa"/>
          </w:tcPr>
          <w:p w14:paraId="282549C0"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after="200" w:line="360" w:lineRule="auto"/>
              <w:jc w:val="both"/>
              <w:rPr>
                <w:rFonts w:ascii="Times New Roman" w:eastAsia="Times New Roman" w:hAnsi="Times New Roman" w:cs="Times New Roman"/>
                <w:b w:val="0"/>
                <w:sz w:val="20"/>
                <w:szCs w:val="18"/>
              </w:rPr>
            </w:pPr>
            <w:r w:rsidRPr="00C96201">
              <w:rPr>
                <w:rFonts w:ascii="Times New Roman" w:eastAsia="Times New Roman" w:hAnsi="Times New Roman" w:cs="Times New Roman"/>
                <w:b w:val="0"/>
                <w:sz w:val="20"/>
                <w:szCs w:val="18"/>
              </w:rPr>
              <w:t>PRUEBAS</w:t>
            </w:r>
          </w:p>
        </w:tc>
        <w:tc>
          <w:tcPr>
            <w:tcW w:w="6336" w:type="dxa"/>
            <w:gridSpan w:val="4"/>
          </w:tcPr>
          <w:p w14:paraId="398B2471" w14:textId="54C0AAAE" w:rsidR="001628F0" w:rsidRPr="001E731B"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0"/>
                <w:szCs w:val="18"/>
              </w:rPr>
            </w:pPr>
            <w:r w:rsidRPr="001E731B">
              <w:rPr>
                <w:rFonts w:ascii="Times New Roman" w:eastAsia="Times New Roman" w:hAnsi="Times New Roman" w:cs="Times New Roman"/>
                <w:b/>
                <w:sz w:val="20"/>
                <w:szCs w:val="18"/>
              </w:rPr>
              <w:t xml:space="preserve">Prueba 1: El usuario selecciona del menú principal la </w:t>
            </w:r>
            <w:r w:rsidR="00C96201" w:rsidRPr="001E731B">
              <w:rPr>
                <w:rFonts w:ascii="Times New Roman" w:eastAsia="Times New Roman" w:hAnsi="Times New Roman" w:cs="Times New Roman"/>
                <w:b/>
                <w:sz w:val="20"/>
                <w:szCs w:val="18"/>
              </w:rPr>
              <w:t>categoría.</w:t>
            </w:r>
            <w:r w:rsidRPr="001E731B">
              <w:rPr>
                <w:rFonts w:ascii="Times New Roman" w:eastAsia="Times New Roman" w:hAnsi="Times New Roman" w:cs="Times New Roman"/>
                <w:b/>
                <w:sz w:val="20"/>
                <w:szCs w:val="18"/>
              </w:rPr>
              <w:t xml:space="preserve"> </w:t>
            </w:r>
          </w:p>
          <w:p w14:paraId="2A01C6CA" w14:textId="38B6A6E9" w:rsidR="001628F0" w:rsidRPr="001E731B"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0"/>
                <w:szCs w:val="18"/>
              </w:rPr>
            </w:pPr>
            <w:r w:rsidRPr="001E731B">
              <w:rPr>
                <w:rFonts w:ascii="Times New Roman" w:eastAsia="Times New Roman" w:hAnsi="Times New Roman" w:cs="Times New Roman"/>
                <w:b/>
                <w:sz w:val="20"/>
                <w:szCs w:val="18"/>
              </w:rPr>
              <w:t xml:space="preserve">Prueba 2: El usuario seleccionó la </w:t>
            </w:r>
            <w:r w:rsidR="00C96201" w:rsidRPr="001E731B">
              <w:rPr>
                <w:rFonts w:ascii="Times New Roman" w:eastAsia="Times New Roman" w:hAnsi="Times New Roman" w:cs="Times New Roman"/>
                <w:b/>
                <w:sz w:val="20"/>
                <w:szCs w:val="18"/>
              </w:rPr>
              <w:t>opción del</w:t>
            </w:r>
            <w:r w:rsidRPr="001E731B">
              <w:rPr>
                <w:rFonts w:ascii="Times New Roman" w:eastAsia="Times New Roman" w:hAnsi="Times New Roman" w:cs="Times New Roman"/>
                <w:b/>
                <w:sz w:val="20"/>
                <w:szCs w:val="18"/>
              </w:rPr>
              <w:t xml:space="preserve"> submenú de </w:t>
            </w:r>
            <w:r w:rsidR="00C96201" w:rsidRPr="001E731B">
              <w:rPr>
                <w:rFonts w:ascii="Times New Roman" w:eastAsia="Times New Roman" w:hAnsi="Times New Roman" w:cs="Times New Roman"/>
                <w:b/>
                <w:sz w:val="20"/>
                <w:szCs w:val="18"/>
              </w:rPr>
              <w:t>subcategorías.</w:t>
            </w:r>
            <w:r w:rsidRPr="001E731B">
              <w:rPr>
                <w:rFonts w:ascii="Times New Roman" w:eastAsia="Times New Roman" w:hAnsi="Times New Roman" w:cs="Times New Roman"/>
                <w:b/>
                <w:sz w:val="20"/>
                <w:szCs w:val="18"/>
              </w:rPr>
              <w:t xml:space="preserve"> </w:t>
            </w:r>
          </w:p>
          <w:p w14:paraId="60574A24" w14:textId="55D7DEC6"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18"/>
              </w:rPr>
            </w:pPr>
            <w:r w:rsidRPr="00C96201">
              <w:rPr>
                <w:rFonts w:ascii="Times New Roman" w:eastAsia="Times New Roman" w:hAnsi="Times New Roman" w:cs="Times New Roman"/>
                <w:sz w:val="20"/>
                <w:szCs w:val="18"/>
              </w:rPr>
              <w:t xml:space="preserve">La aplicación le permitió visualizar en un listado los atractivos turísticos de acuerdo a la subcategoría seleccionada. </w:t>
            </w:r>
          </w:p>
        </w:tc>
      </w:tr>
      <w:tr w:rsidR="001628F0" w:rsidRPr="00C96201" w14:paraId="67056D05" w14:textId="77777777" w:rsidTr="00C96201">
        <w:trPr>
          <w:cnfStyle w:val="000000100000" w:firstRow="0" w:lastRow="0" w:firstColumn="0" w:lastColumn="0" w:oddVBand="0" w:evenVBand="0" w:oddHBand="1" w:evenHBand="0" w:firstRowFirstColumn="0" w:firstRowLastColumn="0" w:lastRowFirstColumn="0" w:lastRowLastColumn="0"/>
          <w:trHeight w:val="3240"/>
        </w:trPr>
        <w:tc>
          <w:tcPr>
            <w:cnfStyle w:val="001000000000" w:firstRow="0" w:lastRow="0" w:firstColumn="1" w:lastColumn="0" w:oddVBand="0" w:evenVBand="0" w:oddHBand="0" w:evenHBand="0" w:firstRowFirstColumn="0" w:firstRowLastColumn="0" w:lastRowFirstColumn="0" w:lastRowLastColumn="0"/>
            <w:tcW w:w="8503" w:type="dxa"/>
            <w:gridSpan w:val="5"/>
          </w:tcPr>
          <w:p w14:paraId="76E132FB" w14:textId="77777777" w:rsidR="001628F0" w:rsidRPr="00C96201" w:rsidRDefault="001628F0" w:rsidP="00AA7FEA">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center"/>
              <w:rPr>
                <w:rFonts w:ascii="Times New Roman" w:eastAsia="Times New Roman" w:hAnsi="Times New Roman" w:cs="Times New Roman"/>
                <w:b w:val="0"/>
                <w:sz w:val="20"/>
                <w:szCs w:val="18"/>
              </w:rPr>
            </w:pPr>
            <w:r w:rsidRPr="00C96201">
              <w:rPr>
                <w:rFonts w:ascii="Times New Roman" w:eastAsia="Times New Roman" w:hAnsi="Times New Roman" w:cs="Times New Roman"/>
                <w:b w:val="0"/>
                <w:sz w:val="20"/>
                <w:szCs w:val="18"/>
              </w:rPr>
              <w:t xml:space="preserve"> IMÁGENES DE LA PRUEBA</w:t>
            </w:r>
          </w:p>
          <w:p w14:paraId="386DCAAF" w14:textId="77777777" w:rsidR="001628F0" w:rsidRPr="00C96201" w:rsidRDefault="001628F0" w:rsidP="00AA7FEA">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center"/>
              <w:rPr>
                <w:rFonts w:ascii="Times New Roman" w:eastAsia="Times New Roman" w:hAnsi="Times New Roman" w:cs="Times New Roman"/>
                <w:b w:val="0"/>
                <w:sz w:val="20"/>
                <w:szCs w:val="18"/>
              </w:rPr>
            </w:pPr>
            <w:r w:rsidRPr="00C96201">
              <w:rPr>
                <w:rFonts w:ascii="Times New Roman" w:eastAsia="Times New Roman" w:hAnsi="Times New Roman" w:cs="Times New Roman"/>
                <w:noProof/>
                <w:sz w:val="20"/>
                <w:szCs w:val="18"/>
              </w:rPr>
              <w:drawing>
                <wp:inline distT="114300" distB="114300" distL="114300" distR="114300" wp14:anchorId="2C0F300B" wp14:editId="5DB2E292">
                  <wp:extent cx="934403" cy="1681925"/>
                  <wp:effectExtent l="0" t="0" r="0" b="0"/>
                  <wp:docPr id="5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4"/>
                          <a:srcRect t="5674" r="23088" b="16179"/>
                          <a:stretch>
                            <a:fillRect/>
                          </a:stretch>
                        </pic:blipFill>
                        <pic:spPr>
                          <a:xfrm>
                            <a:off x="0" y="0"/>
                            <a:ext cx="934403" cy="1681925"/>
                          </a:xfrm>
                          <a:prstGeom prst="rect">
                            <a:avLst/>
                          </a:prstGeom>
                          <a:ln/>
                        </pic:spPr>
                      </pic:pic>
                    </a:graphicData>
                  </a:graphic>
                </wp:inline>
              </w:drawing>
            </w:r>
            <w:r w:rsidRPr="00C96201">
              <w:rPr>
                <w:rFonts w:ascii="Times New Roman" w:eastAsia="Times New Roman" w:hAnsi="Times New Roman" w:cs="Times New Roman"/>
                <w:noProof/>
                <w:sz w:val="20"/>
                <w:szCs w:val="18"/>
              </w:rPr>
              <w:drawing>
                <wp:inline distT="114300" distB="114300" distL="114300" distR="114300" wp14:anchorId="32AAED4E" wp14:editId="625EA340">
                  <wp:extent cx="2601278" cy="1648484"/>
                  <wp:effectExtent l="0" t="0" r="0" b="0"/>
                  <wp:docPr id="5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5"/>
                          <a:srcRect/>
                          <a:stretch>
                            <a:fillRect/>
                          </a:stretch>
                        </pic:blipFill>
                        <pic:spPr>
                          <a:xfrm>
                            <a:off x="0" y="0"/>
                            <a:ext cx="2601278" cy="1648484"/>
                          </a:xfrm>
                          <a:prstGeom prst="rect">
                            <a:avLst/>
                          </a:prstGeom>
                          <a:ln/>
                        </pic:spPr>
                      </pic:pic>
                    </a:graphicData>
                  </a:graphic>
                </wp:inline>
              </w:drawing>
            </w:r>
          </w:p>
        </w:tc>
      </w:tr>
      <w:tr w:rsidR="001E731B" w:rsidRPr="00C96201" w14:paraId="4EB4E18D" w14:textId="77777777" w:rsidTr="001E731B">
        <w:trPr>
          <w:trHeight w:val="480"/>
        </w:trPr>
        <w:tc>
          <w:tcPr>
            <w:cnfStyle w:val="001000000000" w:firstRow="0" w:lastRow="0" w:firstColumn="1" w:lastColumn="0" w:oddVBand="0" w:evenVBand="0" w:oddHBand="0" w:evenHBand="0" w:firstRowFirstColumn="0" w:firstRowLastColumn="0" w:lastRowFirstColumn="0" w:lastRowLastColumn="0"/>
            <w:tcW w:w="2405" w:type="dxa"/>
            <w:gridSpan w:val="2"/>
          </w:tcPr>
          <w:p w14:paraId="3BD40EC8" w14:textId="129172D7" w:rsidR="001E731B" w:rsidRPr="00C96201" w:rsidRDefault="001E731B" w:rsidP="001E731B">
            <w:pPr>
              <w:widowControl/>
              <w:pBdr>
                <w:top w:val="none" w:sz="0" w:space="0" w:color="000000"/>
                <w:left w:val="none" w:sz="0" w:space="0" w:color="000000"/>
                <w:bottom w:val="none" w:sz="0" w:space="0" w:color="000000"/>
                <w:right w:val="none" w:sz="0" w:space="0" w:color="000000"/>
                <w:between w:val="none" w:sz="0" w:space="0" w:color="000000"/>
              </w:pBdr>
              <w:spacing w:before="240" w:after="200" w:line="360" w:lineRule="auto"/>
              <w:jc w:val="both"/>
              <w:rPr>
                <w:rFonts w:ascii="Times New Roman" w:eastAsia="Times New Roman" w:hAnsi="Times New Roman" w:cs="Times New Roman"/>
                <w:b w:val="0"/>
                <w:sz w:val="20"/>
                <w:szCs w:val="18"/>
              </w:rPr>
            </w:pPr>
            <w:r>
              <w:rPr>
                <w:rFonts w:ascii="Times New Roman" w:eastAsia="Times New Roman" w:hAnsi="Times New Roman" w:cs="Times New Roman"/>
                <w:bCs w:val="0"/>
                <w:sz w:val="20"/>
                <w:szCs w:val="18"/>
              </w:rPr>
              <w:t>OBSERVACIONES:</w:t>
            </w:r>
          </w:p>
        </w:tc>
        <w:tc>
          <w:tcPr>
            <w:tcW w:w="6098" w:type="dxa"/>
            <w:gridSpan w:val="3"/>
          </w:tcPr>
          <w:p w14:paraId="70EF6FCE" w14:textId="77777777" w:rsidR="001E731B" w:rsidRDefault="001E731B" w:rsidP="001E731B">
            <w:pPr>
              <w:widowControl/>
              <w:pBdr>
                <w:top w:val="none" w:sz="0" w:space="0" w:color="000000"/>
                <w:left w:val="none" w:sz="0" w:space="0" w:color="000000"/>
                <w:bottom w:val="none" w:sz="0" w:space="0" w:color="000000"/>
                <w:right w:val="none" w:sz="0" w:space="0" w:color="000000"/>
                <w:between w:val="none" w:sz="0" w:space="0" w:color="000000"/>
              </w:pBdr>
              <w:spacing w:before="240" w:after="20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18"/>
              </w:rPr>
            </w:pPr>
            <w:r>
              <w:rPr>
                <w:rFonts w:ascii="Times New Roman" w:eastAsia="Times New Roman" w:hAnsi="Times New Roman" w:cs="Times New Roman"/>
                <w:sz w:val="20"/>
                <w:szCs w:val="18"/>
              </w:rPr>
              <w:t>Al seleccionar la opción de leer más en cada subcategoría la lista de los atractivos turísticos se demora en cargar y si el número de atractivos supera los 10 la aplicación se vuelve lenta y al final se detiene.</w:t>
            </w:r>
          </w:p>
          <w:p w14:paraId="5147E8A5" w14:textId="2CA1198A" w:rsidR="001E731B" w:rsidRPr="00C96201" w:rsidRDefault="001E731B" w:rsidP="001E731B">
            <w:pPr>
              <w:widowControl/>
              <w:pBdr>
                <w:top w:val="none" w:sz="0" w:space="0" w:color="000000"/>
                <w:left w:val="none" w:sz="0" w:space="0" w:color="000000"/>
                <w:bottom w:val="none" w:sz="0" w:space="0" w:color="000000"/>
                <w:right w:val="none" w:sz="0" w:space="0" w:color="000000"/>
                <w:between w:val="none" w:sz="0" w:space="0" w:color="000000"/>
              </w:pBdr>
              <w:spacing w:before="240"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0"/>
                <w:szCs w:val="18"/>
              </w:rPr>
            </w:pPr>
            <w:r>
              <w:rPr>
                <w:rFonts w:ascii="Times New Roman" w:eastAsia="Times New Roman" w:hAnsi="Times New Roman" w:cs="Times New Roman"/>
                <w:sz w:val="20"/>
                <w:szCs w:val="18"/>
              </w:rPr>
              <w:t>Al seleccionar un atractivo turístico la aplicación tarda mucho en cargar la imagen.</w:t>
            </w:r>
          </w:p>
        </w:tc>
      </w:tr>
      <w:tr w:rsidR="001628F0" w:rsidRPr="00C96201" w14:paraId="69FE3FF5" w14:textId="77777777" w:rsidTr="001E731B">
        <w:trPr>
          <w:cnfStyle w:val="010000000000" w:firstRow="0" w:lastRow="1"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6516" w:type="dxa"/>
            <w:gridSpan w:val="4"/>
          </w:tcPr>
          <w:p w14:paraId="563443AA" w14:textId="77777777" w:rsidR="001628F0" w:rsidRPr="00C96201" w:rsidRDefault="001628F0" w:rsidP="000D6AC0">
            <w:pPr>
              <w:widowControl/>
              <w:pBdr>
                <w:top w:val="none" w:sz="0" w:space="0" w:color="000000"/>
                <w:left w:val="none" w:sz="0" w:space="0" w:color="000000"/>
                <w:bottom w:val="none" w:sz="0" w:space="0" w:color="000000"/>
                <w:right w:val="none" w:sz="0" w:space="0" w:color="000000"/>
                <w:between w:val="none" w:sz="0" w:space="0" w:color="000000"/>
              </w:pBdr>
              <w:spacing w:before="240" w:after="200" w:line="360" w:lineRule="auto"/>
              <w:jc w:val="both"/>
              <w:rPr>
                <w:rFonts w:ascii="Times New Roman" w:eastAsia="Times New Roman" w:hAnsi="Times New Roman" w:cs="Times New Roman"/>
                <w:b w:val="0"/>
                <w:sz w:val="20"/>
                <w:szCs w:val="18"/>
              </w:rPr>
            </w:pPr>
            <w:r w:rsidRPr="00C96201">
              <w:rPr>
                <w:rFonts w:ascii="Times New Roman" w:eastAsia="Times New Roman" w:hAnsi="Times New Roman" w:cs="Times New Roman"/>
                <w:b w:val="0"/>
                <w:sz w:val="20"/>
                <w:szCs w:val="18"/>
              </w:rPr>
              <w:t>EVALUACIÓN DE LA PRUEBA:</w:t>
            </w:r>
          </w:p>
        </w:tc>
        <w:tc>
          <w:tcPr>
            <w:tcW w:w="1987" w:type="dxa"/>
          </w:tcPr>
          <w:p w14:paraId="2E14AB59"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before="240" w:after="200" w:line="360" w:lineRule="auto"/>
              <w:ind w:left="2443" w:hanging="2409"/>
              <w:jc w:val="both"/>
              <w:cnfStyle w:val="010000000000" w:firstRow="0" w:lastRow="1" w:firstColumn="0" w:lastColumn="0" w:oddVBand="0" w:evenVBand="0" w:oddHBand="0" w:evenHBand="0" w:firstRowFirstColumn="0" w:firstRowLastColumn="0" w:lastRowFirstColumn="0" w:lastRowLastColumn="0"/>
              <w:rPr>
                <w:rFonts w:ascii="Times New Roman" w:eastAsia="Times New Roman" w:hAnsi="Times New Roman" w:cs="Times New Roman"/>
                <w:b w:val="0"/>
                <w:sz w:val="20"/>
                <w:szCs w:val="18"/>
              </w:rPr>
            </w:pPr>
            <w:r w:rsidRPr="00C96201">
              <w:rPr>
                <w:rFonts w:ascii="Times New Roman" w:eastAsia="Times New Roman" w:hAnsi="Times New Roman" w:cs="Times New Roman"/>
                <w:b w:val="0"/>
                <w:sz w:val="20"/>
                <w:szCs w:val="18"/>
              </w:rPr>
              <w:t>Aprobado</w:t>
            </w:r>
          </w:p>
        </w:tc>
      </w:tr>
    </w:tbl>
    <w:p w14:paraId="59E896E8" w14:textId="77777777" w:rsidR="001628F0" w:rsidRDefault="00761BCD" w:rsidP="001628F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b/>
          <w:sz w:val="18"/>
          <w:szCs w:val="18"/>
        </w:rPr>
        <w:t xml:space="preserve">  </w:t>
      </w:r>
      <w:r w:rsidR="001628F0">
        <w:rPr>
          <w:rFonts w:ascii="Times New Roman" w:eastAsia="Times New Roman" w:hAnsi="Times New Roman" w:cs="Times New Roman"/>
          <w:b/>
          <w:sz w:val="18"/>
          <w:szCs w:val="18"/>
        </w:rPr>
        <w:t>Elaborado por:</w:t>
      </w:r>
      <w:r w:rsidR="001628F0">
        <w:rPr>
          <w:rFonts w:ascii="Times New Roman" w:eastAsia="Times New Roman" w:hAnsi="Times New Roman" w:cs="Times New Roman"/>
          <w:sz w:val="18"/>
          <w:szCs w:val="18"/>
        </w:rPr>
        <w:t xml:space="preserve"> Los investigadores</w:t>
      </w:r>
    </w:p>
    <w:p w14:paraId="4AF23A9E" w14:textId="77777777" w:rsidR="001628F0" w:rsidRDefault="001628F0" w:rsidP="001628F0">
      <w:pPr>
        <w:pStyle w:val="Ttulo5"/>
        <w:widowControl/>
        <w:pBdr>
          <w:top w:val="none" w:sz="0" w:space="0" w:color="000000"/>
          <w:left w:val="none" w:sz="0" w:space="0" w:color="000000"/>
          <w:bottom w:val="none" w:sz="0" w:space="0" w:color="000000"/>
          <w:right w:val="none" w:sz="0" w:space="0" w:color="000000"/>
          <w:between w:val="none" w:sz="0" w:space="0" w:color="000000"/>
        </w:pBdr>
        <w:spacing w:after="0" w:line="360" w:lineRule="auto"/>
        <w:contextualSpacing w:val="0"/>
        <w:jc w:val="both"/>
        <w:rPr>
          <w:rFonts w:ascii="Times New Roman" w:eastAsia="Times New Roman" w:hAnsi="Times New Roman" w:cs="Times New Roman"/>
          <w:sz w:val="24"/>
          <w:szCs w:val="24"/>
        </w:rPr>
      </w:pPr>
      <w:bookmarkStart w:id="239" w:name="_7e7pj2rituz5" w:colFirst="0" w:colLast="0"/>
      <w:bookmarkStart w:id="240" w:name="_Toc504985079"/>
      <w:bookmarkEnd w:id="239"/>
      <w:proofErr w:type="spellStart"/>
      <w:r>
        <w:rPr>
          <w:rFonts w:ascii="Times New Roman" w:eastAsia="Times New Roman" w:hAnsi="Times New Roman" w:cs="Times New Roman"/>
          <w:sz w:val="24"/>
          <w:szCs w:val="24"/>
        </w:rPr>
        <w:lastRenderedPageBreak/>
        <w:t>Submódulo</w:t>
      </w:r>
      <w:proofErr w:type="spellEnd"/>
      <w:r>
        <w:rPr>
          <w:rFonts w:ascii="Times New Roman" w:eastAsia="Times New Roman" w:hAnsi="Times New Roman" w:cs="Times New Roman"/>
          <w:sz w:val="24"/>
          <w:szCs w:val="24"/>
        </w:rPr>
        <w:t xml:space="preserve"> 3: Mapas por Cantones de los Atractivos Turísticos</w:t>
      </w:r>
      <w:bookmarkEnd w:id="240"/>
    </w:p>
    <w:p w14:paraId="49BF8E4C" w14:textId="77777777" w:rsidR="001628F0" w:rsidRDefault="001628F0" w:rsidP="001628F0">
      <w:pPr>
        <w:pStyle w:val="Ttulo6"/>
        <w:widowControl/>
        <w:pBdr>
          <w:top w:val="none" w:sz="0" w:space="0" w:color="000000"/>
          <w:left w:val="none" w:sz="0" w:space="0" w:color="000000"/>
          <w:bottom w:val="none" w:sz="0" w:space="0" w:color="000000"/>
          <w:right w:val="none" w:sz="0" w:space="0" w:color="000000"/>
          <w:between w:val="none" w:sz="0" w:space="0" w:color="000000"/>
        </w:pBdr>
        <w:spacing w:after="200" w:line="240" w:lineRule="auto"/>
        <w:contextualSpacing w:val="0"/>
        <w:rPr>
          <w:rFonts w:ascii="Times New Roman" w:eastAsia="Times New Roman" w:hAnsi="Times New Roman" w:cs="Times New Roman"/>
          <w:sz w:val="24"/>
          <w:szCs w:val="24"/>
        </w:rPr>
      </w:pPr>
      <w:bookmarkStart w:id="241" w:name="_fz0zfug1uy67" w:colFirst="0" w:colLast="0"/>
      <w:bookmarkStart w:id="242" w:name="_Toc504985080"/>
      <w:bookmarkEnd w:id="241"/>
      <w:r>
        <w:rPr>
          <w:rFonts w:ascii="Times New Roman" w:eastAsia="Times New Roman" w:hAnsi="Times New Roman" w:cs="Times New Roman"/>
          <w:sz w:val="24"/>
          <w:szCs w:val="24"/>
        </w:rPr>
        <w:t>SPRINT N° 3:</w:t>
      </w:r>
      <w:bookmarkEnd w:id="242"/>
    </w:p>
    <w:p w14:paraId="54C2DDB6" w14:textId="542F8982" w:rsidR="001628F0" w:rsidRDefault="001628F0" w:rsidP="00B0556F">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set de pruebas que se realizaron para el </w:t>
      </w:r>
      <w:proofErr w:type="spellStart"/>
      <w:r>
        <w:rPr>
          <w:rFonts w:ascii="Times New Roman" w:eastAsia="Times New Roman" w:hAnsi="Times New Roman" w:cs="Times New Roman"/>
          <w:sz w:val="24"/>
          <w:szCs w:val="24"/>
        </w:rPr>
        <w:t>submódulo</w:t>
      </w:r>
      <w:proofErr w:type="spellEnd"/>
      <w:r>
        <w:rPr>
          <w:rFonts w:ascii="Times New Roman" w:eastAsia="Times New Roman" w:hAnsi="Times New Roman" w:cs="Times New Roman"/>
          <w:sz w:val="24"/>
          <w:szCs w:val="24"/>
        </w:rPr>
        <w:t xml:space="preserve"> de Mapas por Cantones de los Atractivos Turísti</w:t>
      </w:r>
      <w:r w:rsidR="00761BCD">
        <w:rPr>
          <w:rFonts w:ascii="Times New Roman" w:eastAsia="Times New Roman" w:hAnsi="Times New Roman" w:cs="Times New Roman"/>
          <w:sz w:val="24"/>
          <w:szCs w:val="24"/>
        </w:rPr>
        <w:t>cos se definió en la Tabla N° 33</w:t>
      </w:r>
      <w:r w:rsidR="00683881">
        <w:rPr>
          <w:rFonts w:ascii="Times New Roman" w:eastAsia="Times New Roman" w:hAnsi="Times New Roman" w:cs="Times New Roman"/>
          <w:sz w:val="24"/>
          <w:szCs w:val="24"/>
        </w:rPr>
        <w:t>. Se corrigió todas las observaciones obtenidas al aplicar esta prueba.</w:t>
      </w:r>
    </w:p>
    <w:p w14:paraId="52C082BB" w14:textId="3FA9B33F" w:rsidR="00761BCD" w:rsidRPr="00761BCD" w:rsidRDefault="00761BCD" w:rsidP="00761BCD">
      <w:pPr>
        <w:pStyle w:val="Epgrafe"/>
        <w:keepNext/>
        <w:spacing w:after="0"/>
        <w:rPr>
          <w:rFonts w:cs="Times New Roman"/>
        </w:rPr>
      </w:pPr>
      <w:r>
        <w:rPr>
          <w:rFonts w:cs="Times New Roman"/>
          <w:b/>
        </w:rPr>
        <w:t xml:space="preserve">  </w:t>
      </w:r>
      <w:bookmarkStart w:id="243" w:name="_Toc504978747"/>
      <w:r w:rsidRPr="00761BCD">
        <w:rPr>
          <w:rFonts w:cs="Times New Roman"/>
          <w:b/>
        </w:rPr>
        <w:t xml:space="preserve">Tabla </w:t>
      </w:r>
      <w:r w:rsidRPr="00761BCD">
        <w:rPr>
          <w:rFonts w:cs="Times New Roman"/>
          <w:b/>
        </w:rPr>
        <w:fldChar w:fldCharType="begin"/>
      </w:r>
      <w:r w:rsidRPr="00761BCD">
        <w:rPr>
          <w:rFonts w:cs="Times New Roman"/>
          <w:b/>
        </w:rPr>
        <w:instrText xml:space="preserve"> SEQ Tabla \* ARABIC </w:instrText>
      </w:r>
      <w:r w:rsidRPr="00761BCD">
        <w:rPr>
          <w:rFonts w:cs="Times New Roman"/>
          <w:b/>
        </w:rPr>
        <w:fldChar w:fldCharType="separate"/>
      </w:r>
      <w:r w:rsidR="00A46DA0">
        <w:rPr>
          <w:rFonts w:cs="Times New Roman"/>
          <w:b/>
          <w:noProof/>
        </w:rPr>
        <w:t>33</w:t>
      </w:r>
      <w:r w:rsidRPr="00761BCD">
        <w:rPr>
          <w:rFonts w:cs="Times New Roman"/>
          <w:b/>
        </w:rPr>
        <w:fldChar w:fldCharType="end"/>
      </w:r>
      <w:r w:rsidRPr="00761BCD">
        <w:rPr>
          <w:rFonts w:cs="Times New Roman"/>
          <w:b/>
        </w:rPr>
        <w:t>.</w:t>
      </w:r>
      <w:r w:rsidRPr="00761BCD">
        <w:rPr>
          <w:rFonts w:cs="Times New Roman"/>
        </w:rPr>
        <w:t xml:space="preserve"> Pruebas del </w:t>
      </w:r>
      <w:proofErr w:type="spellStart"/>
      <w:r w:rsidRPr="00761BCD">
        <w:rPr>
          <w:rFonts w:cs="Times New Roman"/>
        </w:rPr>
        <w:t>Submódulo</w:t>
      </w:r>
      <w:proofErr w:type="spellEnd"/>
      <w:r w:rsidRPr="00761BCD">
        <w:rPr>
          <w:rFonts w:cs="Times New Roman"/>
        </w:rPr>
        <w:t xml:space="preserve"> de Mapas por Cantones de los Atractivos Turísticos.</w:t>
      </w:r>
      <w:bookmarkEnd w:id="243"/>
    </w:p>
    <w:tbl>
      <w:tblPr>
        <w:tblStyle w:val="GridTable4Accent3"/>
        <w:tblW w:w="8503" w:type="dxa"/>
        <w:tblLayout w:type="fixed"/>
        <w:tblLook w:val="04E0" w:firstRow="1" w:lastRow="1" w:firstColumn="1" w:lastColumn="0" w:noHBand="0" w:noVBand="1"/>
      </w:tblPr>
      <w:tblGrid>
        <w:gridCol w:w="2122"/>
        <w:gridCol w:w="45"/>
        <w:gridCol w:w="2255"/>
        <w:gridCol w:w="2046"/>
        <w:gridCol w:w="2035"/>
      </w:tblGrid>
      <w:tr w:rsidR="001628F0" w:rsidRPr="00C96201" w14:paraId="12E5F8A8" w14:textId="77777777" w:rsidTr="001E731B">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167" w:type="dxa"/>
            <w:gridSpan w:val="2"/>
          </w:tcPr>
          <w:p w14:paraId="3E642430"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center"/>
              <w:rPr>
                <w:rFonts w:ascii="Times New Roman" w:eastAsia="Times New Roman" w:hAnsi="Times New Roman" w:cs="Times New Roman"/>
                <w:sz w:val="20"/>
                <w:szCs w:val="20"/>
              </w:rPr>
            </w:pPr>
            <w:r w:rsidRPr="00C96201">
              <w:rPr>
                <w:rFonts w:ascii="Times New Roman" w:eastAsia="Times New Roman" w:hAnsi="Times New Roman" w:cs="Times New Roman"/>
                <w:sz w:val="20"/>
                <w:szCs w:val="20"/>
              </w:rPr>
              <w:t>DESARROLLO</w:t>
            </w:r>
          </w:p>
        </w:tc>
        <w:tc>
          <w:tcPr>
            <w:tcW w:w="2255" w:type="dxa"/>
          </w:tcPr>
          <w:p w14:paraId="22CD20A1"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C96201">
              <w:rPr>
                <w:rFonts w:ascii="Times New Roman" w:eastAsia="Times New Roman" w:hAnsi="Times New Roman" w:cs="Times New Roman"/>
                <w:sz w:val="20"/>
                <w:szCs w:val="20"/>
              </w:rPr>
              <w:t>SE ESPERA</w:t>
            </w:r>
          </w:p>
        </w:tc>
        <w:tc>
          <w:tcPr>
            <w:tcW w:w="4081" w:type="dxa"/>
            <w:gridSpan w:val="2"/>
          </w:tcPr>
          <w:p w14:paraId="32697623"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C96201">
              <w:rPr>
                <w:rFonts w:ascii="Times New Roman" w:eastAsia="Times New Roman" w:hAnsi="Times New Roman" w:cs="Times New Roman"/>
                <w:sz w:val="20"/>
                <w:szCs w:val="20"/>
              </w:rPr>
              <w:t>SE OBTUVO</w:t>
            </w:r>
          </w:p>
        </w:tc>
      </w:tr>
      <w:tr w:rsidR="001628F0" w:rsidRPr="00C96201" w14:paraId="369D48F6" w14:textId="77777777" w:rsidTr="001E731B">
        <w:trPr>
          <w:cnfStyle w:val="000000100000" w:firstRow="0" w:lastRow="0" w:firstColumn="0" w:lastColumn="0" w:oddVBand="0" w:evenVBand="0" w:oddHBand="1" w:evenHBand="0" w:firstRowFirstColumn="0" w:firstRowLastColumn="0" w:lastRowFirstColumn="0" w:lastRowLastColumn="0"/>
          <w:trHeight w:val="923"/>
        </w:trPr>
        <w:tc>
          <w:tcPr>
            <w:cnfStyle w:val="001000000000" w:firstRow="0" w:lastRow="0" w:firstColumn="1" w:lastColumn="0" w:oddVBand="0" w:evenVBand="0" w:oddHBand="0" w:evenHBand="0" w:firstRowFirstColumn="0" w:firstRowLastColumn="0" w:lastRowFirstColumn="0" w:lastRowLastColumn="0"/>
            <w:tcW w:w="2167" w:type="dxa"/>
            <w:gridSpan w:val="2"/>
          </w:tcPr>
          <w:p w14:paraId="1B80F3A4"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after="200"/>
              <w:jc w:val="both"/>
              <w:rPr>
                <w:rFonts w:ascii="Times New Roman" w:eastAsia="Times New Roman" w:hAnsi="Times New Roman" w:cs="Times New Roman"/>
                <w:b w:val="0"/>
                <w:sz w:val="20"/>
                <w:szCs w:val="20"/>
              </w:rPr>
            </w:pPr>
            <w:r w:rsidRPr="00C96201">
              <w:rPr>
                <w:rFonts w:ascii="Times New Roman" w:eastAsia="Times New Roman" w:hAnsi="Times New Roman" w:cs="Times New Roman"/>
                <w:b w:val="0"/>
                <w:sz w:val="20"/>
                <w:szCs w:val="20"/>
              </w:rPr>
              <w:t>Visualización de Información de Mapas por Cantones de los Atractivos Turísticos.</w:t>
            </w:r>
          </w:p>
        </w:tc>
        <w:tc>
          <w:tcPr>
            <w:tcW w:w="2255" w:type="dxa"/>
          </w:tcPr>
          <w:p w14:paraId="3D0F8D4E"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after="2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C96201">
              <w:rPr>
                <w:rFonts w:ascii="Times New Roman" w:eastAsia="Times New Roman" w:hAnsi="Times New Roman" w:cs="Times New Roman"/>
                <w:sz w:val="20"/>
                <w:szCs w:val="20"/>
              </w:rPr>
              <w:t>La aplicación debe mostrar la interfaz con los atractivos turísticos en mapas por cantones.</w:t>
            </w:r>
          </w:p>
        </w:tc>
        <w:tc>
          <w:tcPr>
            <w:tcW w:w="4081" w:type="dxa"/>
            <w:gridSpan w:val="2"/>
          </w:tcPr>
          <w:p w14:paraId="18ACC20E"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after="2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C96201">
              <w:rPr>
                <w:rFonts w:ascii="Times New Roman" w:eastAsia="Times New Roman" w:hAnsi="Times New Roman" w:cs="Times New Roman"/>
                <w:sz w:val="20"/>
                <w:szCs w:val="20"/>
              </w:rPr>
              <w:t>La aplicación permitió la correcta visualización de información de cada una de los atractivos Turísticos distribuidos en cada Cantón.</w:t>
            </w:r>
          </w:p>
        </w:tc>
      </w:tr>
      <w:tr w:rsidR="001628F0" w:rsidRPr="00C96201" w14:paraId="7F706552" w14:textId="77777777" w:rsidTr="001E731B">
        <w:trPr>
          <w:trHeight w:val="1364"/>
        </w:trPr>
        <w:tc>
          <w:tcPr>
            <w:cnfStyle w:val="001000000000" w:firstRow="0" w:lastRow="0" w:firstColumn="1" w:lastColumn="0" w:oddVBand="0" w:evenVBand="0" w:oddHBand="0" w:evenHBand="0" w:firstRowFirstColumn="0" w:firstRowLastColumn="0" w:lastRowFirstColumn="0" w:lastRowLastColumn="0"/>
            <w:tcW w:w="2167" w:type="dxa"/>
            <w:gridSpan w:val="2"/>
          </w:tcPr>
          <w:p w14:paraId="4B04CFD8"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val="0"/>
                <w:sz w:val="20"/>
                <w:szCs w:val="20"/>
              </w:rPr>
            </w:pPr>
            <w:commentRangeStart w:id="244"/>
            <w:r w:rsidRPr="00C96201">
              <w:rPr>
                <w:rFonts w:ascii="Times New Roman" w:eastAsia="Times New Roman" w:hAnsi="Times New Roman" w:cs="Times New Roman"/>
                <w:b w:val="0"/>
                <w:sz w:val="20"/>
                <w:szCs w:val="20"/>
              </w:rPr>
              <w:t>PRUEBAS</w:t>
            </w:r>
          </w:p>
        </w:tc>
        <w:tc>
          <w:tcPr>
            <w:tcW w:w="6336" w:type="dxa"/>
            <w:gridSpan w:val="3"/>
          </w:tcPr>
          <w:p w14:paraId="12A68071" w14:textId="1E64141D" w:rsidR="001628F0"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0"/>
                <w:szCs w:val="20"/>
              </w:rPr>
            </w:pPr>
            <w:r w:rsidRPr="001E731B">
              <w:rPr>
                <w:rFonts w:ascii="Times New Roman" w:eastAsia="Times New Roman" w:hAnsi="Times New Roman" w:cs="Times New Roman"/>
                <w:b/>
                <w:sz w:val="20"/>
                <w:szCs w:val="20"/>
              </w:rPr>
              <w:t xml:space="preserve">Prueba 1: El usuario selecciona del menú principal la opción de Mapa Turístico o Inicio. </w:t>
            </w:r>
          </w:p>
          <w:p w14:paraId="00646B37" w14:textId="77777777" w:rsidR="001E731B" w:rsidRPr="001E731B" w:rsidRDefault="001E731B" w:rsidP="001E731B">
            <w:pPr>
              <w:widowControl/>
              <w:pBdr>
                <w:top w:val="none" w:sz="0" w:space="0" w:color="000000"/>
                <w:left w:val="none" w:sz="0" w:space="0" w:color="000000"/>
                <w:bottom w:val="none" w:sz="0" w:space="0" w:color="000000"/>
                <w:right w:val="none" w:sz="0" w:space="0" w:color="000000"/>
                <w:between w:val="none" w:sz="0" w:space="0" w:color="000000"/>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0"/>
                <w:szCs w:val="20"/>
              </w:rPr>
            </w:pPr>
          </w:p>
          <w:p w14:paraId="189A22E7" w14:textId="470C0E3E" w:rsidR="001628F0"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0"/>
                <w:szCs w:val="20"/>
              </w:rPr>
            </w:pPr>
            <w:r w:rsidRPr="001E731B">
              <w:rPr>
                <w:rFonts w:ascii="Times New Roman" w:eastAsia="Times New Roman" w:hAnsi="Times New Roman" w:cs="Times New Roman"/>
                <w:b/>
                <w:sz w:val="20"/>
                <w:szCs w:val="20"/>
              </w:rPr>
              <w:t xml:space="preserve">Prueba 2: El usuario seleccionó la </w:t>
            </w:r>
            <w:r w:rsidR="00C96201" w:rsidRPr="001E731B">
              <w:rPr>
                <w:rFonts w:ascii="Times New Roman" w:eastAsia="Times New Roman" w:hAnsi="Times New Roman" w:cs="Times New Roman"/>
                <w:b/>
                <w:sz w:val="20"/>
                <w:szCs w:val="20"/>
              </w:rPr>
              <w:t>opción de</w:t>
            </w:r>
            <w:r w:rsidRPr="001E731B">
              <w:rPr>
                <w:rFonts w:ascii="Times New Roman" w:eastAsia="Times New Roman" w:hAnsi="Times New Roman" w:cs="Times New Roman"/>
                <w:b/>
                <w:sz w:val="20"/>
                <w:szCs w:val="20"/>
              </w:rPr>
              <w:t xml:space="preserve"> un Cantón. </w:t>
            </w:r>
          </w:p>
          <w:p w14:paraId="348B49CC" w14:textId="77777777" w:rsidR="001E731B" w:rsidRPr="001E731B" w:rsidRDefault="001E731B" w:rsidP="001E731B">
            <w:pPr>
              <w:widowControl/>
              <w:pBdr>
                <w:top w:val="none" w:sz="0" w:space="0" w:color="000000"/>
                <w:left w:val="none" w:sz="0" w:space="0" w:color="000000"/>
                <w:bottom w:val="none" w:sz="0" w:space="0" w:color="000000"/>
                <w:right w:val="none" w:sz="0" w:space="0" w:color="000000"/>
                <w:between w:val="none" w:sz="0" w:space="0" w:color="000000"/>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0"/>
                <w:szCs w:val="20"/>
              </w:rPr>
            </w:pPr>
          </w:p>
          <w:p w14:paraId="6C39C611"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C96201">
              <w:rPr>
                <w:rFonts w:ascii="Times New Roman" w:eastAsia="Times New Roman" w:hAnsi="Times New Roman" w:cs="Times New Roman"/>
                <w:sz w:val="20"/>
                <w:szCs w:val="20"/>
              </w:rPr>
              <w:t>La aplicación le permitió visualizar cada uno de los atractivos Turísticos de acuerdo al Cantón seleccionado.</w:t>
            </w:r>
            <w:commentRangeEnd w:id="244"/>
            <w:r w:rsidR="00B9066E" w:rsidRPr="00C96201">
              <w:rPr>
                <w:rStyle w:val="Refdecomentario"/>
                <w:rFonts w:ascii="Times New Roman" w:hAnsi="Times New Roman" w:cs="Times New Roman"/>
                <w:sz w:val="20"/>
                <w:szCs w:val="20"/>
              </w:rPr>
              <w:commentReference w:id="244"/>
            </w:r>
          </w:p>
        </w:tc>
      </w:tr>
      <w:tr w:rsidR="001628F0" w:rsidRPr="00C96201" w14:paraId="5ABA122B" w14:textId="77777777" w:rsidTr="00C96201">
        <w:trPr>
          <w:cnfStyle w:val="000000100000" w:firstRow="0" w:lastRow="0" w:firstColumn="0" w:lastColumn="0" w:oddVBand="0" w:evenVBand="0" w:oddHBand="1" w:evenHBand="0" w:firstRowFirstColumn="0" w:firstRowLastColumn="0" w:lastRowFirstColumn="0" w:lastRowLastColumn="0"/>
          <w:trHeight w:val="3240"/>
        </w:trPr>
        <w:tc>
          <w:tcPr>
            <w:cnfStyle w:val="001000000000" w:firstRow="0" w:lastRow="0" w:firstColumn="1" w:lastColumn="0" w:oddVBand="0" w:evenVBand="0" w:oddHBand="0" w:evenHBand="0" w:firstRowFirstColumn="0" w:firstRowLastColumn="0" w:lastRowFirstColumn="0" w:lastRowLastColumn="0"/>
            <w:tcW w:w="8503" w:type="dxa"/>
            <w:gridSpan w:val="5"/>
          </w:tcPr>
          <w:p w14:paraId="60641D0A" w14:textId="77777777" w:rsidR="001E731B"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b w:val="0"/>
                <w:sz w:val="20"/>
                <w:szCs w:val="20"/>
              </w:rPr>
            </w:pPr>
            <w:r w:rsidRPr="00C96201">
              <w:rPr>
                <w:rFonts w:ascii="Times New Roman" w:eastAsia="Times New Roman" w:hAnsi="Times New Roman" w:cs="Times New Roman"/>
                <w:b w:val="0"/>
                <w:sz w:val="20"/>
                <w:szCs w:val="20"/>
              </w:rPr>
              <w:t xml:space="preserve"> IMÁGENES DE LA PRUEBA</w:t>
            </w:r>
          </w:p>
          <w:p w14:paraId="1798C494" w14:textId="2CCA1A6A"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b w:val="0"/>
                <w:sz w:val="20"/>
                <w:szCs w:val="20"/>
              </w:rPr>
            </w:pPr>
            <w:r w:rsidRPr="00C96201">
              <w:rPr>
                <w:rFonts w:ascii="Times New Roman" w:eastAsia="Times New Roman" w:hAnsi="Times New Roman" w:cs="Times New Roman"/>
                <w:noProof/>
                <w:sz w:val="20"/>
                <w:szCs w:val="20"/>
              </w:rPr>
              <w:drawing>
                <wp:inline distT="114300" distB="114300" distL="114300" distR="114300" wp14:anchorId="63A9A6E3" wp14:editId="7E744E18">
                  <wp:extent cx="1439228" cy="2273809"/>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6"/>
                          <a:srcRect t="3595" b="7316"/>
                          <a:stretch>
                            <a:fillRect/>
                          </a:stretch>
                        </pic:blipFill>
                        <pic:spPr>
                          <a:xfrm>
                            <a:off x="0" y="0"/>
                            <a:ext cx="1439228" cy="2273809"/>
                          </a:xfrm>
                          <a:prstGeom prst="rect">
                            <a:avLst/>
                          </a:prstGeom>
                          <a:ln/>
                        </pic:spPr>
                      </pic:pic>
                    </a:graphicData>
                  </a:graphic>
                </wp:inline>
              </w:drawing>
            </w:r>
            <w:r w:rsidRPr="00C96201">
              <w:rPr>
                <w:rFonts w:ascii="Times New Roman" w:eastAsia="Times New Roman" w:hAnsi="Times New Roman" w:cs="Times New Roman"/>
                <w:noProof/>
                <w:sz w:val="20"/>
                <w:szCs w:val="20"/>
              </w:rPr>
              <w:drawing>
                <wp:inline distT="114300" distB="114300" distL="114300" distR="114300" wp14:anchorId="4EE4E3AE" wp14:editId="3DFF78E1">
                  <wp:extent cx="1363028" cy="2244101"/>
                  <wp:effectExtent l="0" t="0" r="0" b="0"/>
                  <wp:docPr id="5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7"/>
                          <a:srcRect b="7206"/>
                          <a:stretch>
                            <a:fillRect/>
                          </a:stretch>
                        </pic:blipFill>
                        <pic:spPr>
                          <a:xfrm>
                            <a:off x="0" y="0"/>
                            <a:ext cx="1363028" cy="2244101"/>
                          </a:xfrm>
                          <a:prstGeom prst="rect">
                            <a:avLst/>
                          </a:prstGeom>
                          <a:ln/>
                        </pic:spPr>
                      </pic:pic>
                    </a:graphicData>
                  </a:graphic>
                </wp:inline>
              </w:drawing>
            </w:r>
          </w:p>
        </w:tc>
      </w:tr>
      <w:tr w:rsidR="001E731B" w:rsidRPr="00C96201" w14:paraId="3901769E" w14:textId="77777777" w:rsidTr="001E731B">
        <w:trPr>
          <w:trHeight w:val="480"/>
        </w:trPr>
        <w:tc>
          <w:tcPr>
            <w:cnfStyle w:val="001000000000" w:firstRow="0" w:lastRow="0" w:firstColumn="1" w:lastColumn="0" w:oddVBand="0" w:evenVBand="0" w:oddHBand="0" w:evenHBand="0" w:firstRowFirstColumn="0" w:firstRowLastColumn="0" w:lastRowFirstColumn="0" w:lastRowLastColumn="0"/>
            <w:tcW w:w="2122" w:type="dxa"/>
          </w:tcPr>
          <w:p w14:paraId="1EC8B00B" w14:textId="33D87CC3" w:rsidR="001E731B" w:rsidRPr="00C96201" w:rsidRDefault="001E731B" w:rsidP="001E731B">
            <w:pPr>
              <w:widowControl/>
              <w:pBdr>
                <w:top w:val="none" w:sz="0" w:space="0" w:color="000000"/>
                <w:left w:val="none" w:sz="0" w:space="0" w:color="000000"/>
                <w:bottom w:val="none" w:sz="0" w:space="0" w:color="000000"/>
                <w:right w:val="none" w:sz="0" w:space="0" w:color="000000"/>
                <w:between w:val="none" w:sz="0" w:space="0" w:color="000000"/>
              </w:pBdr>
              <w:spacing w:before="240" w:after="200" w:line="360" w:lineRule="auto"/>
              <w:jc w:val="both"/>
              <w:rPr>
                <w:rFonts w:ascii="Times New Roman" w:eastAsia="Times New Roman" w:hAnsi="Times New Roman" w:cs="Times New Roman"/>
                <w:b w:val="0"/>
                <w:sz w:val="20"/>
                <w:szCs w:val="20"/>
              </w:rPr>
            </w:pPr>
            <w:r>
              <w:rPr>
                <w:rFonts w:ascii="Times New Roman" w:eastAsia="Times New Roman" w:hAnsi="Times New Roman" w:cs="Times New Roman"/>
                <w:bCs w:val="0"/>
                <w:sz w:val="20"/>
                <w:szCs w:val="20"/>
              </w:rPr>
              <w:t>OBSERVACIONES:</w:t>
            </w:r>
          </w:p>
        </w:tc>
        <w:tc>
          <w:tcPr>
            <w:tcW w:w="6381" w:type="dxa"/>
            <w:gridSpan w:val="4"/>
          </w:tcPr>
          <w:p w14:paraId="1337182A" w14:textId="77777777" w:rsidR="001E731B" w:rsidRDefault="001E731B" w:rsidP="001E731B">
            <w:pPr>
              <w:widowControl/>
              <w:pBdr>
                <w:top w:val="none" w:sz="0" w:space="0" w:color="000000"/>
                <w:left w:val="none" w:sz="0" w:space="0" w:color="000000"/>
                <w:bottom w:val="none" w:sz="0" w:space="0" w:color="000000"/>
                <w:right w:val="none" w:sz="0" w:space="0" w:color="000000"/>
                <w:between w:val="none" w:sz="0" w:space="0" w:color="000000"/>
              </w:pBdr>
              <w:spacing w:before="240" w:after="20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590339">
              <w:rPr>
                <w:rFonts w:ascii="Times New Roman" w:eastAsia="Times New Roman" w:hAnsi="Times New Roman" w:cs="Times New Roman"/>
                <w:sz w:val="20"/>
                <w:szCs w:val="20"/>
              </w:rPr>
              <w:t>Los botones de cada Cantón se los debe mejorar ya que algunos están borrosos.</w:t>
            </w:r>
          </w:p>
          <w:p w14:paraId="43A6B622" w14:textId="77777777" w:rsidR="001E731B" w:rsidRDefault="001E731B" w:rsidP="001E731B">
            <w:pPr>
              <w:widowControl/>
              <w:pBdr>
                <w:top w:val="none" w:sz="0" w:space="0" w:color="000000"/>
                <w:left w:val="none" w:sz="0" w:space="0" w:color="000000"/>
                <w:bottom w:val="none" w:sz="0" w:space="0" w:color="000000"/>
                <w:right w:val="none" w:sz="0" w:space="0" w:color="000000"/>
                <w:between w:val="none" w:sz="0" w:space="0" w:color="000000"/>
              </w:pBdr>
              <w:spacing w:before="240" w:after="20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Los mapas por Cantón deben coincidir con los colores del mapa principal.</w:t>
            </w:r>
          </w:p>
          <w:p w14:paraId="14165D2E" w14:textId="6DA61D00" w:rsidR="001E731B" w:rsidRPr="00C96201" w:rsidRDefault="001E731B" w:rsidP="001E731B">
            <w:pPr>
              <w:widowControl/>
              <w:pBdr>
                <w:top w:val="none" w:sz="0" w:space="0" w:color="000000"/>
                <w:left w:val="none" w:sz="0" w:space="0" w:color="000000"/>
                <w:bottom w:val="none" w:sz="0" w:space="0" w:color="000000"/>
                <w:right w:val="none" w:sz="0" w:space="0" w:color="000000"/>
                <w:between w:val="none" w:sz="0" w:space="0" w:color="000000"/>
              </w:pBdr>
              <w:spacing w:before="240"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0"/>
                <w:szCs w:val="20"/>
              </w:rPr>
            </w:pPr>
            <w:r>
              <w:rPr>
                <w:rFonts w:ascii="Times New Roman" w:eastAsia="Times New Roman" w:hAnsi="Times New Roman" w:cs="Times New Roman"/>
                <w:sz w:val="20"/>
                <w:szCs w:val="20"/>
              </w:rPr>
              <w:t>La aplicación es muy pesada al momento de descargar de GOOGLE PLAY.</w:t>
            </w:r>
          </w:p>
        </w:tc>
      </w:tr>
      <w:tr w:rsidR="001628F0" w:rsidRPr="00C96201" w14:paraId="5F493D7F" w14:textId="77777777" w:rsidTr="00C96201">
        <w:trPr>
          <w:cnfStyle w:val="010000000000" w:firstRow="0" w:lastRow="1"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6468" w:type="dxa"/>
            <w:gridSpan w:val="4"/>
          </w:tcPr>
          <w:p w14:paraId="2F57E280" w14:textId="77777777" w:rsidR="001628F0" w:rsidRPr="00C96201" w:rsidRDefault="001628F0" w:rsidP="000D6AC0">
            <w:pPr>
              <w:widowControl/>
              <w:pBdr>
                <w:top w:val="none" w:sz="0" w:space="0" w:color="000000"/>
                <w:left w:val="none" w:sz="0" w:space="0" w:color="000000"/>
                <w:bottom w:val="none" w:sz="0" w:space="0" w:color="000000"/>
                <w:right w:val="none" w:sz="0" w:space="0" w:color="000000"/>
                <w:between w:val="none" w:sz="0" w:space="0" w:color="000000"/>
              </w:pBdr>
              <w:spacing w:before="240" w:after="200" w:line="360" w:lineRule="auto"/>
              <w:jc w:val="both"/>
              <w:rPr>
                <w:rFonts w:ascii="Times New Roman" w:eastAsia="Times New Roman" w:hAnsi="Times New Roman" w:cs="Times New Roman"/>
                <w:b w:val="0"/>
                <w:sz w:val="20"/>
                <w:szCs w:val="20"/>
              </w:rPr>
            </w:pPr>
            <w:r w:rsidRPr="00C96201">
              <w:rPr>
                <w:rFonts w:ascii="Times New Roman" w:eastAsia="Times New Roman" w:hAnsi="Times New Roman" w:cs="Times New Roman"/>
                <w:b w:val="0"/>
                <w:sz w:val="20"/>
                <w:szCs w:val="20"/>
              </w:rPr>
              <w:t>EVALUACIÓN DE LA PRUEBA:</w:t>
            </w:r>
          </w:p>
        </w:tc>
        <w:tc>
          <w:tcPr>
            <w:tcW w:w="2035" w:type="dxa"/>
          </w:tcPr>
          <w:p w14:paraId="59990B09" w14:textId="77777777" w:rsidR="001628F0" w:rsidRPr="00C96201" w:rsidRDefault="001628F0" w:rsidP="000D6AC0">
            <w:pPr>
              <w:widowControl/>
              <w:pBdr>
                <w:top w:val="none" w:sz="0" w:space="0" w:color="000000"/>
                <w:left w:val="none" w:sz="0" w:space="0" w:color="000000"/>
                <w:bottom w:val="none" w:sz="0" w:space="0" w:color="000000"/>
                <w:right w:val="none" w:sz="0" w:space="0" w:color="000000"/>
                <w:between w:val="none" w:sz="0" w:space="0" w:color="000000"/>
              </w:pBdr>
              <w:spacing w:before="240" w:after="200" w:line="360" w:lineRule="auto"/>
              <w:jc w:val="both"/>
              <w:cnfStyle w:val="010000000000" w:firstRow="0" w:lastRow="1" w:firstColumn="0" w:lastColumn="0" w:oddVBand="0" w:evenVBand="0" w:oddHBand="0" w:evenHBand="0" w:firstRowFirstColumn="0" w:firstRowLastColumn="0" w:lastRowFirstColumn="0" w:lastRowLastColumn="0"/>
              <w:rPr>
                <w:rFonts w:ascii="Times New Roman" w:eastAsia="Times New Roman" w:hAnsi="Times New Roman" w:cs="Times New Roman"/>
                <w:b w:val="0"/>
                <w:sz w:val="20"/>
                <w:szCs w:val="20"/>
              </w:rPr>
            </w:pPr>
            <w:r w:rsidRPr="00C96201">
              <w:rPr>
                <w:rFonts w:ascii="Times New Roman" w:eastAsia="Times New Roman" w:hAnsi="Times New Roman" w:cs="Times New Roman"/>
                <w:b w:val="0"/>
                <w:sz w:val="20"/>
                <w:szCs w:val="20"/>
              </w:rPr>
              <w:t>Aprobado</w:t>
            </w:r>
          </w:p>
        </w:tc>
      </w:tr>
    </w:tbl>
    <w:p w14:paraId="17C91A30" w14:textId="77777777" w:rsidR="001628F0" w:rsidRDefault="00761BCD" w:rsidP="001628F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b/>
          <w:sz w:val="18"/>
          <w:szCs w:val="18"/>
        </w:rPr>
        <w:t xml:space="preserve">  </w:t>
      </w:r>
      <w:r w:rsidR="001628F0">
        <w:rPr>
          <w:rFonts w:ascii="Times New Roman" w:eastAsia="Times New Roman" w:hAnsi="Times New Roman" w:cs="Times New Roman"/>
          <w:b/>
          <w:sz w:val="18"/>
          <w:szCs w:val="18"/>
        </w:rPr>
        <w:t>Elaborado por:</w:t>
      </w:r>
      <w:r w:rsidR="001628F0">
        <w:rPr>
          <w:rFonts w:ascii="Times New Roman" w:eastAsia="Times New Roman" w:hAnsi="Times New Roman" w:cs="Times New Roman"/>
          <w:sz w:val="18"/>
          <w:szCs w:val="18"/>
        </w:rPr>
        <w:t xml:space="preserve"> Los investigadores</w:t>
      </w:r>
    </w:p>
    <w:p w14:paraId="18FE703E" w14:textId="77777777" w:rsidR="001628F0" w:rsidRDefault="001628F0" w:rsidP="001628F0">
      <w:pPr>
        <w:pStyle w:val="Ttulo5"/>
        <w:widowControl/>
        <w:pBdr>
          <w:top w:val="none" w:sz="0" w:space="0" w:color="000000"/>
          <w:left w:val="none" w:sz="0" w:space="0" w:color="000000"/>
          <w:bottom w:val="none" w:sz="0" w:space="0" w:color="000000"/>
          <w:right w:val="none" w:sz="0" w:space="0" w:color="000000"/>
          <w:between w:val="none" w:sz="0" w:space="0" w:color="000000"/>
        </w:pBdr>
        <w:spacing w:after="0" w:line="360" w:lineRule="auto"/>
        <w:contextualSpacing w:val="0"/>
        <w:jc w:val="both"/>
        <w:rPr>
          <w:rFonts w:ascii="Times New Roman" w:eastAsia="Times New Roman" w:hAnsi="Times New Roman" w:cs="Times New Roman"/>
          <w:sz w:val="24"/>
          <w:szCs w:val="24"/>
        </w:rPr>
      </w:pPr>
      <w:bookmarkStart w:id="245" w:name="_ezrbz7hkk3km" w:colFirst="0" w:colLast="0"/>
      <w:bookmarkStart w:id="246" w:name="_Toc504985081"/>
      <w:bookmarkEnd w:id="245"/>
      <w:proofErr w:type="spellStart"/>
      <w:r>
        <w:rPr>
          <w:rFonts w:ascii="Times New Roman" w:eastAsia="Times New Roman" w:hAnsi="Times New Roman" w:cs="Times New Roman"/>
          <w:sz w:val="24"/>
          <w:szCs w:val="24"/>
        </w:rPr>
        <w:lastRenderedPageBreak/>
        <w:t>Submódulo</w:t>
      </w:r>
      <w:proofErr w:type="spellEnd"/>
      <w:r>
        <w:rPr>
          <w:rFonts w:ascii="Times New Roman" w:eastAsia="Times New Roman" w:hAnsi="Times New Roman" w:cs="Times New Roman"/>
          <w:sz w:val="24"/>
          <w:szCs w:val="24"/>
        </w:rPr>
        <w:t xml:space="preserve"> 4: Aplicación Offline y Online con conexión a </w:t>
      </w:r>
      <w:proofErr w:type="spellStart"/>
      <w:r>
        <w:rPr>
          <w:rFonts w:ascii="Times New Roman" w:eastAsia="Times New Roman" w:hAnsi="Times New Roman" w:cs="Times New Roman"/>
          <w:sz w:val="24"/>
          <w:szCs w:val="24"/>
        </w:rPr>
        <w:t>JSON</w:t>
      </w:r>
      <w:bookmarkEnd w:id="246"/>
      <w:proofErr w:type="spellEnd"/>
    </w:p>
    <w:p w14:paraId="7424B4F7" w14:textId="77777777" w:rsidR="001628F0" w:rsidRDefault="001628F0" w:rsidP="001628F0">
      <w:pPr>
        <w:pStyle w:val="Ttulo6"/>
        <w:widowControl/>
        <w:pBdr>
          <w:top w:val="none" w:sz="0" w:space="0" w:color="000000"/>
          <w:left w:val="none" w:sz="0" w:space="0" w:color="000000"/>
          <w:bottom w:val="none" w:sz="0" w:space="0" w:color="000000"/>
          <w:right w:val="none" w:sz="0" w:space="0" w:color="000000"/>
          <w:between w:val="none" w:sz="0" w:space="0" w:color="000000"/>
        </w:pBdr>
        <w:spacing w:after="200" w:line="240" w:lineRule="auto"/>
        <w:contextualSpacing w:val="0"/>
        <w:rPr>
          <w:rFonts w:ascii="Times New Roman" w:eastAsia="Times New Roman" w:hAnsi="Times New Roman" w:cs="Times New Roman"/>
          <w:sz w:val="24"/>
          <w:szCs w:val="24"/>
        </w:rPr>
      </w:pPr>
      <w:bookmarkStart w:id="247" w:name="_dcbum4knuiyt" w:colFirst="0" w:colLast="0"/>
      <w:bookmarkStart w:id="248" w:name="_Toc504985082"/>
      <w:bookmarkEnd w:id="247"/>
      <w:r>
        <w:rPr>
          <w:rFonts w:ascii="Times New Roman" w:eastAsia="Times New Roman" w:hAnsi="Times New Roman" w:cs="Times New Roman"/>
          <w:sz w:val="24"/>
          <w:szCs w:val="24"/>
        </w:rPr>
        <w:t>SPRINT N° 4:</w:t>
      </w:r>
      <w:bookmarkEnd w:id="248"/>
    </w:p>
    <w:p w14:paraId="3F3F5BA5" w14:textId="6C8FF344" w:rsidR="001628F0" w:rsidRDefault="001628F0" w:rsidP="00B0556F">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set de pruebas que se realizaron para el </w:t>
      </w:r>
      <w:proofErr w:type="spellStart"/>
      <w:r>
        <w:rPr>
          <w:rFonts w:ascii="Times New Roman" w:eastAsia="Times New Roman" w:hAnsi="Times New Roman" w:cs="Times New Roman"/>
          <w:sz w:val="24"/>
          <w:szCs w:val="24"/>
        </w:rPr>
        <w:t>submódulo</w:t>
      </w:r>
      <w:proofErr w:type="spellEnd"/>
      <w:r>
        <w:rPr>
          <w:rFonts w:ascii="Times New Roman" w:eastAsia="Times New Roman" w:hAnsi="Times New Roman" w:cs="Times New Roman"/>
          <w:sz w:val="24"/>
          <w:szCs w:val="24"/>
        </w:rPr>
        <w:t xml:space="preserve"> de Aplicación Offline y Online con conexión a </w:t>
      </w:r>
      <w:proofErr w:type="spellStart"/>
      <w:r>
        <w:rPr>
          <w:rFonts w:ascii="Times New Roman" w:eastAsia="Times New Roman" w:hAnsi="Times New Roman" w:cs="Times New Roman"/>
          <w:sz w:val="24"/>
          <w:szCs w:val="24"/>
        </w:rPr>
        <w:t>J</w:t>
      </w:r>
      <w:r w:rsidR="001E731B">
        <w:rPr>
          <w:rFonts w:ascii="Times New Roman" w:eastAsia="Times New Roman" w:hAnsi="Times New Roman" w:cs="Times New Roman"/>
          <w:sz w:val="24"/>
          <w:szCs w:val="24"/>
        </w:rPr>
        <w:t>SON</w:t>
      </w:r>
      <w:proofErr w:type="spellEnd"/>
      <w:r w:rsidR="001E731B">
        <w:rPr>
          <w:rFonts w:ascii="Times New Roman" w:eastAsia="Times New Roman" w:hAnsi="Times New Roman" w:cs="Times New Roman"/>
          <w:sz w:val="24"/>
          <w:szCs w:val="24"/>
        </w:rPr>
        <w:t xml:space="preserve"> se definió en la Tabla N° 34</w:t>
      </w:r>
      <w:r w:rsidR="00B0556F">
        <w:rPr>
          <w:rFonts w:ascii="Times New Roman" w:eastAsia="Times New Roman" w:hAnsi="Times New Roman" w:cs="Times New Roman"/>
          <w:sz w:val="24"/>
          <w:szCs w:val="24"/>
        </w:rPr>
        <w:t>. En donde se tuvo que corregir las observaciones obtenidas al momento de aplicar esta prueba.</w:t>
      </w:r>
    </w:p>
    <w:p w14:paraId="7CABA2C7" w14:textId="1711FA9D" w:rsidR="00761BCD" w:rsidRPr="00761BCD" w:rsidRDefault="00761BCD" w:rsidP="00761BCD">
      <w:pPr>
        <w:pStyle w:val="Epgrafe"/>
        <w:keepNext/>
        <w:spacing w:after="0"/>
        <w:rPr>
          <w:rFonts w:cs="Times New Roman"/>
        </w:rPr>
      </w:pPr>
      <w:r>
        <w:rPr>
          <w:rFonts w:cs="Times New Roman"/>
          <w:b/>
        </w:rPr>
        <w:t xml:space="preserve">  </w:t>
      </w:r>
      <w:bookmarkStart w:id="249" w:name="_Toc504978748"/>
      <w:r w:rsidRPr="00761BCD">
        <w:rPr>
          <w:rFonts w:cs="Times New Roman"/>
          <w:b/>
        </w:rPr>
        <w:t xml:space="preserve">Tabla </w:t>
      </w:r>
      <w:r w:rsidRPr="00761BCD">
        <w:rPr>
          <w:rFonts w:cs="Times New Roman"/>
          <w:b/>
        </w:rPr>
        <w:fldChar w:fldCharType="begin"/>
      </w:r>
      <w:r w:rsidRPr="00761BCD">
        <w:rPr>
          <w:rFonts w:cs="Times New Roman"/>
          <w:b/>
        </w:rPr>
        <w:instrText xml:space="preserve"> SEQ Tabla \* ARABIC </w:instrText>
      </w:r>
      <w:r w:rsidRPr="00761BCD">
        <w:rPr>
          <w:rFonts w:cs="Times New Roman"/>
          <w:b/>
        </w:rPr>
        <w:fldChar w:fldCharType="separate"/>
      </w:r>
      <w:r w:rsidR="00A46DA0">
        <w:rPr>
          <w:rFonts w:cs="Times New Roman"/>
          <w:b/>
          <w:noProof/>
        </w:rPr>
        <w:t>34</w:t>
      </w:r>
      <w:r w:rsidRPr="00761BCD">
        <w:rPr>
          <w:rFonts w:cs="Times New Roman"/>
          <w:b/>
        </w:rPr>
        <w:fldChar w:fldCharType="end"/>
      </w:r>
      <w:r w:rsidRPr="00761BCD">
        <w:rPr>
          <w:rFonts w:cs="Times New Roman"/>
          <w:b/>
        </w:rPr>
        <w:t>.</w:t>
      </w:r>
      <w:r w:rsidRPr="00761BCD">
        <w:rPr>
          <w:rFonts w:cs="Times New Roman"/>
        </w:rPr>
        <w:t xml:space="preserve"> Pruebas del </w:t>
      </w:r>
      <w:proofErr w:type="spellStart"/>
      <w:r w:rsidRPr="00761BCD">
        <w:rPr>
          <w:rFonts w:cs="Times New Roman"/>
        </w:rPr>
        <w:t>Submódulo</w:t>
      </w:r>
      <w:proofErr w:type="spellEnd"/>
      <w:r w:rsidRPr="00761BCD">
        <w:rPr>
          <w:rFonts w:cs="Times New Roman"/>
        </w:rPr>
        <w:t xml:space="preserve"> de Aplicación Offline y Online.</w:t>
      </w:r>
      <w:bookmarkEnd w:id="249"/>
    </w:p>
    <w:tbl>
      <w:tblPr>
        <w:tblStyle w:val="GridTable4Accent3"/>
        <w:tblW w:w="8500" w:type="dxa"/>
        <w:tblLayout w:type="fixed"/>
        <w:tblLook w:val="04E0" w:firstRow="1" w:lastRow="1" w:firstColumn="1" w:lastColumn="0" w:noHBand="0" w:noVBand="1"/>
      </w:tblPr>
      <w:tblGrid>
        <w:gridCol w:w="1889"/>
        <w:gridCol w:w="178"/>
        <w:gridCol w:w="3173"/>
        <w:gridCol w:w="931"/>
        <w:gridCol w:w="2329"/>
      </w:tblGrid>
      <w:tr w:rsidR="001628F0" w:rsidRPr="00C96201" w14:paraId="507F7FC2" w14:textId="77777777" w:rsidTr="001E731B">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067" w:type="dxa"/>
            <w:gridSpan w:val="2"/>
          </w:tcPr>
          <w:p w14:paraId="5F90A454" w14:textId="77777777" w:rsidR="001628F0" w:rsidRPr="001E731B"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center"/>
              <w:rPr>
                <w:rFonts w:ascii="Times New Roman" w:eastAsia="Times New Roman" w:hAnsi="Times New Roman" w:cs="Times New Roman"/>
                <w:sz w:val="20"/>
                <w:szCs w:val="18"/>
              </w:rPr>
            </w:pPr>
            <w:r w:rsidRPr="001E731B">
              <w:rPr>
                <w:rFonts w:ascii="Times New Roman" w:eastAsia="Times New Roman" w:hAnsi="Times New Roman" w:cs="Times New Roman"/>
                <w:sz w:val="20"/>
                <w:szCs w:val="18"/>
              </w:rPr>
              <w:t>DESARROLLO</w:t>
            </w:r>
          </w:p>
        </w:tc>
        <w:tc>
          <w:tcPr>
            <w:tcW w:w="3173" w:type="dxa"/>
          </w:tcPr>
          <w:p w14:paraId="4AFD040E" w14:textId="77777777" w:rsidR="001628F0" w:rsidRPr="001E731B"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18"/>
              </w:rPr>
            </w:pPr>
            <w:r w:rsidRPr="001E731B">
              <w:rPr>
                <w:rFonts w:ascii="Times New Roman" w:eastAsia="Times New Roman" w:hAnsi="Times New Roman" w:cs="Times New Roman"/>
                <w:sz w:val="20"/>
                <w:szCs w:val="18"/>
              </w:rPr>
              <w:t>SE ESPERA</w:t>
            </w:r>
          </w:p>
        </w:tc>
        <w:tc>
          <w:tcPr>
            <w:tcW w:w="3260" w:type="dxa"/>
            <w:gridSpan w:val="2"/>
          </w:tcPr>
          <w:p w14:paraId="6791693F" w14:textId="77777777" w:rsidR="001628F0" w:rsidRPr="001E731B"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18"/>
              </w:rPr>
            </w:pPr>
            <w:r w:rsidRPr="001E731B">
              <w:rPr>
                <w:rFonts w:ascii="Times New Roman" w:eastAsia="Times New Roman" w:hAnsi="Times New Roman" w:cs="Times New Roman"/>
                <w:sz w:val="20"/>
                <w:szCs w:val="18"/>
              </w:rPr>
              <w:t>SE OBTUVO</w:t>
            </w:r>
          </w:p>
        </w:tc>
      </w:tr>
      <w:tr w:rsidR="001628F0" w:rsidRPr="00C96201" w14:paraId="0CC0A122" w14:textId="77777777" w:rsidTr="001E731B">
        <w:trPr>
          <w:cnfStyle w:val="000000100000" w:firstRow="0" w:lastRow="0" w:firstColumn="0" w:lastColumn="0" w:oddVBand="0" w:evenVBand="0" w:oddHBand="1"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2067" w:type="dxa"/>
            <w:gridSpan w:val="2"/>
          </w:tcPr>
          <w:p w14:paraId="46552891"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sz w:val="20"/>
                <w:szCs w:val="18"/>
              </w:rPr>
            </w:pPr>
            <w:r w:rsidRPr="00C96201">
              <w:rPr>
                <w:rFonts w:ascii="Times New Roman" w:eastAsia="Times New Roman" w:hAnsi="Times New Roman" w:cs="Times New Roman"/>
                <w:sz w:val="20"/>
                <w:szCs w:val="18"/>
              </w:rPr>
              <w:t>Aplicación en forma Offline y Online.</w:t>
            </w:r>
          </w:p>
        </w:tc>
        <w:tc>
          <w:tcPr>
            <w:tcW w:w="3173" w:type="dxa"/>
          </w:tcPr>
          <w:p w14:paraId="4C021C84"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0"/>
                <w:szCs w:val="18"/>
              </w:rPr>
            </w:pPr>
            <w:r w:rsidRPr="00C96201">
              <w:rPr>
                <w:rFonts w:ascii="Times New Roman" w:eastAsia="Times New Roman" w:hAnsi="Times New Roman" w:cs="Times New Roman"/>
                <w:b/>
                <w:sz w:val="20"/>
                <w:szCs w:val="18"/>
              </w:rPr>
              <w:t>Offline:</w:t>
            </w:r>
          </w:p>
          <w:p w14:paraId="080CC5A1"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rPr>
            </w:pPr>
            <w:r w:rsidRPr="00C96201">
              <w:rPr>
                <w:rFonts w:ascii="Times New Roman" w:eastAsia="Times New Roman" w:hAnsi="Times New Roman" w:cs="Times New Roman"/>
                <w:sz w:val="20"/>
                <w:szCs w:val="18"/>
              </w:rPr>
              <w:t>La aplicación debe mostrar la interfaz con los atractivos turísticos y festividades importantes sin conexión a internet.</w:t>
            </w:r>
          </w:p>
          <w:p w14:paraId="6D066483"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0"/>
                <w:szCs w:val="18"/>
              </w:rPr>
            </w:pPr>
            <w:r w:rsidRPr="00C96201">
              <w:rPr>
                <w:rFonts w:ascii="Times New Roman" w:eastAsia="Times New Roman" w:hAnsi="Times New Roman" w:cs="Times New Roman"/>
                <w:b/>
                <w:sz w:val="20"/>
                <w:szCs w:val="18"/>
              </w:rPr>
              <w:t>Online:</w:t>
            </w:r>
          </w:p>
          <w:p w14:paraId="294AEA2E"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rPr>
            </w:pPr>
            <w:r w:rsidRPr="00C96201">
              <w:rPr>
                <w:rFonts w:ascii="Times New Roman" w:eastAsia="Times New Roman" w:hAnsi="Times New Roman" w:cs="Times New Roman"/>
                <w:sz w:val="20"/>
                <w:szCs w:val="18"/>
              </w:rPr>
              <w:t>La aplicación debe establecer conexión a internet.</w:t>
            </w:r>
          </w:p>
          <w:p w14:paraId="3A06B277"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rPr>
            </w:pPr>
            <w:r w:rsidRPr="00C96201">
              <w:rPr>
                <w:rFonts w:ascii="Times New Roman" w:eastAsia="Times New Roman" w:hAnsi="Times New Roman" w:cs="Times New Roman"/>
                <w:sz w:val="20"/>
                <w:szCs w:val="18"/>
              </w:rPr>
              <w:t>La aplicación debe mostrar los atractivos turísticos y  festividades importantes de la base de datos de la aplicación web.</w:t>
            </w:r>
          </w:p>
        </w:tc>
        <w:tc>
          <w:tcPr>
            <w:tcW w:w="3260" w:type="dxa"/>
            <w:gridSpan w:val="2"/>
          </w:tcPr>
          <w:p w14:paraId="2DF94B36"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rPr>
            </w:pPr>
            <w:r w:rsidRPr="00C96201">
              <w:rPr>
                <w:rFonts w:ascii="Times New Roman" w:eastAsia="Times New Roman" w:hAnsi="Times New Roman" w:cs="Times New Roman"/>
                <w:b/>
                <w:sz w:val="20"/>
                <w:szCs w:val="18"/>
              </w:rPr>
              <w:t>Offline:</w:t>
            </w:r>
          </w:p>
          <w:p w14:paraId="4FC71123"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rPr>
            </w:pPr>
            <w:r w:rsidRPr="00C96201">
              <w:rPr>
                <w:rFonts w:ascii="Times New Roman" w:eastAsia="Times New Roman" w:hAnsi="Times New Roman" w:cs="Times New Roman"/>
                <w:sz w:val="20"/>
                <w:szCs w:val="18"/>
              </w:rPr>
              <w:t>La aplicación permitió la correcta visualización de información de cada una de los atractivos Turísticos por Categorías y Subcategorías sin conexión a internet.</w:t>
            </w:r>
          </w:p>
          <w:p w14:paraId="22E9403C"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0"/>
                <w:szCs w:val="18"/>
              </w:rPr>
            </w:pPr>
            <w:r w:rsidRPr="00C96201">
              <w:rPr>
                <w:rFonts w:ascii="Times New Roman" w:eastAsia="Times New Roman" w:hAnsi="Times New Roman" w:cs="Times New Roman"/>
                <w:b/>
                <w:sz w:val="20"/>
                <w:szCs w:val="18"/>
              </w:rPr>
              <w:t>Online:</w:t>
            </w:r>
          </w:p>
          <w:p w14:paraId="69521370"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18"/>
              </w:rPr>
            </w:pPr>
            <w:r w:rsidRPr="00C96201">
              <w:rPr>
                <w:rFonts w:ascii="Times New Roman" w:eastAsia="Times New Roman" w:hAnsi="Times New Roman" w:cs="Times New Roman"/>
                <w:sz w:val="20"/>
                <w:szCs w:val="18"/>
              </w:rPr>
              <w:t>La aplicación permitió visualizar la información de los atractivos turísticos y festividades importantes de la base de datos de la aplicación web.</w:t>
            </w:r>
          </w:p>
        </w:tc>
      </w:tr>
      <w:tr w:rsidR="001628F0" w:rsidRPr="00C96201" w14:paraId="12423577" w14:textId="77777777" w:rsidTr="001E731B">
        <w:trPr>
          <w:trHeight w:val="2579"/>
        </w:trPr>
        <w:tc>
          <w:tcPr>
            <w:cnfStyle w:val="001000000000" w:firstRow="0" w:lastRow="0" w:firstColumn="1" w:lastColumn="0" w:oddVBand="0" w:evenVBand="0" w:oddHBand="0" w:evenHBand="0" w:firstRowFirstColumn="0" w:firstRowLastColumn="0" w:lastRowFirstColumn="0" w:lastRowLastColumn="0"/>
            <w:tcW w:w="2067" w:type="dxa"/>
            <w:gridSpan w:val="2"/>
          </w:tcPr>
          <w:p w14:paraId="54F248FA"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sz w:val="20"/>
                <w:szCs w:val="18"/>
              </w:rPr>
            </w:pPr>
            <w:r w:rsidRPr="00C96201">
              <w:rPr>
                <w:rFonts w:ascii="Times New Roman" w:eastAsia="Times New Roman" w:hAnsi="Times New Roman" w:cs="Times New Roman"/>
                <w:sz w:val="20"/>
                <w:szCs w:val="18"/>
              </w:rPr>
              <w:t>PRUEBAS</w:t>
            </w:r>
          </w:p>
        </w:tc>
        <w:tc>
          <w:tcPr>
            <w:tcW w:w="6433" w:type="dxa"/>
            <w:gridSpan w:val="3"/>
          </w:tcPr>
          <w:p w14:paraId="6DE67E6D"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0"/>
                <w:szCs w:val="18"/>
              </w:rPr>
            </w:pPr>
            <w:r w:rsidRPr="00C96201">
              <w:rPr>
                <w:rFonts w:ascii="Times New Roman" w:eastAsia="Times New Roman" w:hAnsi="Times New Roman" w:cs="Times New Roman"/>
                <w:b/>
                <w:sz w:val="20"/>
                <w:szCs w:val="18"/>
              </w:rPr>
              <w:t>Offline:</w:t>
            </w:r>
          </w:p>
          <w:p w14:paraId="3E8D131C"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18"/>
              </w:rPr>
            </w:pPr>
            <w:r w:rsidRPr="00C96201">
              <w:rPr>
                <w:rFonts w:ascii="Times New Roman" w:eastAsia="Times New Roman" w:hAnsi="Times New Roman" w:cs="Times New Roman"/>
                <w:sz w:val="20"/>
                <w:szCs w:val="18"/>
              </w:rPr>
              <w:t xml:space="preserve">Se aplicaron las mismas pruebas realizadas anteriormente en el </w:t>
            </w:r>
            <w:proofErr w:type="spellStart"/>
            <w:r w:rsidRPr="00C96201">
              <w:rPr>
                <w:rFonts w:ascii="Times New Roman" w:eastAsia="Times New Roman" w:hAnsi="Times New Roman" w:cs="Times New Roman"/>
                <w:sz w:val="20"/>
                <w:szCs w:val="18"/>
              </w:rPr>
              <w:t>submódulo</w:t>
            </w:r>
            <w:proofErr w:type="spellEnd"/>
            <w:r w:rsidRPr="00C96201">
              <w:rPr>
                <w:rFonts w:ascii="Times New Roman" w:eastAsia="Times New Roman" w:hAnsi="Times New Roman" w:cs="Times New Roman"/>
                <w:sz w:val="20"/>
                <w:szCs w:val="18"/>
              </w:rPr>
              <w:t xml:space="preserve"> Atractivos Turísticos.</w:t>
            </w:r>
          </w:p>
          <w:p w14:paraId="4522E839"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0"/>
                <w:szCs w:val="18"/>
              </w:rPr>
            </w:pPr>
            <w:r w:rsidRPr="00C96201">
              <w:rPr>
                <w:rFonts w:ascii="Times New Roman" w:eastAsia="Times New Roman" w:hAnsi="Times New Roman" w:cs="Times New Roman"/>
                <w:b/>
                <w:sz w:val="20"/>
                <w:szCs w:val="18"/>
              </w:rPr>
              <w:t>Online:</w:t>
            </w:r>
          </w:p>
          <w:p w14:paraId="67339E62"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18"/>
              </w:rPr>
            </w:pPr>
            <w:r w:rsidRPr="00C96201">
              <w:rPr>
                <w:rFonts w:ascii="Times New Roman" w:eastAsia="Times New Roman" w:hAnsi="Times New Roman" w:cs="Times New Roman"/>
                <w:b/>
                <w:sz w:val="20"/>
                <w:szCs w:val="18"/>
              </w:rPr>
              <w:t>Prueba 1:</w:t>
            </w:r>
            <w:r w:rsidRPr="00C96201">
              <w:rPr>
                <w:rFonts w:ascii="Times New Roman" w:eastAsia="Times New Roman" w:hAnsi="Times New Roman" w:cs="Times New Roman"/>
                <w:sz w:val="20"/>
                <w:szCs w:val="18"/>
              </w:rPr>
              <w:t xml:space="preserve"> El usuario selecciona del menú principal la opción de Categorías y la Subcategoría.</w:t>
            </w:r>
          </w:p>
          <w:p w14:paraId="425000F9"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18"/>
              </w:rPr>
            </w:pPr>
            <w:r w:rsidRPr="00C96201">
              <w:rPr>
                <w:rFonts w:ascii="Times New Roman" w:eastAsia="Times New Roman" w:hAnsi="Times New Roman" w:cs="Times New Roman"/>
                <w:sz w:val="20"/>
                <w:szCs w:val="18"/>
              </w:rPr>
              <w:t>La aplicación permitió mostrar la información de los atractivos turísticos y festividades importantes de la base de datos de la aplicación web.</w:t>
            </w:r>
          </w:p>
        </w:tc>
      </w:tr>
      <w:tr w:rsidR="001628F0" w:rsidRPr="00C96201" w14:paraId="3A921D4C" w14:textId="77777777" w:rsidTr="001E731B">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8500" w:type="dxa"/>
            <w:gridSpan w:val="5"/>
          </w:tcPr>
          <w:p w14:paraId="1109C404" w14:textId="12D47862" w:rsidR="001628F0"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center"/>
              <w:rPr>
                <w:rFonts w:ascii="Times New Roman" w:eastAsia="Times New Roman" w:hAnsi="Times New Roman" w:cs="Times New Roman"/>
                <w:sz w:val="20"/>
                <w:szCs w:val="18"/>
              </w:rPr>
            </w:pPr>
            <w:r w:rsidRPr="00C96201">
              <w:rPr>
                <w:rFonts w:ascii="Times New Roman" w:eastAsia="Times New Roman" w:hAnsi="Times New Roman" w:cs="Times New Roman"/>
                <w:sz w:val="20"/>
                <w:szCs w:val="18"/>
              </w:rPr>
              <w:t xml:space="preserve"> IMÁGENES DE LA PRUEBA</w:t>
            </w:r>
          </w:p>
          <w:p w14:paraId="7C1AF814" w14:textId="08521EAB" w:rsidR="001E731B" w:rsidRDefault="001E731B" w:rsidP="001E731B">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center"/>
              <w:rPr>
                <w:rFonts w:ascii="Times New Roman" w:eastAsia="Times New Roman" w:hAnsi="Times New Roman" w:cs="Times New Roman"/>
                <w:sz w:val="20"/>
                <w:szCs w:val="18"/>
              </w:rPr>
            </w:pPr>
          </w:p>
          <w:p w14:paraId="516F3B05" w14:textId="7C34E40E" w:rsidR="001E731B" w:rsidRDefault="001E731B" w:rsidP="001E731B">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center"/>
              <w:rPr>
                <w:rFonts w:ascii="Times New Roman" w:eastAsia="Times New Roman" w:hAnsi="Times New Roman" w:cs="Times New Roman"/>
                <w:sz w:val="20"/>
                <w:szCs w:val="18"/>
              </w:rPr>
            </w:pPr>
          </w:p>
          <w:p w14:paraId="3860287B" w14:textId="7576F9DE" w:rsidR="001E731B" w:rsidRPr="00C96201" w:rsidRDefault="001E731B" w:rsidP="001E731B">
            <w:pPr>
              <w:widowControl/>
              <w:pBdr>
                <w:top w:val="none" w:sz="0" w:space="0" w:color="000000"/>
                <w:left w:val="none" w:sz="0" w:space="0" w:color="000000"/>
                <w:bottom w:val="none" w:sz="0" w:space="0" w:color="000000"/>
                <w:right w:val="none" w:sz="0" w:space="0" w:color="000000"/>
                <w:between w:val="none" w:sz="0" w:space="0" w:color="000000"/>
              </w:pBdr>
              <w:spacing w:line="360" w:lineRule="auto"/>
              <w:rPr>
                <w:rFonts w:ascii="Times New Roman" w:eastAsia="Times New Roman" w:hAnsi="Times New Roman" w:cs="Times New Roman"/>
                <w:sz w:val="20"/>
                <w:szCs w:val="18"/>
              </w:rPr>
            </w:pPr>
          </w:p>
          <w:p w14:paraId="3EB18041" w14:textId="77777777" w:rsidR="001628F0" w:rsidRPr="00C96201" w:rsidRDefault="001628F0" w:rsidP="001E731B">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center"/>
              <w:rPr>
                <w:rFonts w:ascii="Times New Roman" w:eastAsia="Times New Roman" w:hAnsi="Times New Roman" w:cs="Times New Roman"/>
                <w:sz w:val="20"/>
                <w:szCs w:val="18"/>
              </w:rPr>
            </w:pPr>
          </w:p>
        </w:tc>
      </w:tr>
      <w:tr w:rsidR="001E731B" w:rsidRPr="00C96201" w14:paraId="1A924EF5" w14:textId="77777777" w:rsidTr="001E731B">
        <w:trPr>
          <w:trHeight w:val="312"/>
        </w:trPr>
        <w:tc>
          <w:tcPr>
            <w:cnfStyle w:val="001000000000" w:firstRow="0" w:lastRow="0" w:firstColumn="1" w:lastColumn="0" w:oddVBand="0" w:evenVBand="0" w:oddHBand="0" w:evenHBand="0" w:firstRowFirstColumn="0" w:firstRowLastColumn="0" w:lastRowFirstColumn="0" w:lastRowLastColumn="0"/>
            <w:tcW w:w="1889" w:type="dxa"/>
          </w:tcPr>
          <w:p w14:paraId="0DCC6FFE" w14:textId="6A9FB9E1" w:rsidR="001E731B" w:rsidRPr="00C96201" w:rsidRDefault="001E731B" w:rsidP="001E731B">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sz w:val="20"/>
                <w:szCs w:val="18"/>
              </w:rPr>
            </w:pPr>
            <w:r>
              <w:rPr>
                <w:rFonts w:ascii="Times New Roman" w:eastAsia="Times New Roman" w:hAnsi="Times New Roman" w:cs="Times New Roman"/>
                <w:b w:val="0"/>
                <w:bCs w:val="0"/>
                <w:sz w:val="20"/>
                <w:szCs w:val="18"/>
              </w:rPr>
              <w:t>OBSERVACIONES:</w:t>
            </w:r>
          </w:p>
        </w:tc>
        <w:tc>
          <w:tcPr>
            <w:tcW w:w="6611" w:type="dxa"/>
            <w:gridSpan w:val="4"/>
          </w:tcPr>
          <w:p w14:paraId="0CAAD006" w14:textId="77777777" w:rsidR="001E731B" w:rsidRDefault="001E731B" w:rsidP="001E731B">
            <w:pPr>
              <w:widowControl/>
              <w:pBdr>
                <w:top w:val="none" w:sz="0" w:space="0" w:color="000000"/>
                <w:left w:val="none" w:sz="0" w:space="0" w:color="000000"/>
                <w:bottom w:val="none" w:sz="0" w:space="0" w:color="000000"/>
                <w:right w:val="none" w:sz="0" w:space="0" w:color="000000"/>
                <w:between w:val="none" w:sz="0" w:space="0" w:color="000000"/>
              </w:pBd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18"/>
              </w:rPr>
            </w:pPr>
            <w:r>
              <w:rPr>
                <w:rFonts w:ascii="Times New Roman" w:eastAsia="Times New Roman" w:hAnsi="Times New Roman" w:cs="Times New Roman"/>
                <w:sz w:val="20"/>
                <w:szCs w:val="18"/>
              </w:rPr>
              <w:t>La aplicación tarda mucho en cargar la lista con la información de la base de datos de la aplicación web.</w:t>
            </w:r>
          </w:p>
          <w:p w14:paraId="76F11A7E" w14:textId="0FFB1D25" w:rsidR="001E731B" w:rsidRPr="00C96201" w:rsidRDefault="001E731B" w:rsidP="001E731B">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18"/>
              </w:rPr>
            </w:pPr>
            <w:r>
              <w:rPr>
                <w:rFonts w:ascii="Times New Roman" w:eastAsia="Times New Roman" w:hAnsi="Times New Roman" w:cs="Times New Roman"/>
                <w:sz w:val="20"/>
                <w:szCs w:val="18"/>
              </w:rPr>
              <w:t>La aplicación no carga la información del atractivo turístico seleccionado.</w:t>
            </w:r>
          </w:p>
        </w:tc>
      </w:tr>
      <w:tr w:rsidR="001628F0" w:rsidRPr="00C96201" w14:paraId="6336C0AE" w14:textId="77777777" w:rsidTr="001E731B">
        <w:trPr>
          <w:cnfStyle w:val="010000000000" w:firstRow="0" w:lastRow="1"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6171" w:type="dxa"/>
            <w:gridSpan w:val="4"/>
          </w:tcPr>
          <w:p w14:paraId="127AC4BA" w14:textId="77777777" w:rsidR="001628F0" w:rsidRPr="00C96201" w:rsidRDefault="001628F0" w:rsidP="00C96201">
            <w:pPr>
              <w:widowControl/>
              <w:pBdr>
                <w:top w:val="none" w:sz="0" w:space="0" w:color="000000"/>
                <w:left w:val="none" w:sz="0" w:space="0" w:color="000000"/>
                <w:bottom w:val="none" w:sz="0" w:space="0" w:color="000000"/>
                <w:right w:val="none" w:sz="0" w:space="0" w:color="000000"/>
                <w:between w:val="none" w:sz="0" w:space="0" w:color="000000"/>
              </w:pBdr>
              <w:spacing w:before="240" w:line="360" w:lineRule="auto"/>
              <w:jc w:val="both"/>
              <w:rPr>
                <w:rFonts w:ascii="Times New Roman" w:eastAsia="Times New Roman" w:hAnsi="Times New Roman" w:cs="Times New Roman"/>
                <w:sz w:val="20"/>
                <w:szCs w:val="18"/>
              </w:rPr>
            </w:pPr>
            <w:r w:rsidRPr="00C96201">
              <w:rPr>
                <w:rFonts w:ascii="Times New Roman" w:eastAsia="Times New Roman" w:hAnsi="Times New Roman" w:cs="Times New Roman"/>
                <w:sz w:val="20"/>
                <w:szCs w:val="18"/>
              </w:rPr>
              <w:t>EVALUACIÓN DE LA PRUEBA:</w:t>
            </w:r>
          </w:p>
        </w:tc>
        <w:tc>
          <w:tcPr>
            <w:tcW w:w="2329" w:type="dxa"/>
          </w:tcPr>
          <w:p w14:paraId="0AD9DE6D" w14:textId="77777777" w:rsidR="001628F0" w:rsidRPr="00C96201" w:rsidRDefault="001628F0" w:rsidP="00C96201">
            <w:pPr>
              <w:widowControl/>
              <w:pBdr>
                <w:top w:val="none" w:sz="0" w:space="0" w:color="000000"/>
                <w:left w:val="none" w:sz="0" w:space="0" w:color="000000"/>
                <w:bottom w:val="none" w:sz="0" w:space="0" w:color="000000"/>
                <w:right w:val="none" w:sz="0" w:space="0" w:color="000000"/>
                <w:between w:val="none" w:sz="0" w:space="0" w:color="000000"/>
              </w:pBdr>
              <w:spacing w:before="240" w:line="360" w:lineRule="auto"/>
              <w:jc w:val="both"/>
              <w:cnfStyle w:val="010000000000" w:firstRow="0" w:lastRow="1"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18"/>
              </w:rPr>
            </w:pPr>
            <w:r w:rsidRPr="00C96201">
              <w:rPr>
                <w:rFonts w:ascii="Times New Roman" w:eastAsia="Times New Roman" w:hAnsi="Times New Roman" w:cs="Times New Roman"/>
                <w:sz w:val="20"/>
                <w:szCs w:val="18"/>
              </w:rPr>
              <w:t>Aprobado</w:t>
            </w:r>
          </w:p>
        </w:tc>
      </w:tr>
    </w:tbl>
    <w:p w14:paraId="468ABF2F" w14:textId="116B6805" w:rsidR="001628F0" w:rsidRDefault="00761BCD" w:rsidP="001628F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b/>
          <w:sz w:val="18"/>
          <w:szCs w:val="18"/>
        </w:rPr>
        <w:t xml:space="preserve">  </w:t>
      </w:r>
      <w:r w:rsidR="001628F0">
        <w:rPr>
          <w:rFonts w:ascii="Times New Roman" w:eastAsia="Times New Roman" w:hAnsi="Times New Roman" w:cs="Times New Roman"/>
          <w:b/>
          <w:sz w:val="18"/>
          <w:szCs w:val="18"/>
        </w:rPr>
        <w:t>Elaborado por:</w:t>
      </w:r>
      <w:r w:rsidR="001628F0">
        <w:rPr>
          <w:rFonts w:ascii="Times New Roman" w:eastAsia="Times New Roman" w:hAnsi="Times New Roman" w:cs="Times New Roman"/>
          <w:sz w:val="18"/>
          <w:szCs w:val="18"/>
        </w:rPr>
        <w:t xml:space="preserve"> Los investigadores</w:t>
      </w:r>
    </w:p>
    <w:p w14:paraId="69EF95EC" w14:textId="65A07064" w:rsidR="00694761" w:rsidRPr="00962C1E" w:rsidRDefault="00694761" w:rsidP="0030071A">
      <w:pPr>
        <w:pStyle w:val="Ttulo2"/>
        <w:numPr>
          <w:ilvl w:val="2"/>
          <w:numId w:val="22"/>
        </w:numPr>
        <w:rPr>
          <w:rFonts w:ascii="Times New Roman" w:hAnsi="Times New Roman" w:cs="Times New Roman"/>
          <w:color w:val="auto"/>
          <w:sz w:val="24"/>
          <w:szCs w:val="24"/>
        </w:rPr>
      </w:pPr>
      <w:bookmarkStart w:id="250" w:name="_hob8jce14ql8" w:colFirst="0" w:colLast="0"/>
      <w:bookmarkStart w:id="251" w:name="_Toc504985083"/>
      <w:bookmarkEnd w:id="250"/>
      <w:r w:rsidRPr="00962C1E">
        <w:rPr>
          <w:rFonts w:ascii="Times New Roman" w:hAnsi="Times New Roman" w:cs="Times New Roman"/>
          <w:color w:val="auto"/>
          <w:sz w:val="24"/>
          <w:szCs w:val="24"/>
        </w:rPr>
        <w:lastRenderedPageBreak/>
        <w:t xml:space="preserve">Módulo 2 </w:t>
      </w:r>
      <w:r w:rsidR="0030071A" w:rsidRPr="00962C1E">
        <w:rPr>
          <w:rFonts w:ascii="Times New Roman" w:hAnsi="Times New Roman" w:cs="Times New Roman"/>
          <w:color w:val="auto"/>
          <w:sz w:val="24"/>
          <w:szCs w:val="24"/>
        </w:rPr>
        <w:t>(Aplicación W</w:t>
      </w:r>
      <w:r w:rsidRPr="00962C1E">
        <w:rPr>
          <w:rFonts w:ascii="Times New Roman" w:hAnsi="Times New Roman" w:cs="Times New Roman"/>
          <w:color w:val="auto"/>
          <w:sz w:val="24"/>
          <w:szCs w:val="24"/>
        </w:rPr>
        <w:t>eb</w:t>
      </w:r>
      <w:r w:rsidR="0030071A" w:rsidRPr="00962C1E">
        <w:rPr>
          <w:rFonts w:ascii="Times New Roman" w:hAnsi="Times New Roman" w:cs="Times New Roman"/>
          <w:color w:val="auto"/>
          <w:sz w:val="24"/>
          <w:szCs w:val="24"/>
        </w:rPr>
        <w:t>)</w:t>
      </w:r>
      <w:bookmarkEnd w:id="251"/>
    </w:p>
    <w:p w14:paraId="2757689C" w14:textId="77777777" w:rsidR="0030071A" w:rsidRPr="00962C1E" w:rsidRDefault="0030071A" w:rsidP="0030071A">
      <w:pPr>
        <w:rPr>
          <w:rFonts w:ascii="Times New Roman" w:hAnsi="Times New Roman" w:cs="Times New Roman"/>
          <w:color w:val="auto"/>
          <w:sz w:val="24"/>
          <w:szCs w:val="24"/>
        </w:rPr>
      </w:pPr>
    </w:p>
    <w:p w14:paraId="5F54F566" w14:textId="2B0822AA" w:rsidR="0030071A" w:rsidRPr="00962C1E" w:rsidRDefault="0030071A" w:rsidP="00F50AAA">
      <w:pPr>
        <w:pStyle w:val="Ttulo3"/>
        <w:numPr>
          <w:ilvl w:val="3"/>
          <w:numId w:val="22"/>
        </w:numPr>
        <w:spacing w:after="0" w:line="360" w:lineRule="auto"/>
        <w:contextualSpacing w:val="0"/>
        <w:jc w:val="both"/>
        <w:rPr>
          <w:rFonts w:ascii="Times New Roman" w:eastAsia="Times New Roman" w:hAnsi="Times New Roman" w:cs="Times New Roman"/>
          <w:color w:val="auto"/>
          <w:sz w:val="24"/>
          <w:szCs w:val="24"/>
        </w:rPr>
      </w:pPr>
      <w:bookmarkStart w:id="252" w:name="_Toc504985084"/>
      <w:r w:rsidRPr="00962C1E">
        <w:rPr>
          <w:rFonts w:ascii="Times New Roman" w:eastAsia="Times New Roman" w:hAnsi="Times New Roman" w:cs="Times New Roman"/>
          <w:color w:val="auto"/>
          <w:sz w:val="24"/>
          <w:szCs w:val="24"/>
        </w:rPr>
        <w:t>Planificación</w:t>
      </w:r>
      <w:bookmarkEnd w:id="252"/>
    </w:p>
    <w:p w14:paraId="595723E4" w14:textId="77777777" w:rsidR="0030071A" w:rsidRPr="00962C1E" w:rsidRDefault="0030071A" w:rsidP="00C96201">
      <w:pPr>
        <w:pStyle w:val="Ttulo4"/>
        <w:rPr>
          <w:rFonts w:ascii="Times New Roman" w:eastAsia="Times New Roman" w:hAnsi="Times New Roman" w:cs="Times New Roman"/>
          <w:color w:val="auto"/>
        </w:rPr>
      </w:pPr>
      <w:bookmarkStart w:id="253" w:name="_Toc504985085"/>
      <w:r w:rsidRPr="00962C1E">
        <w:rPr>
          <w:rFonts w:ascii="Times New Roman" w:eastAsia="Times New Roman" w:hAnsi="Times New Roman" w:cs="Times New Roman"/>
          <w:color w:val="auto"/>
        </w:rPr>
        <w:t>Especificación de Historias de Usuario</w:t>
      </w:r>
      <w:bookmarkEnd w:id="253"/>
    </w:p>
    <w:p w14:paraId="7F08D9DC" w14:textId="4DB3C154" w:rsidR="0030071A" w:rsidRDefault="0030071A" w:rsidP="0030071A">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A continuación, se detalla toda la información de los requerimientos obtenidos a través de la entrevista realizada </w:t>
      </w:r>
      <w:r w:rsidR="000E41A7">
        <w:rPr>
          <w:rFonts w:ascii="Times New Roman" w:eastAsia="Times New Roman" w:hAnsi="Times New Roman" w:cs="Times New Roman"/>
          <w:color w:val="auto"/>
          <w:sz w:val="24"/>
          <w:szCs w:val="24"/>
        </w:rPr>
        <w:t>en el</w:t>
      </w:r>
      <w:r w:rsidRPr="00962C1E">
        <w:rPr>
          <w:rFonts w:ascii="Times New Roman" w:eastAsia="Times New Roman" w:hAnsi="Times New Roman" w:cs="Times New Roman"/>
          <w:color w:val="auto"/>
          <w:sz w:val="24"/>
          <w:szCs w:val="24"/>
        </w:rPr>
        <w:t xml:space="preserve"> </w:t>
      </w:r>
      <w:proofErr w:type="spellStart"/>
      <w:r w:rsidRPr="00962C1E">
        <w:rPr>
          <w:rFonts w:ascii="Times New Roman" w:eastAsia="Times New Roman" w:hAnsi="Times New Roman" w:cs="Times New Roman"/>
          <w:color w:val="auto"/>
          <w:sz w:val="24"/>
          <w:szCs w:val="24"/>
        </w:rPr>
        <w:t>GAD</w:t>
      </w:r>
      <w:proofErr w:type="spellEnd"/>
      <w:r w:rsidRPr="00962C1E">
        <w:rPr>
          <w:rFonts w:ascii="Times New Roman" w:eastAsia="Times New Roman" w:hAnsi="Times New Roman" w:cs="Times New Roman"/>
          <w:color w:val="auto"/>
          <w:sz w:val="24"/>
          <w:szCs w:val="24"/>
        </w:rPr>
        <w:t xml:space="preserve"> Provincial de Cotopaxi para desarrollar la aplicación web.</w:t>
      </w:r>
    </w:p>
    <w:p w14:paraId="6F431164" w14:textId="77777777" w:rsidR="00AA7FEA" w:rsidRDefault="00AA7FEA" w:rsidP="0030071A">
      <w:pPr>
        <w:spacing w:after="0" w:line="360" w:lineRule="auto"/>
        <w:jc w:val="both"/>
        <w:rPr>
          <w:rFonts w:ascii="Times New Roman" w:eastAsia="Times New Roman" w:hAnsi="Times New Roman" w:cs="Times New Roman"/>
          <w:color w:val="auto"/>
          <w:sz w:val="24"/>
          <w:szCs w:val="24"/>
        </w:rPr>
      </w:pPr>
    </w:p>
    <w:p w14:paraId="7AAAD725" w14:textId="77777777" w:rsidR="00694761" w:rsidRPr="00962C1E" w:rsidRDefault="00694761" w:rsidP="006214AB">
      <w:pPr>
        <w:rPr>
          <w:rFonts w:ascii="Times New Roman" w:eastAsia="Times New Roman" w:hAnsi="Times New Roman" w:cs="Times New Roman"/>
          <w:color w:val="auto"/>
          <w:sz w:val="24"/>
          <w:szCs w:val="24"/>
        </w:rPr>
      </w:pPr>
      <w:bookmarkStart w:id="254" w:name="_tn2q82f9auvd" w:colFirst="0" w:colLast="0"/>
      <w:bookmarkEnd w:id="254"/>
      <w:proofErr w:type="spellStart"/>
      <w:r w:rsidRPr="00962C1E">
        <w:rPr>
          <w:rFonts w:ascii="Times New Roman" w:eastAsia="Times New Roman" w:hAnsi="Times New Roman" w:cs="Times New Roman"/>
          <w:color w:val="auto"/>
          <w:sz w:val="24"/>
          <w:szCs w:val="24"/>
        </w:rPr>
        <w:t>Submódulo</w:t>
      </w:r>
      <w:proofErr w:type="spellEnd"/>
      <w:r w:rsidRPr="00962C1E">
        <w:rPr>
          <w:rFonts w:ascii="Times New Roman" w:eastAsia="Times New Roman" w:hAnsi="Times New Roman" w:cs="Times New Roman"/>
          <w:color w:val="auto"/>
          <w:sz w:val="24"/>
          <w:szCs w:val="24"/>
        </w:rPr>
        <w:t xml:space="preserve"> Administración de Atractivos Turísticos</w:t>
      </w:r>
    </w:p>
    <w:p w14:paraId="070C9F88" w14:textId="6648FA69" w:rsidR="00331616" w:rsidRDefault="00694761" w:rsidP="00331616">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 </w:t>
      </w:r>
      <w:r w:rsidR="00331616">
        <w:rPr>
          <w:rFonts w:ascii="Times New Roman" w:eastAsia="Times New Roman" w:hAnsi="Times New Roman" w:cs="Times New Roman"/>
          <w:color w:val="auto"/>
          <w:sz w:val="24"/>
          <w:szCs w:val="24"/>
        </w:rPr>
        <w:t>En la Tabla N° 35</w:t>
      </w:r>
      <w:r w:rsidR="00331616" w:rsidRPr="00962C1E">
        <w:rPr>
          <w:rFonts w:ascii="Times New Roman" w:eastAsia="Times New Roman" w:hAnsi="Times New Roman" w:cs="Times New Roman"/>
          <w:color w:val="auto"/>
          <w:sz w:val="24"/>
          <w:szCs w:val="24"/>
        </w:rPr>
        <w:t xml:space="preserve"> se prese</w:t>
      </w:r>
      <w:r w:rsidR="00331616">
        <w:rPr>
          <w:rFonts w:ascii="Times New Roman" w:eastAsia="Times New Roman" w:hAnsi="Times New Roman" w:cs="Times New Roman"/>
          <w:color w:val="auto"/>
          <w:sz w:val="24"/>
          <w:szCs w:val="24"/>
        </w:rPr>
        <w:t>nta la Historia de Usuario N</w:t>
      </w:r>
      <w:proofErr w:type="gramStart"/>
      <w:r w:rsidR="00331616">
        <w:rPr>
          <w:rFonts w:ascii="Times New Roman" w:eastAsia="Times New Roman" w:hAnsi="Times New Roman" w:cs="Times New Roman"/>
          <w:color w:val="auto"/>
          <w:sz w:val="24"/>
          <w:szCs w:val="24"/>
        </w:rPr>
        <w:t>.º</w:t>
      </w:r>
      <w:proofErr w:type="gramEnd"/>
      <w:r w:rsidR="00331616">
        <w:rPr>
          <w:rFonts w:ascii="Times New Roman" w:eastAsia="Times New Roman" w:hAnsi="Times New Roman" w:cs="Times New Roman"/>
          <w:color w:val="auto"/>
          <w:sz w:val="24"/>
          <w:szCs w:val="24"/>
        </w:rPr>
        <w:t xml:space="preserve"> 1</w:t>
      </w:r>
      <w:r w:rsidR="00331616" w:rsidRPr="00962C1E">
        <w:rPr>
          <w:rFonts w:ascii="Times New Roman" w:eastAsia="Times New Roman" w:hAnsi="Times New Roman" w:cs="Times New Roman"/>
          <w:color w:val="auto"/>
          <w:sz w:val="24"/>
          <w:szCs w:val="24"/>
        </w:rPr>
        <w:t>, que co</w:t>
      </w:r>
      <w:r w:rsidR="00331616">
        <w:rPr>
          <w:rFonts w:ascii="Times New Roman" w:eastAsia="Times New Roman" w:hAnsi="Times New Roman" w:cs="Times New Roman"/>
          <w:color w:val="auto"/>
          <w:sz w:val="24"/>
          <w:szCs w:val="24"/>
        </w:rPr>
        <w:t>rresponde a la historia de Registrar</w:t>
      </w:r>
      <w:r w:rsidR="00331616" w:rsidRPr="00962C1E">
        <w:rPr>
          <w:rFonts w:ascii="Times New Roman" w:eastAsia="Times New Roman" w:hAnsi="Times New Roman" w:cs="Times New Roman"/>
          <w:color w:val="auto"/>
          <w:sz w:val="24"/>
          <w:szCs w:val="24"/>
        </w:rPr>
        <w:t xml:space="preserve"> Atractivos Turísticos.</w:t>
      </w:r>
      <w:r w:rsidR="00B0556F">
        <w:rPr>
          <w:rFonts w:ascii="Times New Roman" w:eastAsia="Times New Roman" w:hAnsi="Times New Roman" w:cs="Times New Roman"/>
          <w:color w:val="auto"/>
          <w:sz w:val="24"/>
          <w:szCs w:val="24"/>
        </w:rPr>
        <w:t xml:space="preserve"> En donde se manifestó los campos que debe tener que son: nombre, descripción, categoría, subcategoría, cantón y su fotografía.</w:t>
      </w:r>
    </w:p>
    <w:p w14:paraId="0A50C5E7" w14:textId="77777777" w:rsidR="00694761" w:rsidRPr="00962C1E" w:rsidRDefault="00694761" w:rsidP="000F739E">
      <w:pPr>
        <w:rPr>
          <w:rFonts w:ascii="Times New Roman" w:eastAsia="Times New Roman" w:hAnsi="Times New Roman" w:cs="Times New Roman"/>
          <w:i/>
          <w:color w:val="auto"/>
          <w:sz w:val="24"/>
          <w:szCs w:val="24"/>
        </w:rPr>
      </w:pPr>
    </w:p>
    <w:p w14:paraId="57C4E9CF" w14:textId="557CA191" w:rsidR="000F739E" w:rsidRPr="000F739E" w:rsidRDefault="000F739E" w:rsidP="000F739E">
      <w:pPr>
        <w:pStyle w:val="Epgrafe"/>
        <w:keepNext/>
        <w:spacing w:after="0"/>
        <w:rPr>
          <w:rFonts w:cs="Times New Roman"/>
        </w:rPr>
      </w:pPr>
      <w:r>
        <w:rPr>
          <w:rFonts w:cs="Times New Roman"/>
          <w:b/>
        </w:rPr>
        <w:t xml:space="preserve">  </w:t>
      </w:r>
      <w:bookmarkStart w:id="255" w:name="_Toc504978749"/>
      <w:r w:rsidRPr="000F739E">
        <w:rPr>
          <w:rFonts w:cs="Times New Roman"/>
          <w:b/>
        </w:rPr>
        <w:t xml:space="preserve">Tabla </w:t>
      </w:r>
      <w:r w:rsidRPr="000F739E">
        <w:rPr>
          <w:rFonts w:cs="Times New Roman"/>
          <w:b/>
        </w:rPr>
        <w:fldChar w:fldCharType="begin"/>
      </w:r>
      <w:r w:rsidRPr="000F739E">
        <w:rPr>
          <w:rFonts w:cs="Times New Roman"/>
          <w:b/>
        </w:rPr>
        <w:instrText xml:space="preserve"> SEQ Tabla \* ARABIC </w:instrText>
      </w:r>
      <w:r w:rsidRPr="000F739E">
        <w:rPr>
          <w:rFonts w:cs="Times New Roman"/>
          <w:b/>
        </w:rPr>
        <w:fldChar w:fldCharType="separate"/>
      </w:r>
      <w:r w:rsidR="00A46DA0">
        <w:rPr>
          <w:rFonts w:cs="Times New Roman"/>
          <w:b/>
          <w:noProof/>
        </w:rPr>
        <w:t>35</w:t>
      </w:r>
      <w:r w:rsidRPr="000F739E">
        <w:rPr>
          <w:rFonts w:cs="Times New Roman"/>
          <w:b/>
        </w:rPr>
        <w:fldChar w:fldCharType="end"/>
      </w:r>
      <w:r w:rsidRPr="000F739E">
        <w:rPr>
          <w:rFonts w:cs="Times New Roman"/>
        </w:rPr>
        <w:t>. Historia de Usuario N° 1.</w:t>
      </w:r>
      <w:bookmarkEnd w:id="255"/>
    </w:p>
    <w:tbl>
      <w:tblPr>
        <w:tblW w:w="8503" w:type="dxa"/>
        <w:jc w:val="center"/>
        <w:tblBorders>
          <w:top w:val="nil"/>
          <w:left w:val="nil"/>
          <w:bottom w:val="nil"/>
          <w:right w:val="nil"/>
          <w:insideH w:val="nil"/>
          <w:insideV w:val="nil"/>
        </w:tblBorders>
        <w:tblLayout w:type="fixed"/>
        <w:tblLook w:val="0600" w:firstRow="0" w:lastRow="0" w:firstColumn="0" w:lastColumn="0" w:noHBand="1" w:noVBand="1"/>
      </w:tblPr>
      <w:tblGrid>
        <w:gridCol w:w="2843"/>
        <w:gridCol w:w="5660"/>
      </w:tblGrid>
      <w:tr w:rsidR="00694761" w:rsidRPr="00962C1E" w14:paraId="2224D25A" w14:textId="77777777" w:rsidTr="00F50AAA">
        <w:trPr>
          <w:trHeight w:val="300"/>
          <w:jc w:val="center"/>
        </w:trPr>
        <w:tc>
          <w:tcPr>
            <w:tcW w:w="8503" w:type="dxa"/>
            <w:gridSpan w:val="2"/>
            <w:tcBorders>
              <w:top w:val="single" w:sz="7" w:space="0" w:color="A5A5A5"/>
              <w:left w:val="single" w:sz="7" w:space="0" w:color="A5A5A5"/>
              <w:bottom w:val="single" w:sz="7" w:space="0" w:color="A5A5A5"/>
              <w:right w:val="single" w:sz="7" w:space="0" w:color="A5A5A5"/>
            </w:tcBorders>
            <w:shd w:val="clear" w:color="auto" w:fill="A5A5A5"/>
            <w:tcMar>
              <w:top w:w="100" w:type="dxa"/>
              <w:left w:w="100" w:type="dxa"/>
              <w:bottom w:w="100" w:type="dxa"/>
              <w:right w:w="100" w:type="dxa"/>
            </w:tcMar>
          </w:tcPr>
          <w:p w14:paraId="384AA190" w14:textId="77777777" w:rsidR="00694761" w:rsidRPr="00962C1E" w:rsidRDefault="00694761" w:rsidP="00F50AAA">
            <w:pPr>
              <w:spacing w:after="0" w:line="36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Historia de Usuario</w:t>
            </w:r>
          </w:p>
        </w:tc>
      </w:tr>
      <w:tr w:rsidR="00694761" w:rsidRPr="00962C1E" w14:paraId="3A159866" w14:textId="77777777" w:rsidTr="00F50AAA">
        <w:trPr>
          <w:trHeight w:val="255"/>
          <w:jc w:val="center"/>
        </w:trPr>
        <w:tc>
          <w:tcPr>
            <w:tcW w:w="2843"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79A693A5" w14:textId="77777777" w:rsidR="00694761" w:rsidRPr="00962C1E" w:rsidRDefault="00694761" w:rsidP="00694761">
            <w:pPr>
              <w:spacing w:after="0" w:line="36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Numero: 1</w:t>
            </w:r>
          </w:p>
        </w:tc>
        <w:tc>
          <w:tcPr>
            <w:tcW w:w="5660"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067B0FB0" w14:textId="77777777" w:rsidR="00694761" w:rsidRPr="00962C1E" w:rsidRDefault="00694761" w:rsidP="00694761">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Usuario: </w:t>
            </w:r>
            <w:r w:rsidRPr="00962C1E">
              <w:rPr>
                <w:rFonts w:ascii="Times New Roman" w:eastAsia="Times New Roman" w:hAnsi="Times New Roman" w:cs="Times New Roman"/>
                <w:color w:val="auto"/>
                <w:sz w:val="24"/>
                <w:szCs w:val="24"/>
              </w:rPr>
              <w:t>Administrador</w:t>
            </w:r>
          </w:p>
        </w:tc>
      </w:tr>
      <w:tr w:rsidR="00694761" w:rsidRPr="00962C1E" w14:paraId="12109DDD" w14:textId="77777777" w:rsidTr="00F50AAA">
        <w:trPr>
          <w:trHeight w:val="207"/>
          <w:jc w:val="center"/>
        </w:trPr>
        <w:tc>
          <w:tcPr>
            <w:tcW w:w="8503" w:type="dxa"/>
            <w:gridSpan w:val="2"/>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69844324" w14:textId="77777777" w:rsidR="00694761" w:rsidRPr="00962C1E" w:rsidRDefault="00694761" w:rsidP="00694761">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Nombre Historia: </w:t>
            </w:r>
            <w:r w:rsidRPr="00962C1E">
              <w:rPr>
                <w:rFonts w:ascii="Times New Roman" w:eastAsia="Times New Roman" w:hAnsi="Times New Roman" w:cs="Times New Roman"/>
                <w:color w:val="auto"/>
                <w:sz w:val="24"/>
                <w:szCs w:val="24"/>
              </w:rPr>
              <w:t>Registrar Atractivos Turísticos</w:t>
            </w:r>
          </w:p>
        </w:tc>
      </w:tr>
      <w:tr w:rsidR="00694761" w:rsidRPr="00962C1E" w14:paraId="73217BC9" w14:textId="77777777" w:rsidTr="00F50AAA">
        <w:trPr>
          <w:trHeight w:val="640"/>
          <w:jc w:val="center"/>
        </w:trPr>
        <w:tc>
          <w:tcPr>
            <w:tcW w:w="8503" w:type="dxa"/>
            <w:gridSpan w:val="2"/>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208D9889" w14:textId="77777777" w:rsidR="00694761" w:rsidRPr="00962C1E" w:rsidRDefault="00694761" w:rsidP="00694761">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Programador Responsable: </w:t>
            </w:r>
            <w:r w:rsidRPr="00962C1E">
              <w:rPr>
                <w:rFonts w:ascii="Times New Roman" w:eastAsia="Times New Roman" w:hAnsi="Times New Roman" w:cs="Times New Roman"/>
                <w:color w:val="auto"/>
                <w:sz w:val="24"/>
                <w:szCs w:val="24"/>
              </w:rPr>
              <w:t>Alexis Cando, Jonathan Oñate</w:t>
            </w:r>
          </w:p>
        </w:tc>
      </w:tr>
      <w:tr w:rsidR="00694761" w:rsidRPr="00962C1E" w14:paraId="7701A632" w14:textId="77777777" w:rsidTr="00F50AAA">
        <w:trPr>
          <w:trHeight w:val="725"/>
          <w:jc w:val="center"/>
        </w:trPr>
        <w:tc>
          <w:tcPr>
            <w:tcW w:w="8503" w:type="dxa"/>
            <w:gridSpan w:val="2"/>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6696BAD0" w14:textId="77777777" w:rsidR="00694761" w:rsidRPr="00962C1E" w:rsidRDefault="00694761" w:rsidP="00694761">
            <w:pPr>
              <w:spacing w:after="0" w:line="36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Descripción:</w:t>
            </w:r>
          </w:p>
          <w:p w14:paraId="3F89B3E0" w14:textId="77777777" w:rsidR="00694761" w:rsidRPr="00962C1E" w:rsidRDefault="00694761" w:rsidP="00F50AA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Registrar los datos de los atractivos turísticos (nombre, descripción, categoría, subcategoría, cantón, fotografía) con todas las validaciones correspondientes.</w:t>
            </w:r>
          </w:p>
          <w:p w14:paraId="20C66AF3" w14:textId="47991A20" w:rsidR="00694761" w:rsidRPr="00962C1E" w:rsidRDefault="00694761" w:rsidP="00F50AA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 No se guardará si no tiene asignado </w:t>
            </w:r>
            <w:r w:rsidRPr="00C96201">
              <w:rPr>
                <w:rFonts w:ascii="Times New Roman" w:eastAsia="Times New Roman" w:hAnsi="Times New Roman" w:cs="Times New Roman"/>
                <w:color w:val="auto"/>
                <w:sz w:val="24"/>
                <w:szCs w:val="24"/>
              </w:rPr>
              <w:t>un</w:t>
            </w:r>
            <w:r w:rsidR="00C96201" w:rsidRPr="00C96201">
              <w:rPr>
                <w:rFonts w:ascii="Times New Roman" w:eastAsia="Times New Roman" w:hAnsi="Times New Roman" w:cs="Times New Roman"/>
                <w:color w:val="auto"/>
                <w:sz w:val="24"/>
                <w:szCs w:val="24"/>
              </w:rPr>
              <w:t>a</w:t>
            </w:r>
            <w:r w:rsidR="00C96201">
              <w:rPr>
                <w:rFonts w:ascii="Times New Roman" w:eastAsia="Times New Roman" w:hAnsi="Times New Roman" w:cs="Times New Roman"/>
                <w:color w:val="auto"/>
                <w:sz w:val="24"/>
                <w:szCs w:val="24"/>
              </w:rPr>
              <w:t xml:space="preserve"> </w:t>
            </w:r>
            <w:r w:rsidRPr="00962C1E">
              <w:rPr>
                <w:rFonts w:ascii="Times New Roman" w:eastAsia="Times New Roman" w:hAnsi="Times New Roman" w:cs="Times New Roman"/>
                <w:color w:val="auto"/>
                <w:sz w:val="24"/>
                <w:szCs w:val="24"/>
              </w:rPr>
              <w:t>categoría, subcategoría, cantón.</w:t>
            </w:r>
          </w:p>
        </w:tc>
      </w:tr>
      <w:tr w:rsidR="00694761" w:rsidRPr="00962C1E" w14:paraId="7AB30B01" w14:textId="77777777" w:rsidTr="00F50AAA">
        <w:trPr>
          <w:trHeight w:val="25"/>
          <w:jc w:val="center"/>
        </w:trPr>
        <w:tc>
          <w:tcPr>
            <w:tcW w:w="8503" w:type="dxa"/>
            <w:gridSpan w:val="2"/>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1551B5AB" w14:textId="77777777" w:rsidR="00694761" w:rsidRPr="00962C1E" w:rsidRDefault="00694761" w:rsidP="00694761">
            <w:pPr>
              <w:spacing w:after="0" w:line="36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Observaciones:</w:t>
            </w:r>
          </w:p>
        </w:tc>
      </w:tr>
    </w:tbl>
    <w:p w14:paraId="41BA13CF" w14:textId="77777777" w:rsidR="00694761" w:rsidRPr="000F739E" w:rsidRDefault="000F739E" w:rsidP="000F739E">
      <w:pPr>
        <w:spacing w:line="240" w:lineRule="auto"/>
        <w:rPr>
          <w:rFonts w:ascii="Times New Roman" w:eastAsia="Times New Roman" w:hAnsi="Times New Roman" w:cs="Times New Roman"/>
          <w:color w:val="auto"/>
          <w:sz w:val="18"/>
          <w:szCs w:val="24"/>
        </w:rPr>
      </w:pPr>
      <w:r>
        <w:rPr>
          <w:rFonts w:ascii="Times New Roman" w:eastAsia="Times New Roman" w:hAnsi="Times New Roman" w:cs="Times New Roman"/>
          <w:b/>
          <w:color w:val="auto"/>
          <w:sz w:val="18"/>
          <w:szCs w:val="24"/>
        </w:rPr>
        <w:t xml:space="preserve">  </w:t>
      </w:r>
      <w:r w:rsidR="00694761" w:rsidRPr="000F739E">
        <w:rPr>
          <w:rFonts w:ascii="Times New Roman" w:eastAsia="Times New Roman" w:hAnsi="Times New Roman" w:cs="Times New Roman"/>
          <w:b/>
          <w:color w:val="auto"/>
          <w:sz w:val="18"/>
          <w:szCs w:val="24"/>
        </w:rPr>
        <w:t>Elaborado por:</w:t>
      </w:r>
      <w:r w:rsidR="00694761" w:rsidRPr="000F739E">
        <w:rPr>
          <w:rFonts w:ascii="Times New Roman" w:eastAsia="Times New Roman" w:hAnsi="Times New Roman" w:cs="Times New Roman"/>
          <w:color w:val="auto"/>
          <w:sz w:val="18"/>
          <w:szCs w:val="24"/>
        </w:rPr>
        <w:t xml:space="preserve"> Los investigadores</w:t>
      </w:r>
    </w:p>
    <w:p w14:paraId="1048E105" w14:textId="6DD8DB46" w:rsidR="00840F4D" w:rsidRDefault="004904DF" w:rsidP="00840F4D">
      <w:pPr>
        <w:spacing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En la Tabla N° 36</w:t>
      </w:r>
      <w:r w:rsidR="00331616">
        <w:rPr>
          <w:rFonts w:ascii="Times New Roman" w:eastAsia="Times New Roman" w:hAnsi="Times New Roman" w:cs="Times New Roman"/>
          <w:color w:val="auto"/>
          <w:sz w:val="24"/>
          <w:szCs w:val="24"/>
        </w:rPr>
        <w:t xml:space="preserve"> </w:t>
      </w:r>
      <w:r w:rsidR="00331616" w:rsidRPr="00962C1E">
        <w:rPr>
          <w:rFonts w:ascii="Times New Roman" w:eastAsia="Times New Roman" w:hAnsi="Times New Roman" w:cs="Times New Roman"/>
          <w:color w:val="auto"/>
          <w:sz w:val="24"/>
          <w:szCs w:val="24"/>
        </w:rPr>
        <w:t>se prese</w:t>
      </w:r>
      <w:r>
        <w:rPr>
          <w:rFonts w:ascii="Times New Roman" w:eastAsia="Times New Roman" w:hAnsi="Times New Roman" w:cs="Times New Roman"/>
          <w:color w:val="auto"/>
          <w:sz w:val="24"/>
          <w:szCs w:val="24"/>
        </w:rPr>
        <w:t>nta la historia de usuario N</w:t>
      </w:r>
      <w:proofErr w:type="gramStart"/>
      <w:r>
        <w:rPr>
          <w:rFonts w:ascii="Times New Roman" w:eastAsia="Times New Roman" w:hAnsi="Times New Roman" w:cs="Times New Roman"/>
          <w:color w:val="auto"/>
          <w:sz w:val="24"/>
          <w:szCs w:val="24"/>
        </w:rPr>
        <w:t>.º</w:t>
      </w:r>
      <w:proofErr w:type="gramEnd"/>
      <w:r>
        <w:rPr>
          <w:rFonts w:ascii="Times New Roman" w:eastAsia="Times New Roman" w:hAnsi="Times New Roman" w:cs="Times New Roman"/>
          <w:color w:val="auto"/>
          <w:sz w:val="24"/>
          <w:szCs w:val="24"/>
        </w:rPr>
        <w:t xml:space="preserve"> 2</w:t>
      </w:r>
      <w:r w:rsidR="00331616" w:rsidRPr="00962C1E">
        <w:rPr>
          <w:rFonts w:ascii="Times New Roman" w:eastAsia="Times New Roman" w:hAnsi="Times New Roman" w:cs="Times New Roman"/>
          <w:color w:val="auto"/>
          <w:sz w:val="24"/>
          <w:szCs w:val="24"/>
        </w:rPr>
        <w:t>, que corresponde a la historia de actualizar Atractivos Turísticos</w:t>
      </w:r>
      <w:r w:rsidR="00893333">
        <w:rPr>
          <w:rFonts w:ascii="Times New Roman" w:eastAsia="Times New Roman" w:hAnsi="Times New Roman" w:cs="Times New Roman"/>
          <w:color w:val="auto"/>
          <w:sz w:val="24"/>
          <w:szCs w:val="24"/>
        </w:rPr>
        <w:t>.</w:t>
      </w:r>
      <w:r w:rsidR="00840F4D">
        <w:rPr>
          <w:rFonts w:ascii="Times New Roman" w:eastAsia="Times New Roman" w:hAnsi="Times New Roman" w:cs="Times New Roman"/>
          <w:color w:val="auto"/>
          <w:sz w:val="24"/>
          <w:szCs w:val="24"/>
        </w:rPr>
        <w:t xml:space="preserve"> Se puede editar el nombre, descripción, categoría, subcategoría, cantón y su fotografía, de la información ya registrada.</w:t>
      </w:r>
    </w:p>
    <w:p w14:paraId="30C54AE2" w14:textId="2E0E182D" w:rsidR="00C96201" w:rsidRPr="00962C1E" w:rsidRDefault="00C96201" w:rsidP="000F739E">
      <w:pPr>
        <w:spacing w:line="360" w:lineRule="auto"/>
        <w:jc w:val="both"/>
        <w:rPr>
          <w:rFonts w:ascii="Times New Roman" w:eastAsia="Times New Roman" w:hAnsi="Times New Roman" w:cs="Times New Roman"/>
          <w:i/>
          <w:color w:val="auto"/>
          <w:sz w:val="24"/>
          <w:szCs w:val="24"/>
        </w:rPr>
      </w:pPr>
    </w:p>
    <w:p w14:paraId="23BCD061" w14:textId="5E5CF74E" w:rsidR="000F739E" w:rsidRPr="000F739E" w:rsidRDefault="000F739E" w:rsidP="000F739E">
      <w:pPr>
        <w:pStyle w:val="Epgrafe"/>
        <w:keepNext/>
        <w:spacing w:after="0"/>
        <w:rPr>
          <w:rFonts w:cs="Times New Roman"/>
        </w:rPr>
      </w:pPr>
      <w:r>
        <w:rPr>
          <w:rFonts w:cs="Times New Roman"/>
          <w:b/>
        </w:rPr>
        <w:lastRenderedPageBreak/>
        <w:t xml:space="preserve">  </w:t>
      </w:r>
      <w:bookmarkStart w:id="256" w:name="_Toc504978750"/>
      <w:r w:rsidRPr="000F739E">
        <w:rPr>
          <w:rFonts w:cs="Times New Roman"/>
          <w:b/>
        </w:rPr>
        <w:t xml:space="preserve">Tabla </w:t>
      </w:r>
      <w:r w:rsidRPr="000F739E">
        <w:rPr>
          <w:rFonts w:cs="Times New Roman"/>
          <w:b/>
        </w:rPr>
        <w:fldChar w:fldCharType="begin"/>
      </w:r>
      <w:r w:rsidRPr="000F739E">
        <w:rPr>
          <w:rFonts w:cs="Times New Roman"/>
          <w:b/>
        </w:rPr>
        <w:instrText xml:space="preserve"> SEQ Tabla \* ARABIC </w:instrText>
      </w:r>
      <w:r w:rsidRPr="000F739E">
        <w:rPr>
          <w:rFonts w:cs="Times New Roman"/>
          <w:b/>
        </w:rPr>
        <w:fldChar w:fldCharType="separate"/>
      </w:r>
      <w:r w:rsidR="00A46DA0">
        <w:rPr>
          <w:rFonts w:cs="Times New Roman"/>
          <w:b/>
          <w:noProof/>
        </w:rPr>
        <w:t>36</w:t>
      </w:r>
      <w:r w:rsidRPr="000F739E">
        <w:rPr>
          <w:rFonts w:cs="Times New Roman"/>
          <w:b/>
        </w:rPr>
        <w:fldChar w:fldCharType="end"/>
      </w:r>
      <w:r w:rsidRPr="000F739E">
        <w:rPr>
          <w:rFonts w:cs="Times New Roman"/>
          <w:b/>
        </w:rPr>
        <w:t>.</w:t>
      </w:r>
      <w:r w:rsidRPr="000F739E">
        <w:rPr>
          <w:rFonts w:cs="Times New Roman"/>
        </w:rPr>
        <w:t xml:space="preserve"> Historia de Usuario N° 2.</w:t>
      </w:r>
      <w:bookmarkEnd w:id="256"/>
    </w:p>
    <w:tbl>
      <w:tblPr>
        <w:tblW w:w="8503"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843"/>
        <w:gridCol w:w="5660"/>
      </w:tblGrid>
      <w:tr w:rsidR="00694761" w:rsidRPr="00962C1E" w14:paraId="24BB8F08" w14:textId="77777777" w:rsidTr="00F50AAA">
        <w:trPr>
          <w:trHeight w:val="56"/>
        </w:trPr>
        <w:tc>
          <w:tcPr>
            <w:tcW w:w="8503" w:type="dxa"/>
            <w:gridSpan w:val="2"/>
            <w:tcBorders>
              <w:top w:val="single" w:sz="7" w:space="0" w:color="A5A5A5"/>
              <w:left w:val="single" w:sz="7" w:space="0" w:color="A5A5A5"/>
              <w:bottom w:val="single" w:sz="7" w:space="0" w:color="A5A5A5"/>
              <w:right w:val="single" w:sz="7" w:space="0" w:color="A5A5A5"/>
            </w:tcBorders>
            <w:shd w:val="clear" w:color="auto" w:fill="A5A5A5"/>
            <w:tcMar>
              <w:top w:w="100" w:type="dxa"/>
              <w:left w:w="100" w:type="dxa"/>
              <w:bottom w:w="100" w:type="dxa"/>
              <w:right w:w="100" w:type="dxa"/>
            </w:tcMar>
          </w:tcPr>
          <w:p w14:paraId="1D92D329" w14:textId="243FC94B" w:rsidR="00694761" w:rsidRPr="00962C1E" w:rsidRDefault="00694761" w:rsidP="00F50AAA">
            <w:pPr>
              <w:tabs>
                <w:tab w:val="left" w:pos="6180"/>
                <w:tab w:val="right" w:pos="8303"/>
              </w:tabs>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Historia de Usuario</w:t>
            </w:r>
          </w:p>
        </w:tc>
      </w:tr>
      <w:tr w:rsidR="00694761" w:rsidRPr="00962C1E" w14:paraId="29F36AD6" w14:textId="77777777" w:rsidTr="00F50AAA">
        <w:trPr>
          <w:trHeight w:val="153"/>
        </w:trPr>
        <w:tc>
          <w:tcPr>
            <w:tcW w:w="2843"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4A6AF627" w14:textId="77777777" w:rsidR="00694761" w:rsidRPr="00962C1E" w:rsidRDefault="00694761" w:rsidP="00F50AAA">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Número: 2</w:t>
            </w:r>
          </w:p>
        </w:tc>
        <w:tc>
          <w:tcPr>
            <w:tcW w:w="5660"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0472249E" w14:textId="77777777" w:rsidR="00694761" w:rsidRPr="00962C1E" w:rsidRDefault="00694761" w:rsidP="00F50AA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Usuario: </w:t>
            </w:r>
            <w:r w:rsidRPr="00962C1E">
              <w:rPr>
                <w:rFonts w:ascii="Times New Roman" w:eastAsia="Times New Roman" w:hAnsi="Times New Roman" w:cs="Times New Roman"/>
                <w:color w:val="auto"/>
                <w:sz w:val="24"/>
                <w:szCs w:val="24"/>
              </w:rPr>
              <w:t>Administrador</w:t>
            </w:r>
          </w:p>
        </w:tc>
      </w:tr>
      <w:tr w:rsidR="00694761" w:rsidRPr="00962C1E" w14:paraId="5D894366" w14:textId="77777777" w:rsidTr="00F50AAA">
        <w:trPr>
          <w:trHeight w:val="105"/>
        </w:trPr>
        <w:tc>
          <w:tcPr>
            <w:tcW w:w="8503" w:type="dxa"/>
            <w:gridSpan w:val="2"/>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7A565860" w14:textId="77777777" w:rsidR="00694761" w:rsidRPr="00962C1E" w:rsidRDefault="00694761" w:rsidP="00F50AA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Nombre Historia: </w:t>
            </w:r>
            <w:r w:rsidRPr="00962C1E">
              <w:rPr>
                <w:rFonts w:ascii="Times New Roman" w:eastAsia="Times New Roman" w:hAnsi="Times New Roman" w:cs="Times New Roman"/>
                <w:color w:val="auto"/>
                <w:sz w:val="24"/>
                <w:szCs w:val="24"/>
              </w:rPr>
              <w:t>Actualizar Atractivos Turísticos</w:t>
            </w:r>
          </w:p>
        </w:tc>
      </w:tr>
      <w:tr w:rsidR="00694761" w:rsidRPr="00962C1E" w14:paraId="056A76A1" w14:textId="77777777" w:rsidTr="00F50AAA">
        <w:trPr>
          <w:trHeight w:val="52"/>
        </w:trPr>
        <w:tc>
          <w:tcPr>
            <w:tcW w:w="8503" w:type="dxa"/>
            <w:gridSpan w:val="2"/>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084CCD3E" w14:textId="77777777" w:rsidR="00694761" w:rsidRPr="00962C1E" w:rsidRDefault="00694761" w:rsidP="00F50AA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Programador Responsable: </w:t>
            </w:r>
            <w:r w:rsidRPr="00962C1E">
              <w:rPr>
                <w:rFonts w:ascii="Times New Roman" w:eastAsia="Times New Roman" w:hAnsi="Times New Roman" w:cs="Times New Roman"/>
                <w:color w:val="auto"/>
                <w:sz w:val="24"/>
                <w:szCs w:val="24"/>
              </w:rPr>
              <w:t>Alexis Cando, Jonathan Oñate</w:t>
            </w:r>
          </w:p>
        </w:tc>
      </w:tr>
      <w:tr w:rsidR="00694761" w:rsidRPr="00962C1E" w14:paraId="20FC40DB" w14:textId="77777777" w:rsidTr="00F50AAA">
        <w:trPr>
          <w:trHeight w:val="25"/>
        </w:trPr>
        <w:tc>
          <w:tcPr>
            <w:tcW w:w="8503" w:type="dxa"/>
            <w:gridSpan w:val="2"/>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6055AD51" w14:textId="77777777" w:rsidR="00694761" w:rsidRPr="00962C1E" w:rsidRDefault="00694761" w:rsidP="00F50AAA">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Descripción:</w:t>
            </w:r>
          </w:p>
          <w:p w14:paraId="51E6EA6B" w14:textId="77777777" w:rsidR="00694761" w:rsidRPr="00962C1E" w:rsidRDefault="00694761" w:rsidP="00F50AA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Actualizar los datos de los atractivos turísticos (nombre, descripción, categoría, subcategoría, cantón, fotografía) con todas las validaciones correspondientes.</w:t>
            </w:r>
          </w:p>
          <w:p w14:paraId="22BBFD97" w14:textId="77777777" w:rsidR="00694761" w:rsidRPr="00962C1E" w:rsidRDefault="00694761" w:rsidP="00F50AA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 No se guardará si no tiene asignado </w:t>
            </w:r>
            <w:proofErr w:type="gramStart"/>
            <w:r w:rsidRPr="00962C1E">
              <w:rPr>
                <w:rFonts w:ascii="Times New Roman" w:eastAsia="Times New Roman" w:hAnsi="Times New Roman" w:cs="Times New Roman"/>
                <w:color w:val="auto"/>
                <w:sz w:val="24"/>
                <w:szCs w:val="24"/>
              </w:rPr>
              <w:t>un</w:t>
            </w:r>
            <w:proofErr w:type="gramEnd"/>
            <w:r w:rsidRPr="00962C1E">
              <w:rPr>
                <w:rFonts w:ascii="Times New Roman" w:eastAsia="Times New Roman" w:hAnsi="Times New Roman" w:cs="Times New Roman"/>
                <w:color w:val="auto"/>
                <w:sz w:val="24"/>
                <w:szCs w:val="24"/>
              </w:rPr>
              <w:t xml:space="preserve"> categoría, subcategoría, cantón.</w:t>
            </w:r>
          </w:p>
        </w:tc>
      </w:tr>
      <w:tr w:rsidR="00694761" w:rsidRPr="00962C1E" w14:paraId="1F80E67A" w14:textId="77777777" w:rsidTr="00694761">
        <w:trPr>
          <w:trHeight w:val="620"/>
        </w:trPr>
        <w:tc>
          <w:tcPr>
            <w:tcW w:w="8503" w:type="dxa"/>
            <w:gridSpan w:val="2"/>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0850D17A" w14:textId="77777777" w:rsidR="00694761" w:rsidRPr="00962C1E" w:rsidRDefault="00694761" w:rsidP="00694761">
            <w:pPr>
              <w:spacing w:after="0" w:line="36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Observaciones:</w:t>
            </w:r>
          </w:p>
        </w:tc>
      </w:tr>
    </w:tbl>
    <w:p w14:paraId="2F168FCB" w14:textId="1917671D" w:rsidR="00694761" w:rsidRDefault="000F739E" w:rsidP="00694761">
      <w:pPr>
        <w:rPr>
          <w:rFonts w:ascii="Times New Roman" w:eastAsia="Times New Roman" w:hAnsi="Times New Roman" w:cs="Times New Roman"/>
          <w:color w:val="auto"/>
          <w:sz w:val="18"/>
          <w:szCs w:val="24"/>
        </w:rPr>
      </w:pPr>
      <w:r>
        <w:rPr>
          <w:rFonts w:ascii="Times New Roman" w:eastAsia="Times New Roman" w:hAnsi="Times New Roman" w:cs="Times New Roman"/>
          <w:b/>
          <w:color w:val="auto"/>
          <w:sz w:val="18"/>
          <w:szCs w:val="24"/>
        </w:rPr>
        <w:t xml:space="preserve">  </w:t>
      </w:r>
      <w:r w:rsidR="00694761" w:rsidRPr="000F739E">
        <w:rPr>
          <w:rFonts w:ascii="Times New Roman" w:eastAsia="Times New Roman" w:hAnsi="Times New Roman" w:cs="Times New Roman"/>
          <w:b/>
          <w:color w:val="auto"/>
          <w:sz w:val="18"/>
          <w:szCs w:val="24"/>
        </w:rPr>
        <w:t>Elaborado por:</w:t>
      </w:r>
      <w:r w:rsidR="00694761" w:rsidRPr="000F739E">
        <w:rPr>
          <w:rFonts w:ascii="Times New Roman" w:eastAsia="Times New Roman" w:hAnsi="Times New Roman" w:cs="Times New Roman"/>
          <w:color w:val="auto"/>
          <w:sz w:val="18"/>
          <w:szCs w:val="24"/>
        </w:rPr>
        <w:t xml:space="preserve"> Los investigadores</w:t>
      </w:r>
    </w:p>
    <w:p w14:paraId="31DB94D5" w14:textId="77777777" w:rsidR="00F50AAA" w:rsidRPr="000F739E" w:rsidRDefault="00F50AAA" w:rsidP="00694761">
      <w:pPr>
        <w:rPr>
          <w:rFonts w:ascii="Times New Roman" w:eastAsia="Times New Roman" w:hAnsi="Times New Roman" w:cs="Times New Roman"/>
          <w:color w:val="auto"/>
          <w:sz w:val="18"/>
          <w:szCs w:val="24"/>
        </w:rPr>
      </w:pPr>
    </w:p>
    <w:p w14:paraId="3377714D" w14:textId="0D71B6DB" w:rsidR="00694761" w:rsidRPr="00962C1E" w:rsidRDefault="004904DF" w:rsidP="00331616">
      <w:pPr>
        <w:spacing w:line="360" w:lineRule="auto"/>
        <w:jc w:val="both"/>
        <w:rPr>
          <w:rFonts w:ascii="Times New Roman" w:eastAsia="Times New Roman" w:hAnsi="Times New Roman" w:cs="Times New Roman"/>
          <w:i/>
          <w:color w:val="auto"/>
          <w:sz w:val="24"/>
          <w:szCs w:val="24"/>
        </w:rPr>
      </w:pPr>
      <w:r>
        <w:rPr>
          <w:rFonts w:ascii="Times New Roman" w:eastAsia="Times New Roman" w:hAnsi="Times New Roman" w:cs="Times New Roman"/>
          <w:color w:val="auto"/>
          <w:sz w:val="24"/>
          <w:szCs w:val="24"/>
        </w:rPr>
        <w:t>En la Tabla N° 37</w:t>
      </w:r>
      <w:r w:rsidRPr="00962C1E">
        <w:rPr>
          <w:rFonts w:ascii="Times New Roman" w:eastAsia="Times New Roman" w:hAnsi="Times New Roman" w:cs="Times New Roman"/>
          <w:color w:val="auto"/>
          <w:sz w:val="24"/>
          <w:szCs w:val="24"/>
        </w:rPr>
        <w:t xml:space="preserve"> se prese</w:t>
      </w:r>
      <w:r>
        <w:rPr>
          <w:rFonts w:ascii="Times New Roman" w:eastAsia="Times New Roman" w:hAnsi="Times New Roman" w:cs="Times New Roman"/>
          <w:color w:val="auto"/>
          <w:sz w:val="24"/>
          <w:szCs w:val="24"/>
        </w:rPr>
        <w:t>nta la historia de usuario N</w:t>
      </w:r>
      <w:proofErr w:type="gramStart"/>
      <w:r>
        <w:rPr>
          <w:rFonts w:ascii="Times New Roman" w:eastAsia="Times New Roman" w:hAnsi="Times New Roman" w:cs="Times New Roman"/>
          <w:color w:val="auto"/>
          <w:sz w:val="24"/>
          <w:szCs w:val="24"/>
        </w:rPr>
        <w:t>.º</w:t>
      </w:r>
      <w:proofErr w:type="gramEnd"/>
      <w:r>
        <w:rPr>
          <w:rFonts w:ascii="Times New Roman" w:eastAsia="Times New Roman" w:hAnsi="Times New Roman" w:cs="Times New Roman"/>
          <w:color w:val="auto"/>
          <w:sz w:val="24"/>
          <w:szCs w:val="24"/>
        </w:rPr>
        <w:t xml:space="preserve"> 3</w:t>
      </w:r>
      <w:r w:rsidRPr="00962C1E">
        <w:rPr>
          <w:rFonts w:ascii="Times New Roman" w:eastAsia="Times New Roman" w:hAnsi="Times New Roman" w:cs="Times New Roman"/>
          <w:color w:val="auto"/>
          <w:sz w:val="24"/>
          <w:szCs w:val="24"/>
        </w:rPr>
        <w:t>, que cor</w:t>
      </w:r>
      <w:r>
        <w:rPr>
          <w:rFonts w:ascii="Times New Roman" w:eastAsia="Times New Roman" w:hAnsi="Times New Roman" w:cs="Times New Roman"/>
          <w:color w:val="auto"/>
          <w:sz w:val="24"/>
          <w:szCs w:val="24"/>
        </w:rPr>
        <w:t>responde a la historia de Visualizar</w:t>
      </w:r>
      <w:r w:rsidRPr="00962C1E">
        <w:rPr>
          <w:rFonts w:ascii="Times New Roman" w:eastAsia="Times New Roman" w:hAnsi="Times New Roman" w:cs="Times New Roman"/>
          <w:color w:val="auto"/>
          <w:sz w:val="24"/>
          <w:szCs w:val="24"/>
        </w:rPr>
        <w:t xml:space="preserve"> Atractivos Turísticos.</w:t>
      </w:r>
      <w:r w:rsidR="00FF09CE">
        <w:rPr>
          <w:rFonts w:ascii="Times New Roman" w:eastAsia="Times New Roman" w:hAnsi="Times New Roman" w:cs="Times New Roman"/>
          <w:color w:val="auto"/>
          <w:sz w:val="24"/>
          <w:szCs w:val="24"/>
        </w:rPr>
        <w:t xml:space="preserve"> En este caso se </w:t>
      </w:r>
      <w:r w:rsidR="00893333">
        <w:rPr>
          <w:rFonts w:ascii="Times New Roman" w:eastAsia="Times New Roman" w:hAnsi="Times New Roman" w:cs="Times New Roman"/>
          <w:color w:val="auto"/>
          <w:sz w:val="24"/>
          <w:szCs w:val="24"/>
        </w:rPr>
        <w:t>estableció</w:t>
      </w:r>
      <w:r w:rsidR="00FF09CE">
        <w:rPr>
          <w:rFonts w:ascii="Times New Roman" w:eastAsia="Times New Roman" w:hAnsi="Times New Roman" w:cs="Times New Roman"/>
          <w:color w:val="auto"/>
          <w:sz w:val="24"/>
          <w:szCs w:val="24"/>
        </w:rPr>
        <w:t xml:space="preserve"> que mediante una tabla se debe visualizar los registros ingresados por el </w:t>
      </w:r>
      <w:r w:rsidR="00893333">
        <w:rPr>
          <w:rFonts w:ascii="Times New Roman" w:eastAsia="Times New Roman" w:hAnsi="Times New Roman" w:cs="Times New Roman"/>
          <w:color w:val="auto"/>
          <w:sz w:val="24"/>
          <w:szCs w:val="24"/>
        </w:rPr>
        <w:t>administrador.</w:t>
      </w:r>
    </w:p>
    <w:p w14:paraId="08425CCF" w14:textId="0E674F66" w:rsidR="00331616" w:rsidRPr="00331616" w:rsidRDefault="00331616" w:rsidP="00331616">
      <w:pPr>
        <w:pStyle w:val="Epgrafe"/>
        <w:keepNext/>
        <w:spacing w:after="0"/>
        <w:rPr>
          <w:rFonts w:cs="Times New Roman"/>
        </w:rPr>
      </w:pPr>
      <w:r>
        <w:rPr>
          <w:rFonts w:cs="Times New Roman"/>
          <w:b/>
        </w:rPr>
        <w:t xml:space="preserve">  </w:t>
      </w:r>
      <w:bookmarkStart w:id="257" w:name="_Toc504978751"/>
      <w:r w:rsidRPr="00331616">
        <w:rPr>
          <w:rFonts w:cs="Times New Roman"/>
          <w:b/>
        </w:rPr>
        <w:t xml:space="preserve">Tabla </w:t>
      </w:r>
      <w:r w:rsidRPr="00331616">
        <w:rPr>
          <w:rFonts w:cs="Times New Roman"/>
          <w:b/>
        </w:rPr>
        <w:fldChar w:fldCharType="begin"/>
      </w:r>
      <w:r w:rsidRPr="00331616">
        <w:rPr>
          <w:rFonts w:cs="Times New Roman"/>
          <w:b/>
        </w:rPr>
        <w:instrText xml:space="preserve"> SEQ Tabla \* ARABIC </w:instrText>
      </w:r>
      <w:r w:rsidRPr="00331616">
        <w:rPr>
          <w:rFonts w:cs="Times New Roman"/>
          <w:b/>
        </w:rPr>
        <w:fldChar w:fldCharType="separate"/>
      </w:r>
      <w:r w:rsidR="00A46DA0">
        <w:rPr>
          <w:rFonts w:cs="Times New Roman"/>
          <w:b/>
          <w:noProof/>
        </w:rPr>
        <w:t>37</w:t>
      </w:r>
      <w:r w:rsidRPr="00331616">
        <w:rPr>
          <w:rFonts w:cs="Times New Roman"/>
          <w:b/>
        </w:rPr>
        <w:fldChar w:fldCharType="end"/>
      </w:r>
      <w:r w:rsidRPr="00331616">
        <w:rPr>
          <w:rFonts w:cs="Times New Roman"/>
          <w:b/>
        </w:rPr>
        <w:t>.</w:t>
      </w:r>
      <w:r w:rsidRPr="00331616">
        <w:rPr>
          <w:rFonts w:cs="Times New Roman"/>
        </w:rPr>
        <w:t xml:space="preserve"> Historia de Usuario N° 3.</w:t>
      </w:r>
      <w:bookmarkEnd w:id="257"/>
    </w:p>
    <w:tbl>
      <w:tblPr>
        <w:tblW w:w="8503" w:type="dxa"/>
        <w:jc w:val="center"/>
        <w:tblBorders>
          <w:top w:val="nil"/>
          <w:left w:val="nil"/>
          <w:bottom w:val="nil"/>
          <w:right w:val="nil"/>
          <w:insideH w:val="nil"/>
          <w:insideV w:val="nil"/>
        </w:tblBorders>
        <w:tblLayout w:type="fixed"/>
        <w:tblLook w:val="0600" w:firstRow="0" w:lastRow="0" w:firstColumn="0" w:lastColumn="0" w:noHBand="1" w:noVBand="1"/>
      </w:tblPr>
      <w:tblGrid>
        <w:gridCol w:w="2843"/>
        <w:gridCol w:w="5660"/>
      </w:tblGrid>
      <w:tr w:rsidR="00694761" w:rsidRPr="00962C1E" w14:paraId="17083F62" w14:textId="77777777" w:rsidTr="00F50AAA">
        <w:trPr>
          <w:trHeight w:val="23"/>
          <w:jc w:val="center"/>
        </w:trPr>
        <w:tc>
          <w:tcPr>
            <w:tcW w:w="8503" w:type="dxa"/>
            <w:gridSpan w:val="2"/>
            <w:tcBorders>
              <w:top w:val="single" w:sz="7" w:space="0" w:color="A5A5A5"/>
              <w:left w:val="single" w:sz="7" w:space="0" w:color="A5A5A5"/>
              <w:bottom w:val="single" w:sz="7" w:space="0" w:color="A5A5A5"/>
              <w:right w:val="single" w:sz="7" w:space="0" w:color="A5A5A5"/>
            </w:tcBorders>
            <w:shd w:val="clear" w:color="auto" w:fill="A5A5A5"/>
            <w:tcMar>
              <w:top w:w="100" w:type="dxa"/>
              <w:left w:w="100" w:type="dxa"/>
              <w:bottom w:w="100" w:type="dxa"/>
              <w:right w:w="100" w:type="dxa"/>
            </w:tcMar>
          </w:tcPr>
          <w:p w14:paraId="74EF2FC3" w14:textId="77777777" w:rsidR="00694761" w:rsidRPr="00962C1E" w:rsidRDefault="00694761" w:rsidP="00F50AAA">
            <w:pP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Historia de Usuario</w:t>
            </w:r>
          </w:p>
        </w:tc>
      </w:tr>
      <w:tr w:rsidR="00694761" w:rsidRPr="00962C1E" w14:paraId="24FC3155" w14:textId="77777777" w:rsidTr="00F50AAA">
        <w:trPr>
          <w:trHeight w:val="25"/>
          <w:jc w:val="center"/>
        </w:trPr>
        <w:tc>
          <w:tcPr>
            <w:tcW w:w="2843"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327449AD" w14:textId="77777777" w:rsidR="00694761" w:rsidRPr="00962C1E" w:rsidRDefault="00694761" w:rsidP="00F50AAA">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Número: 3</w:t>
            </w:r>
          </w:p>
        </w:tc>
        <w:tc>
          <w:tcPr>
            <w:tcW w:w="5660"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323B38BB" w14:textId="77777777" w:rsidR="00694761" w:rsidRPr="00962C1E" w:rsidRDefault="00694761" w:rsidP="00F50AA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Usuario: </w:t>
            </w:r>
            <w:r w:rsidRPr="00962C1E">
              <w:rPr>
                <w:rFonts w:ascii="Times New Roman" w:eastAsia="Times New Roman" w:hAnsi="Times New Roman" w:cs="Times New Roman"/>
                <w:color w:val="auto"/>
                <w:sz w:val="24"/>
                <w:szCs w:val="24"/>
              </w:rPr>
              <w:t>Administrador</w:t>
            </w:r>
          </w:p>
        </w:tc>
      </w:tr>
      <w:tr w:rsidR="00694761" w:rsidRPr="00962C1E" w14:paraId="041BF2BE" w14:textId="77777777" w:rsidTr="00F50AAA">
        <w:trPr>
          <w:trHeight w:val="25"/>
          <w:jc w:val="center"/>
        </w:trPr>
        <w:tc>
          <w:tcPr>
            <w:tcW w:w="8503" w:type="dxa"/>
            <w:gridSpan w:val="2"/>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79FD43B8" w14:textId="77777777" w:rsidR="00694761" w:rsidRPr="00962C1E" w:rsidRDefault="00694761" w:rsidP="00F50AA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Nombre Historia: </w:t>
            </w:r>
            <w:r w:rsidRPr="00962C1E">
              <w:rPr>
                <w:rFonts w:ascii="Times New Roman" w:eastAsia="Times New Roman" w:hAnsi="Times New Roman" w:cs="Times New Roman"/>
                <w:color w:val="auto"/>
                <w:sz w:val="24"/>
                <w:szCs w:val="24"/>
              </w:rPr>
              <w:t>Visualizar los Atractivos Turísticos</w:t>
            </w:r>
          </w:p>
        </w:tc>
      </w:tr>
      <w:tr w:rsidR="00694761" w:rsidRPr="00962C1E" w14:paraId="3F07BAD0" w14:textId="77777777" w:rsidTr="00F50AAA">
        <w:trPr>
          <w:trHeight w:val="70"/>
          <w:jc w:val="center"/>
        </w:trPr>
        <w:tc>
          <w:tcPr>
            <w:tcW w:w="8503" w:type="dxa"/>
            <w:gridSpan w:val="2"/>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40EF7FD4" w14:textId="77777777" w:rsidR="00694761" w:rsidRPr="00962C1E" w:rsidRDefault="00694761" w:rsidP="00F50AA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Programador Responsable: </w:t>
            </w:r>
            <w:r w:rsidRPr="00962C1E">
              <w:rPr>
                <w:rFonts w:ascii="Times New Roman" w:eastAsia="Times New Roman" w:hAnsi="Times New Roman" w:cs="Times New Roman"/>
                <w:color w:val="auto"/>
                <w:sz w:val="24"/>
                <w:szCs w:val="24"/>
              </w:rPr>
              <w:t>Alexis Cando, Jonathan Oñate</w:t>
            </w:r>
          </w:p>
        </w:tc>
      </w:tr>
      <w:tr w:rsidR="00694761" w:rsidRPr="00962C1E" w14:paraId="7642A9D1" w14:textId="77777777" w:rsidTr="00F50AAA">
        <w:trPr>
          <w:trHeight w:val="587"/>
          <w:jc w:val="center"/>
        </w:trPr>
        <w:tc>
          <w:tcPr>
            <w:tcW w:w="8503" w:type="dxa"/>
            <w:gridSpan w:val="2"/>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26968C64" w14:textId="77777777" w:rsidR="00694761" w:rsidRPr="00962C1E" w:rsidRDefault="00694761" w:rsidP="00F50AAA">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Descripción:</w:t>
            </w:r>
          </w:p>
          <w:p w14:paraId="78948F19" w14:textId="77777777" w:rsidR="00694761" w:rsidRPr="00962C1E" w:rsidRDefault="00694761" w:rsidP="00F50AA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Visualizar los datos de atractivos turísticos (nombre, descripción, categoría, subcategoría, cantón, fotografía).</w:t>
            </w:r>
          </w:p>
        </w:tc>
      </w:tr>
      <w:tr w:rsidR="00694761" w:rsidRPr="00962C1E" w14:paraId="323A6F5D" w14:textId="77777777" w:rsidTr="00F50AAA">
        <w:trPr>
          <w:trHeight w:val="25"/>
          <w:jc w:val="center"/>
        </w:trPr>
        <w:tc>
          <w:tcPr>
            <w:tcW w:w="8503" w:type="dxa"/>
            <w:gridSpan w:val="2"/>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76799AF4" w14:textId="77777777" w:rsidR="00694761" w:rsidRPr="00962C1E" w:rsidRDefault="00694761" w:rsidP="00F50AAA">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Observaciones:</w:t>
            </w:r>
          </w:p>
        </w:tc>
      </w:tr>
    </w:tbl>
    <w:p w14:paraId="06CF0BD8" w14:textId="0E1346EA" w:rsidR="00694761" w:rsidRDefault="00331616" w:rsidP="00694761">
      <w:pPr>
        <w:rPr>
          <w:rFonts w:ascii="Times New Roman" w:eastAsia="Times New Roman" w:hAnsi="Times New Roman" w:cs="Times New Roman"/>
          <w:color w:val="auto"/>
          <w:sz w:val="18"/>
          <w:szCs w:val="24"/>
        </w:rPr>
      </w:pPr>
      <w:r>
        <w:rPr>
          <w:rFonts w:ascii="Times New Roman" w:eastAsia="Times New Roman" w:hAnsi="Times New Roman" w:cs="Times New Roman"/>
          <w:b/>
          <w:color w:val="auto"/>
          <w:sz w:val="18"/>
          <w:szCs w:val="24"/>
        </w:rPr>
        <w:t xml:space="preserve">  </w:t>
      </w:r>
      <w:r w:rsidR="00694761" w:rsidRPr="00331616">
        <w:rPr>
          <w:rFonts w:ascii="Times New Roman" w:eastAsia="Times New Roman" w:hAnsi="Times New Roman" w:cs="Times New Roman"/>
          <w:b/>
          <w:color w:val="auto"/>
          <w:sz w:val="18"/>
          <w:szCs w:val="24"/>
        </w:rPr>
        <w:t>Elaborado por:</w:t>
      </w:r>
      <w:r w:rsidR="00694761" w:rsidRPr="00331616">
        <w:rPr>
          <w:rFonts w:ascii="Times New Roman" w:eastAsia="Times New Roman" w:hAnsi="Times New Roman" w:cs="Times New Roman"/>
          <w:color w:val="auto"/>
          <w:sz w:val="18"/>
          <w:szCs w:val="24"/>
        </w:rPr>
        <w:t xml:space="preserve"> Los investigadores</w:t>
      </w:r>
    </w:p>
    <w:p w14:paraId="14942D51" w14:textId="77777777" w:rsidR="00C96201" w:rsidRPr="00331616" w:rsidRDefault="00C96201" w:rsidP="00694761">
      <w:pPr>
        <w:rPr>
          <w:rFonts w:ascii="Times New Roman" w:eastAsia="Times New Roman" w:hAnsi="Times New Roman" w:cs="Times New Roman"/>
          <w:color w:val="auto"/>
          <w:sz w:val="18"/>
          <w:szCs w:val="24"/>
        </w:rPr>
      </w:pPr>
    </w:p>
    <w:p w14:paraId="009AFE2F" w14:textId="77777777" w:rsidR="00840F4D" w:rsidRPr="00962C1E" w:rsidRDefault="004904DF" w:rsidP="00840F4D">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En la Tabla </w:t>
      </w:r>
      <w:r>
        <w:rPr>
          <w:rFonts w:ascii="Times New Roman" w:eastAsia="Times New Roman" w:hAnsi="Times New Roman" w:cs="Times New Roman"/>
          <w:color w:val="auto"/>
          <w:sz w:val="24"/>
          <w:szCs w:val="24"/>
        </w:rPr>
        <w:t xml:space="preserve">N° 38 </w:t>
      </w:r>
      <w:r w:rsidRPr="00962C1E">
        <w:rPr>
          <w:rFonts w:ascii="Times New Roman" w:eastAsia="Times New Roman" w:hAnsi="Times New Roman" w:cs="Times New Roman"/>
          <w:color w:val="auto"/>
          <w:sz w:val="24"/>
          <w:szCs w:val="24"/>
        </w:rPr>
        <w:t>se prese</w:t>
      </w:r>
      <w:r>
        <w:rPr>
          <w:rFonts w:ascii="Times New Roman" w:eastAsia="Times New Roman" w:hAnsi="Times New Roman" w:cs="Times New Roman"/>
          <w:color w:val="auto"/>
          <w:sz w:val="24"/>
          <w:szCs w:val="24"/>
        </w:rPr>
        <w:t>nta la historia de usuario N</w:t>
      </w:r>
      <w:proofErr w:type="gramStart"/>
      <w:r>
        <w:rPr>
          <w:rFonts w:ascii="Times New Roman" w:eastAsia="Times New Roman" w:hAnsi="Times New Roman" w:cs="Times New Roman"/>
          <w:color w:val="auto"/>
          <w:sz w:val="24"/>
          <w:szCs w:val="24"/>
        </w:rPr>
        <w:t>.º</w:t>
      </w:r>
      <w:proofErr w:type="gramEnd"/>
      <w:r>
        <w:rPr>
          <w:rFonts w:ascii="Times New Roman" w:eastAsia="Times New Roman" w:hAnsi="Times New Roman" w:cs="Times New Roman"/>
          <w:color w:val="auto"/>
          <w:sz w:val="24"/>
          <w:szCs w:val="24"/>
        </w:rPr>
        <w:t xml:space="preserve"> 4</w:t>
      </w:r>
      <w:r w:rsidRPr="00962C1E">
        <w:rPr>
          <w:rFonts w:ascii="Times New Roman" w:eastAsia="Times New Roman" w:hAnsi="Times New Roman" w:cs="Times New Roman"/>
          <w:color w:val="auto"/>
          <w:sz w:val="24"/>
          <w:szCs w:val="24"/>
        </w:rPr>
        <w:t>, que corresponde a la historia de Eliminar Atractivos Turísticos.</w:t>
      </w:r>
      <w:r w:rsidR="00840F4D">
        <w:rPr>
          <w:rFonts w:ascii="Times New Roman" w:eastAsia="Times New Roman" w:hAnsi="Times New Roman" w:cs="Times New Roman"/>
          <w:color w:val="auto"/>
          <w:sz w:val="24"/>
          <w:szCs w:val="24"/>
        </w:rPr>
        <w:t xml:space="preserve"> Cabe recalcar que si elimina la información no podrá recuperar esos datos.</w:t>
      </w:r>
    </w:p>
    <w:p w14:paraId="500614C4" w14:textId="0C78D795" w:rsidR="00694761" w:rsidRDefault="00694761" w:rsidP="00694761">
      <w:pPr>
        <w:spacing w:line="360" w:lineRule="auto"/>
        <w:jc w:val="both"/>
        <w:rPr>
          <w:rFonts w:ascii="Times New Roman" w:eastAsia="Times New Roman" w:hAnsi="Times New Roman" w:cs="Times New Roman"/>
          <w:color w:val="auto"/>
          <w:sz w:val="24"/>
          <w:szCs w:val="24"/>
        </w:rPr>
      </w:pPr>
    </w:p>
    <w:p w14:paraId="14577EFE" w14:textId="0DB3A209" w:rsidR="00331616" w:rsidRPr="00331616" w:rsidRDefault="00331616" w:rsidP="00331616">
      <w:pPr>
        <w:pStyle w:val="Epgrafe"/>
        <w:keepNext/>
        <w:spacing w:after="0"/>
        <w:rPr>
          <w:rFonts w:cs="Times New Roman"/>
        </w:rPr>
      </w:pPr>
      <w:r>
        <w:rPr>
          <w:rFonts w:cs="Times New Roman"/>
          <w:b/>
        </w:rPr>
        <w:lastRenderedPageBreak/>
        <w:t xml:space="preserve">  </w:t>
      </w:r>
      <w:bookmarkStart w:id="258" w:name="_Toc504978752"/>
      <w:r w:rsidRPr="00331616">
        <w:rPr>
          <w:rFonts w:cs="Times New Roman"/>
          <w:b/>
        </w:rPr>
        <w:t xml:space="preserve">Tabla </w:t>
      </w:r>
      <w:r w:rsidRPr="00331616">
        <w:rPr>
          <w:rFonts w:cs="Times New Roman"/>
          <w:b/>
        </w:rPr>
        <w:fldChar w:fldCharType="begin"/>
      </w:r>
      <w:r w:rsidRPr="00331616">
        <w:rPr>
          <w:rFonts w:cs="Times New Roman"/>
          <w:b/>
        </w:rPr>
        <w:instrText xml:space="preserve"> SEQ Tabla \* ARABIC </w:instrText>
      </w:r>
      <w:r w:rsidRPr="00331616">
        <w:rPr>
          <w:rFonts w:cs="Times New Roman"/>
          <w:b/>
        </w:rPr>
        <w:fldChar w:fldCharType="separate"/>
      </w:r>
      <w:r w:rsidR="00A46DA0">
        <w:rPr>
          <w:rFonts w:cs="Times New Roman"/>
          <w:b/>
          <w:noProof/>
        </w:rPr>
        <w:t>38</w:t>
      </w:r>
      <w:r w:rsidRPr="00331616">
        <w:rPr>
          <w:rFonts w:cs="Times New Roman"/>
          <w:b/>
        </w:rPr>
        <w:fldChar w:fldCharType="end"/>
      </w:r>
      <w:r w:rsidRPr="00331616">
        <w:rPr>
          <w:rFonts w:cs="Times New Roman"/>
          <w:b/>
        </w:rPr>
        <w:t>.</w:t>
      </w:r>
      <w:r w:rsidRPr="00331616">
        <w:rPr>
          <w:rFonts w:cs="Times New Roman"/>
        </w:rPr>
        <w:t xml:space="preserve"> Historia de Usuario N° 4.</w:t>
      </w:r>
      <w:bookmarkEnd w:id="258"/>
    </w:p>
    <w:tbl>
      <w:tblPr>
        <w:tblW w:w="8503"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843"/>
        <w:gridCol w:w="5660"/>
      </w:tblGrid>
      <w:tr w:rsidR="00694761" w:rsidRPr="00962C1E" w14:paraId="1B329AAC" w14:textId="77777777" w:rsidTr="00F50AAA">
        <w:trPr>
          <w:trHeight w:val="53"/>
        </w:trPr>
        <w:tc>
          <w:tcPr>
            <w:tcW w:w="8503" w:type="dxa"/>
            <w:gridSpan w:val="2"/>
            <w:tcBorders>
              <w:top w:val="single" w:sz="7" w:space="0" w:color="A5A5A5"/>
              <w:left w:val="single" w:sz="7" w:space="0" w:color="A5A5A5"/>
              <w:bottom w:val="single" w:sz="7" w:space="0" w:color="A5A5A5"/>
              <w:right w:val="single" w:sz="7" w:space="0" w:color="A5A5A5"/>
            </w:tcBorders>
            <w:shd w:val="clear" w:color="auto" w:fill="A5A5A5"/>
            <w:tcMar>
              <w:top w:w="100" w:type="dxa"/>
              <w:left w:w="100" w:type="dxa"/>
              <w:bottom w:w="100" w:type="dxa"/>
              <w:right w:w="100" w:type="dxa"/>
            </w:tcMar>
          </w:tcPr>
          <w:p w14:paraId="7BAF9D4D" w14:textId="77777777" w:rsidR="00694761" w:rsidRPr="00962C1E" w:rsidRDefault="00694761" w:rsidP="00F50AAA">
            <w:pP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Historia de Usuario</w:t>
            </w:r>
          </w:p>
        </w:tc>
      </w:tr>
      <w:tr w:rsidR="00694761" w:rsidRPr="00962C1E" w14:paraId="035201CD" w14:textId="77777777" w:rsidTr="00F50AAA">
        <w:trPr>
          <w:trHeight w:val="25"/>
        </w:trPr>
        <w:tc>
          <w:tcPr>
            <w:tcW w:w="2843"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7F646A29" w14:textId="77777777" w:rsidR="00694761" w:rsidRPr="00962C1E" w:rsidRDefault="00694761" w:rsidP="00F50AAA">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Numero: 4</w:t>
            </w:r>
          </w:p>
        </w:tc>
        <w:tc>
          <w:tcPr>
            <w:tcW w:w="5660"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4A499124" w14:textId="77777777" w:rsidR="00694761" w:rsidRPr="00962C1E" w:rsidRDefault="00694761" w:rsidP="00F50AA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Usuario: </w:t>
            </w:r>
            <w:r w:rsidRPr="00962C1E">
              <w:rPr>
                <w:rFonts w:ascii="Times New Roman" w:eastAsia="Times New Roman" w:hAnsi="Times New Roman" w:cs="Times New Roman"/>
                <w:color w:val="auto"/>
                <w:sz w:val="24"/>
                <w:szCs w:val="24"/>
              </w:rPr>
              <w:t>Administrador</w:t>
            </w:r>
          </w:p>
        </w:tc>
      </w:tr>
      <w:tr w:rsidR="00694761" w:rsidRPr="00962C1E" w14:paraId="4FF90F76" w14:textId="77777777" w:rsidTr="00F50AAA">
        <w:trPr>
          <w:trHeight w:val="25"/>
        </w:trPr>
        <w:tc>
          <w:tcPr>
            <w:tcW w:w="8503" w:type="dxa"/>
            <w:gridSpan w:val="2"/>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7C1BC247" w14:textId="77777777" w:rsidR="00694761" w:rsidRPr="00962C1E" w:rsidRDefault="00694761" w:rsidP="00F50AA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Nombre Historia: </w:t>
            </w:r>
            <w:r w:rsidRPr="00962C1E">
              <w:rPr>
                <w:rFonts w:ascii="Times New Roman" w:eastAsia="Times New Roman" w:hAnsi="Times New Roman" w:cs="Times New Roman"/>
                <w:color w:val="auto"/>
                <w:sz w:val="24"/>
                <w:szCs w:val="24"/>
              </w:rPr>
              <w:t>Eliminar Atractivos Turísticos</w:t>
            </w:r>
          </w:p>
        </w:tc>
      </w:tr>
      <w:tr w:rsidR="00694761" w:rsidRPr="00962C1E" w14:paraId="47130469" w14:textId="77777777" w:rsidTr="00F50AAA">
        <w:trPr>
          <w:trHeight w:val="25"/>
        </w:trPr>
        <w:tc>
          <w:tcPr>
            <w:tcW w:w="8503" w:type="dxa"/>
            <w:gridSpan w:val="2"/>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5822B8A9" w14:textId="77777777" w:rsidR="00694761" w:rsidRPr="00962C1E" w:rsidRDefault="00694761" w:rsidP="00F50AA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Programador Responsable: </w:t>
            </w:r>
            <w:r w:rsidRPr="00962C1E">
              <w:rPr>
                <w:rFonts w:ascii="Times New Roman" w:eastAsia="Times New Roman" w:hAnsi="Times New Roman" w:cs="Times New Roman"/>
                <w:color w:val="auto"/>
                <w:sz w:val="24"/>
                <w:szCs w:val="24"/>
              </w:rPr>
              <w:t>Alexis Cando, Jonathan Oñate</w:t>
            </w:r>
          </w:p>
        </w:tc>
      </w:tr>
      <w:tr w:rsidR="00694761" w:rsidRPr="00962C1E" w14:paraId="11CFC38B" w14:textId="77777777" w:rsidTr="00F50AAA">
        <w:trPr>
          <w:trHeight w:val="25"/>
        </w:trPr>
        <w:tc>
          <w:tcPr>
            <w:tcW w:w="8503" w:type="dxa"/>
            <w:gridSpan w:val="2"/>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3F9D01E4" w14:textId="77777777" w:rsidR="00694761" w:rsidRPr="00962C1E" w:rsidRDefault="00694761" w:rsidP="00F50AAA">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Descripción:</w:t>
            </w:r>
          </w:p>
          <w:p w14:paraId="055E6831" w14:textId="77777777" w:rsidR="00694761" w:rsidRPr="00962C1E" w:rsidRDefault="00694761" w:rsidP="00F50AA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Eliminar los datos de los atractivos turísticos mediante el id correspondiente al registro.</w:t>
            </w:r>
          </w:p>
        </w:tc>
      </w:tr>
      <w:tr w:rsidR="00694761" w:rsidRPr="00962C1E" w14:paraId="5032FD94" w14:textId="77777777" w:rsidTr="00694761">
        <w:trPr>
          <w:trHeight w:val="620"/>
        </w:trPr>
        <w:tc>
          <w:tcPr>
            <w:tcW w:w="8503" w:type="dxa"/>
            <w:gridSpan w:val="2"/>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6A8D779F" w14:textId="77777777" w:rsidR="00694761" w:rsidRPr="00962C1E" w:rsidRDefault="00694761" w:rsidP="00F50AAA">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Observaciones:</w:t>
            </w:r>
          </w:p>
        </w:tc>
      </w:tr>
    </w:tbl>
    <w:p w14:paraId="3497CB32" w14:textId="306D58E1" w:rsidR="00F50AAA" w:rsidRDefault="00331616" w:rsidP="00694761">
      <w:pPr>
        <w:rPr>
          <w:rFonts w:ascii="Times New Roman" w:eastAsia="Times New Roman" w:hAnsi="Times New Roman" w:cs="Times New Roman"/>
          <w:color w:val="auto"/>
          <w:sz w:val="18"/>
          <w:szCs w:val="24"/>
        </w:rPr>
      </w:pPr>
      <w:r>
        <w:rPr>
          <w:rFonts w:ascii="Times New Roman" w:eastAsia="Times New Roman" w:hAnsi="Times New Roman" w:cs="Times New Roman"/>
          <w:b/>
          <w:color w:val="auto"/>
          <w:sz w:val="18"/>
          <w:szCs w:val="24"/>
        </w:rPr>
        <w:t xml:space="preserve">  </w:t>
      </w:r>
      <w:r w:rsidR="00694761" w:rsidRPr="00331616">
        <w:rPr>
          <w:rFonts w:ascii="Times New Roman" w:eastAsia="Times New Roman" w:hAnsi="Times New Roman" w:cs="Times New Roman"/>
          <w:b/>
          <w:color w:val="auto"/>
          <w:sz w:val="18"/>
          <w:szCs w:val="24"/>
        </w:rPr>
        <w:t>Elaborado por:</w:t>
      </w:r>
      <w:r w:rsidR="00694761" w:rsidRPr="00331616">
        <w:rPr>
          <w:rFonts w:ascii="Times New Roman" w:eastAsia="Times New Roman" w:hAnsi="Times New Roman" w:cs="Times New Roman"/>
          <w:color w:val="auto"/>
          <w:sz w:val="18"/>
          <w:szCs w:val="24"/>
        </w:rPr>
        <w:t xml:space="preserve"> Los investigadores</w:t>
      </w:r>
    </w:p>
    <w:p w14:paraId="0D70B12D" w14:textId="77777777" w:rsidR="00694761" w:rsidRDefault="00694761" w:rsidP="00331616">
      <w:pPr>
        <w:rPr>
          <w:rFonts w:ascii="Times New Roman" w:eastAsia="Times New Roman" w:hAnsi="Times New Roman" w:cs="Times New Roman"/>
          <w:color w:val="auto"/>
          <w:sz w:val="24"/>
          <w:szCs w:val="24"/>
        </w:rPr>
      </w:pPr>
      <w:bookmarkStart w:id="259" w:name="_st5luxco0r0n" w:colFirst="0" w:colLast="0"/>
      <w:bookmarkEnd w:id="259"/>
      <w:proofErr w:type="spellStart"/>
      <w:r w:rsidRPr="00962C1E">
        <w:rPr>
          <w:rFonts w:ascii="Times New Roman" w:eastAsia="Times New Roman" w:hAnsi="Times New Roman" w:cs="Times New Roman"/>
          <w:color w:val="auto"/>
          <w:sz w:val="24"/>
          <w:szCs w:val="24"/>
        </w:rPr>
        <w:t>Submódulos</w:t>
      </w:r>
      <w:proofErr w:type="spellEnd"/>
      <w:r w:rsidRPr="00962C1E">
        <w:rPr>
          <w:rFonts w:ascii="Times New Roman" w:eastAsia="Times New Roman" w:hAnsi="Times New Roman" w:cs="Times New Roman"/>
          <w:color w:val="auto"/>
          <w:sz w:val="24"/>
          <w:szCs w:val="24"/>
        </w:rPr>
        <w:t xml:space="preserve"> administración de Fechas importantes</w:t>
      </w:r>
      <w:r w:rsidR="00331616">
        <w:rPr>
          <w:rFonts w:ascii="Times New Roman" w:eastAsia="Times New Roman" w:hAnsi="Times New Roman" w:cs="Times New Roman"/>
          <w:color w:val="auto"/>
          <w:sz w:val="24"/>
          <w:szCs w:val="24"/>
        </w:rPr>
        <w:t>.</w:t>
      </w:r>
    </w:p>
    <w:p w14:paraId="25A5B9BF" w14:textId="44646C51" w:rsidR="004904DF" w:rsidRPr="00962C1E" w:rsidRDefault="004904DF" w:rsidP="00AA7FEA">
      <w:pPr>
        <w:spacing w:line="360" w:lineRule="auto"/>
        <w:jc w:val="both"/>
        <w:rPr>
          <w:rFonts w:ascii="Times New Roman" w:eastAsia="Times New Roman" w:hAnsi="Times New Roman" w:cs="Times New Roman"/>
          <w:i/>
          <w:color w:val="auto"/>
          <w:sz w:val="24"/>
          <w:szCs w:val="24"/>
        </w:rPr>
      </w:pPr>
      <w:r>
        <w:rPr>
          <w:rFonts w:ascii="Times New Roman" w:eastAsia="Times New Roman" w:hAnsi="Times New Roman" w:cs="Times New Roman"/>
          <w:color w:val="auto"/>
          <w:sz w:val="24"/>
          <w:szCs w:val="24"/>
        </w:rPr>
        <w:t>En la Tabla N° 39</w:t>
      </w:r>
      <w:r w:rsidRPr="00962C1E">
        <w:rPr>
          <w:rFonts w:ascii="Times New Roman" w:eastAsia="Times New Roman" w:hAnsi="Times New Roman" w:cs="Times New Roman"/>
          <w:color w:val="auto"/>
          <w:sz w:val="24"/>
          <w:szCs w:val="24"/>
        </w:rPr>
        <w:t xml:space="preserve"> se prese</w:t>
      </w:r>
      <w:r>
        <w:rPr>
          <w:rFonts w:ascii="Times New Roman" w:eastAsia="Times New Roman" w:hAnsi="Times New Roman" w:cs="Times New Roman"/>
          <w:color w:val="auto"/>
          <w:sz w:val="24"/>
          <w:szCs w:val="24"/>
        </w:rPr>
        <w:t>nta la historia de usuario N</w:t>
      </w:r>
      <w:proofErr w:type="gramStart"/>
      <w:r>
        <w:rPr>
          <w:rFonts w:ascii="Times New Roman" w:eastAsia="Times New Roman" w:hAnsi="Times New Roman" w:cs="Times New Roman"/>
          <w:color w:val="auto"/>
          <w:sz w:val="24"/>
          <w:szCs w:val="24"/>
        </w:rPr>
        <w:t>.º</w:t>
      </w:r>
      <w:proofErr w:type="gramEnd"/>
      <w:r>
        <w:rPr>
          <w:rFonts w:ascii="Times New Roman" w:eastAsia="Times New Roman" w:hAnsi="Times New Roman" w:cs="Times New Roman"/>
          <w:color w:val="auto"/>
          <w:sz w:val="24"/>
          <w:szCs w:val="24"/>
        </w:rPr>
        <w:t xml:space="preserve"> 5,</w:t>
      </w:r>
      <w:r w:rsidRPr="00962C1E">
        <w:rPr>
          <w:rFonts w:ascii="Times New Roman" w:eastAsia="Times New Roman" w:hAnsi="Times New Roman" w:cs="Times New Roman"/>
          <w:color w:val="auto"/>
          <w:sz w:val="24"/>
          <w:szCs w:val="24"/>
        </w:rPr>
        <w:t xml:space="preserve"> que corresponde a la historia de Crear Fechas Importantes.</w:t>
      </w:r>
      <w:r w:rsidR="00893333">
        <w:rPr>
          <w:rFonts w:ascii="Times New Roman" w:eastAsia="Times New Roman" w:hAnsi="Times New Roman" w:cs="Times New Roman"/>
          <w:color w:val="auto"/>
          <w:sz w:val="24"/>
          <w:szCs w:val="24"/>
        </w:rPr>
        <w:t xml:space="preserve"> En donde se debe guardar el nombre, el acontecimiento, el mes y el cantón.</w:t>
      </w:r>
    </w:p>
    <w:p w14:paraId="61D39160" w14:textId="0BEFAE09" w:rsidR="00331616" w:rsidRPr="00331616" w:rsidRDefault="004904DF" w:rsidP="00331616">
      <w:pPr>
        <w:pStyle w:val="Epgrafe"/>
        <w:keepNext/>
        <w:spacing w:after="0"/>
        <w:rPr>
          <w:rFonts w:cs="Times New Roman"/>
        </w:rPr>
      </w:pPr>
      <w:r>
        <w:rPr>
          <w:rFonts w:cs="Times New Roman"/>
          <w:b/>
        </w:rPr>
        <w:t xml:space="preserve">  </w:t>
      </w:r>
      <w:bookmarkStart w:id="260" w:name="_Toc504978753"/>
      <w:r w:rsidR="00331616" w:rsidRPr="004904DF">
        <w:rPr>
          <w:rFonts w:cs="Times New Roman"/>
          <w:b/>
        </w:rPr>
        <w:t xml:space="preserve">Tabla </w:t>
      </w:r>
      <w:r w:rsidR="00331616" w:rsidRPr="004904DF">
        <w:rPr>
          <w:rFonts w:cs="Times New Roman"/>
          <w:b/>
        </w:rPr>
        <w:fldChar w:fldCharType="begin"/>
      </w:r>
      <w:r w:rsidR="00331616" w:rsidRPr="004904DF">
        <w:rPr>
          <w:rFonts w:cs="Times New Roman"/>
          <w:b/>
        </w:rPr>
        <w:instrText xml:space="preserve"> SEQ Tabla \* ARABIC </w:instrText>
      </w:r>
      <w:r w:rsidR="00331616" w:rsidRPr="004904DF">
        <w:rPr>
          <w:rFonts w:cs="Times New Roman"/>
          <w:b/>
        </w:rPr>
        <w:fldChar w:fldCharType="separate"/>
      </w:r>
      <w:r w:rsidR="00A46DA0">
        <w:rPr>
          <w:rFonts w:cs="Times New Roman"/>
          <w:b/>
          <w:noProof/>
        </w:rPr>
        <w:t>39</w:t>
      </w:r>
      <w:r w:rsidR="00331616" w:rsidRPr="004904DF">
        <w:rPr>
          <w:rFonts w:cs="Times New Roman"/>
          <w:b/>
        </w:rPr>
        <w:fldChar w:fldCharType="end"/>
      </w:r>
      <w:r w:rsidR="00331616" w:rsidRPr="004904DF">
        <w:rPr>
          <w:rFonts w:cs="Times New Roman"/>
          <w:b/>
        </w:rPr>
        <w:t>.</w:t>
      </w:r>
      <w:r w:rsidR="00331616" w:rsidRPr="00331616">
        <w:rPr>
          <w:rFonts w:cs="Times New Roman"/>
        </w:rPr>
        <w:t xml:space="preserve"> </w:t>
      </w:r>
      <w:r>
        <w:rPr>
          <w:rFonts w:cs="Times New Roman"/>
        </w:rPr>
        <w:t>Historia de Usuario N° 5.</w:t>
      </w:r>
      <w:bookmarkEnd w:id="260"/>
    </w:p>
    <w:tbl>
      <w:tblPr>
        <w:tblW w:w="8503" w:type="dxa"/>
        <w:jc w:val="center"/>
        <w:tblBorders>
          <w:top w:val="nil"/>
          <w:left w:val="nil"/>
          <w:bottom w:val="nil"/>
          <w:right w:val="nil"/>
          <w:insideH w:val="nil"/>
          <w:insideV w:val="nil"/>
        </w:tblBorders>
        <w:tblLayout w:type="fixed"/>
        <w:tblLook w:val="0600" w:firstRow="0" w:lastRow="0" w:firstColumn="0" w:lastColumn="0" w:noHBand="1" w:noVBand="1"/>
      </w:tblPr>
      <w:tblGrid>
        <w:gridCol w:w="2843"/>
        <w:gridCol w:w="5660"/>
      </w:tblGrid>
      <w:tr w:rsidR="00694761" w:rsidRPr="00962C1E" w14:paraId="3409EA82" w14:textId="77777777" w:rsidTr="00F50AAA">
        <w:trPr>
          <w:trHeight w:val="23"/>
          <w:jc w:val="center"/>
        </w:trPr>
        <w:tc>
          <w:tcPr>
            <w:tcW w:w="8503" w:type="dxa"/>
            <w:gridSpan w:val="2"/>
            <w:tcBorders>
              <w:top w:val="single" w:sz="7" w:space="0" w:color="A5A5A5"/>
              <w:left w:val="single" w:sz="7" w:space="0" w:color="A5A5A5"/>
              <w:bottom w:val="single" w:sz="7" w:space="0" w:color="A5A5A5"/>
              <w:right w:val="single" w:sz="7" w:space="0" w:color="A5A5A5"/>
            </w:tcBorders>
            <w:shd w:val="clear" w:color="auto" w:fill="A5A5A5"/>
            <w:tcMar>
              <w:top w:w="100" w:type="dxa"/>
              <w:left w:w="100" w:type="dxa"/>
              <w:bottom w:w="100" w:type="dxa"/>
              <w:right w:w="100" w:type="dxa"/>
            </w:tcMar>
          </w:tcPr>
          <w:p w14:paraId="0C7D0A89" w14:textId="77777777" w:rsidR="00694761" w:rsidRPr="00962C1E" w:rsidRDefault="00694761" w:rsidP="00F50AAA">
            <w:pP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Historia de Usuario</w:t>
            </w:r>
          </w:p>
        </w:tc>
      </w:tr>
      <w:tr w:rsidR="00694761" w:rsidRPr="00962C1E" w14:paraId="25E839DF" w14:textId="77777777" w:rsidTr="00F50AAA">
        <w:trPr>
          <w:trHeight w:val="25"/>
          <w:jc w:val="center"/>
        </w:trPr>
        <w:tc>
          <w:tcPr>
            <w:tcW w:w="2843"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7B7654AA" w14:textId="77777777" w:rsidR="00694761" w:rsidRPr="00962C1E" w:rsidRDefault="004904DF" w:rsidP="00F50AAA">
            <w:pPr>
              <w:spacing w:after="0" w:line="240" w:lineRule="auto"/>
              <w:jc w:val="both"/>
              <w:rPr>
                <w:rFonts w:ascii="Times New Roman" w:eastAsia="Times New Roman" w:hAnsi="Times New Roman" w:cs="Times New Roman"/>
                <w:b/>
                <w:color w:val="auto"/>
                <w:sz w:val="24"/>
                <w:szCs w:val="24"/>
              </w:rPr>
            </w:pPr>
            <w:r>
              <w:rPr>
                <w:rFonts w:ascii="Times New Roman" w:eastAsia="Times New Roman" w:hAnsi="Times New Roman" w:cs="Times New Roman"/>
                <w:b/>
                <w:color w:val="auto"/>
                <w:sz w:val="24"/>
                <w:szCs w:val="24"/>
              </w:rPr>
              <w:t>Numero: 5</w:t>
            </w:r>
          </w:p>
        </w:tc>
        <w:tc>
          <w:tcPr>
            <w:tcW w:w="5660"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059AFCFD" w14:textId="77777777" w:rsidR="00694761" w:rsidRPr="00962C1E" w:rsidRDefault="00694761" w:rsidP="00F50AA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Usuario: </w:t>
            </w:r>
            <w:r w:rsidRPr="00962C1E">
              <w:rPr>
                <w:rFonts w:ascii="Times New Roman" w:eastAsia="Times New Roman" w:hAnsi="Times New Roman" w:cs="Times New Roman"/>
                <w:color w:val="auto"/>
                <w:sz w:val="24"/>
                <w:szCs w:val="24"/>
              </w:rPr>
              <w:t>Administrador</w:t>
            </w:r>
          </w:p>
        </w:tc>
      </w:tr>
      <w:tr w:rsidR="00694761" w:rsidRPr="00962C1E" w14:paraId="140B228E" w14:textId="77777777" w:rsidTr="00F50AAA">
        <w:trPr>
          <w:trHeight w:val="25"/>
          <w:jc w:val="center"/>
        </w:trPr>
        <w:tc>
          <w:tcPr>
            <w:tcW w:w="8503" w:type="dxa"/>
            <w:gridSpan w:val="2"/>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5900F02F" w14:textId="77777777" w:rsidR="00694761" w:rsidRPr="00962C1E" w:rsidRDefault="00694761" w:rsidP="00F50AA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Nombre Historia: </w:t>
            </w:r>
            <w:r w:rsidRPr="00962C1E">
              <w:rPr>
                <w:rFonts w:ascii="Times New Roman" w:eastAsia="Times New Roman" w:hAnsi="Times New Roman" w:cs="Times New Roman"/>
                <w:color w:val="auto"/>
                <w:sz w:val="24"/>
                <w:szCs w:val="24"/>
              </w:rPr>
              <w:t>Registrar Fechas Importantes</w:t>
            </w:r>
          </w:p>
        </w:tc>
      </w:tr>
      <w:tr w:rsidR="00694761" w:rsidRPr="00962C1E" w14:paraId="535A0B12" w14:textId="77777777" w:rsidTr="00F50AAA">
        <w:trPr>
          <w:trHeight w:val="25"/>
          <w:jc w:val="center"/>
        </w:trPr>
        <w:tc>
          <w:tcPr>
            <w:tcW w:w="8503" w:type="dxa"/>
            <w:gridSpan w:val="2"/>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24B87480" w14:textId="77777777" w:rsidR="00694761" w:rsidRPr="00962C1E" w:rsidRDefault="00694761" w:rsidP="00F50AA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Programador Responsable: </w:t>
            </w:r>
            <w:r w:rsidRPr="00962C1E">
              <w:rPr>
                <w:rFonts w:ascii="Times New Roman" w:eastAsia="Times New Roman" w:hAnsi="Times New Roman" w:cs="Times New Roman"/>
                <w:color w:val="auto"/>
                <w:sz w:val="24"/>
                <w:szCs w:val="24"/>
              </w:rPr>
              <w:t>Alexis Cando, Jonathan Oñate</w:t>
            </w:r>
          </w:p>
        </w:tc>
      </w:tr>
      <w:tr w:rsidR="00694761" w:rsidRPr="00962C1E" w14:paraId="5433FAE4" w14:textId="77777777" w:rsidTr="00F50AAA">
        <w:trPr>
          <w:trHeight w:val="657"/>
          <w:jc w:val="center"/>
        </w:trPr>
        <w:tc>
          <w:tcPr>
            <w:tcW w:w="8503" w:type="dxa"/>
            <w:gridSpan w:val="2"/>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406790B3" w14:textId="77777777" w:rsidR="00694761" w:rsidRPr="00962C1E" w:rsidRDefault="00694761" w:rsidP="00F50AAA">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Descripción:</w:t>
            </w:r>
          </w:p>
          <w:p w14:paraId="6026F0BA" w14:textId="77777777" w:rsidR="00694761" w:rsidRPr="00962C1E" w:rsidRDefault="00694761" w:rsidP="00F50AAA">
            <w:pPr>
              <w:spacing w:after="0" w:line="240" w:lineRule="auto"/>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Registrar los datos de Fechas Importantes (Nombre de Lugar, Acontecimiento, Fecha, Cantón) con todas las validaciones correspondientes.</w:t>
            </w:r>
          </w:p>
          <w:p w14:paraId="50EDF745" w14:textId="77777777" w:rsidR="00694761" w:rsidRPr="00962C1E" w:rsidRDefault="00694761" w:rsidP="00F50AAA">
            <w:pPr>
              <w:spacing w:after="0" w:line="240" w:lineRule="auto"/>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 No se guardará si no tiene asignado un cantón.</w:t>
            </w:r>
          </w:p>
        </w:tc>
      </w:tr>
      <w:tr w:rsidR="00694761" w:rsidRPr="00962C1E" w14:paraId="78DDC829" w14:textId="77777777" w:rsidTr="00F50AAA">
        <w:trPr>
          <w:trHeight w:val="25"/>
          <w:jc w:val="center"/>
        </w:trPr>
        <w:tc>
          <w:tcPr>
            <w:tcW w:w="8503" w:type="dxa"/>
            <w:gridSpan w:val="2"/>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692CDB16" w14:textId="77777777" w:rsidR="00694761" w:rsidRPr="00962C1E" w:rsidRDefault="00694761" w:rsidP="00F50AAA">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Observaciones:</w:t>
            </w:r>
          </w:p>
        </w:tc>
      </w:tr>
    </w:tbl>
    <w:p w14:paraId="6F54BFAF" w14:textId="77777777" w:rsidR="00694761" w:rsidRDefault="004904DF" w:rsidP="004904DF">
      <w:pPr>
        <w:spacing w:after="0"/>
        <w:rPr>
          <w:rFonts w:ascii="Times New Roman" w:eastAsia="Times New Roman" w:hAnsi="Times New Roman" w:cs="Times New Roman"/>
          <w:color w:val="auto"/>
          <w:sz w:val="24"/>
          <w:szCs w:val="24"/>
        </w:rPr>
      </w:pPr>
      <w:r>
        <w:rPr>
          <w:rFonts w:ascii="Times New Roman" w:eastAsia="Times New Roman" w:hAnsi="Times New Roman" w:cs="Times New Roman"/>
          <w:b/>
          <w:color w:val="auto"/>
          <w:sz w:val="18"/>
          <w:szCs w:val="24"/>
        </w:rPr>
        <w:t xml:space="preserve">  </w:t>
      </w:r>
      <w:r w:rsidR="00694761" w:rsidRPr="004904DF">
        <w:rPr>
          <w:rFonts w:ascii="Times New Roman" w:eastAsia="Times New Roman" w:hAnsi="Times New Roman" w:cs="Times New Roman"/>
          <w:b/>
          <w:color w:val="auto"/>
          <w:sz w:val="18"/>
          <w:szCs w:val="24"/>
        </w:rPr>
        <w:t>Elaborado por:</w:t>
      </w:r>
      <w:r w:rsidR="00694761" w:rsidRPr="004904DF">
        <w:rPr>
          <w:rFonts w:ascii="Times New Roman" w:eastAsia="Times New Roman" w:hAnsi="Times New Roman" w:cs="Times New Roman"/>
          <w:color w:val="auto"/>
          <w:sz w:val="18"/>
          <w:szCs w:val="24"/>
        </w:rPr>
        <w:t xml:space="preserve"> Los investigadores</w:t>
      </w:r>
    </w:p>
    <w:p w14:paraId="214A80E8" w14:textId="77777777" w:rsidR="004904DF" w:rsidRDefault="004904DF" w:rsidP="004904DF">
      <w:pPr>
        <w:spacing w:after="0"/>
        <w:rPr>
          <w:rFonts w:ascii="Times New Roman" w:eastAsia="Times New Roman" w:hAnsi="Times New Roman" w:cs="Times New Roman"/>
          <w:color w:val="auto"/>
          <w:sz w:val="24"/>
          <w:szCs w:val="24"/>
        </w:rPr>
      </w:pPr>
    </w:p>
    <w:p w14:paraId="42400026" w14:textId="56BF7CB7" w:rsidR="004904DF" w:rsidRDefault="004904DF" w:rsidP="004904DF">
      <w:pPr>
        <w:spacing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En la Tabla N° 40 </w:t>
      </w:r>
      <w:r w:rsidRPr="00962C1E">
        <w:rPr>
          <w:rFonts w:ascii="Times New Roman" w:eastAsia="Times New Roman" w:hAnsi="Times New Roman" w:cs="Times New Roman"/>
          <w:color w:val="auto"/>
          <w:sz w:val="24"/>
          <w:szCs w:val="24"/>
        </w:rPr>
        <w:t>se presenta la histor</w:t>
      </w:r>
      <w:r>
        <w:rPr>
          <w:rFonts w:ascii="Times New Roman" w:eastAsia="Times New Roman" w:hAnsi="Times New Roman" w:cs="Times New Roman"/>
          <w:color w:val="auto"/>
          <w:sz w:val="24"/>
          <w:szCs w:val="24"/>
        </w:rPr>
        <w:t>ia de usuario N</w:t>
      </w:r>
      <w:proofErr w:type="gramStart"/>
      <w:r>
        <w:rPr>
          <w:rFonts w:ascii="Times New Roman" w:eastAsia="Times New Roman" w:hAnsi="Times New Roman" w:cs="Times New Roman"/>
          <w:color w:val="auto"/>
          <w:sz w:val="24"/>
          <w:szCs w:val="24"/>
        </w:rPr>
        <w:t>.º</w:t>
      </w:r>
      <w:proofErr w:type="gramEnd"/>
      <w:r>
        <w:rPr>
          <w:rFonts w:ascii="Times New Roman" w:eastAsia="Times New Roman" w:hAnsi="Times New Roman" w:cs="Times New Roman"/>
          <w:color w:val="auto"/>
          <w:sz w:val="24"/>
          <w:szCs w:val="24"/>
        </w:rPr>
        <w:t xml:space="preserve"> 6</w:t>
      </w:r>
      <w:r w:rsidRPr="00962C1E">
        <w:rPr>
          <w:rFonts w:ascii="Times New Roman" w:eastAsia="Times New Roman" w:hAnsi="Times New Roman" w:cs="Times New Roman"/>
          <w:color w:val="auto"/>
          <w:sz w:val="24"/>
          <w:szCs w:val="24"/>
        </w:rPr>
        <w:t>, que corresponde a la historia de Actualizar Fechas Importantes.</w:t>
      </w:r>
      <w:r w:rsidR="0069660A">
        <w:rPr>
          <w:rFonts w:ascii="Times New Roman" w:eastAsia="Times New Roman" w:hAnsi="Times New Roman" w:cs="Times New Roman"/>
          <w:color w:val="auto"/>
          <w:sz w:val="24"/>
          <w:szCs w:val="24"/>
        </w:rPr>
        <w:t xml:space="preserve"> En donde se debe guardar el nombre, el acontecimiento, el mes y el cantón.</w:t>
      </w:r>
    </w:p>
    <w:p w14:paraId="021A46A2" w14:textId="77777777" w:rsidR="00AA7FEA" w:rsidRPr="00962C1E" w:rsidRDefault="00AA7FEA" w:rsidP="004904DF">
      <w:pPr>
        <w:spacing w:line="360" w:lineRule="auto"/>
        <w:jc w:val="both"/>
        <w:rPr>
          <w:rFonts w:ascii="Times New Roman" w:eastAsia="Times New Roman" w:hAnsi="Times New Roman" w:cs="Times New Roman"/>
          <w:color w:val="auto"/>
          <w:sz w:val="24"/>
          <w:szCs w:val="24"/>
        </w:rPr>
      </w:pPr>
    </w:p>
    <w:p w14:paraId="2C5290AA" w14:textId="77777777" w:rsidR="004904DF" w:rsidRPr="00962C1E" w:rsidRDefault="004904DF" w:rsidP="004904DF">
      <w:pPr>
        <w:spacing w:after="0"/>
        <w:rPr>
          <w:rFonts w:ascii="Times New Roman" w:eastAsia="Times New Roman" w:hAnsi="Times New Roman" w:cs="Times New Roman"/>
          <w:i/>
          <w:color w:val="auto"/>
          <w:sz w:val="24"/>
          <w:szCs w:val="24"/>
        </w:rPr>
      </w:pPr>
    </w:p>
    <w:p w14:paraId="7684A1F2" w14:textId="50FABAD7" w:rsidR="004904DF" w:rsidRPr="004904DF" w:rsidRDefault="004904DF" w:rsidP="004904DF">
      <w:pPr>
        <w:pStyle w:val="Epgrafe"/>
        <w:keepNext/>
        <w:spacing w:after="0"/>
        <w:rPr>
          <w:rFonts w:cs="Times New Roman"/>
        </w:rPr>
      </w:pPr>
      <w:bookmarkStart w:id="261" w:name="_Toc504978754"/>
      <w:r w:rsidRPr="004904DF">
        <w:rPr>
          <w:rFonts w:cs="Times New Roman"/>
          <w:b/>
        </w:rPr>
        <w:lastRenderedPageBreak/>
        <w:t xml:space="preserve">Tabla </w:t>
      </w:r>
      <w:r w:rsidRPr="004904DF">
        <w:rPr>
          <w:rFonts w:cs="Times New Roman"/>
          <w:b/>
        </w:rPr>
        <w:fldChar w:fldCharType="begin"/>
      </w:r>
      <w:r w:rsidRPr="004904DF">
        <w:rPr>
          <w:rFonts w:cs="Times New Roman"/>
          <w:b/>
        </w:rPr>
        <w:instrText xml:space="preserve"> SEQ Tabla \* ARABIC </w:instrText>
      </w:r>
      <w:r w:rsidRPr="004904DF">
        <w:rPr>
          <w:rFonts w:cs="Times New Roman"/>
          <w:b/>
        </w:rPr>
        <w:fldChar w:fldCharType="separate"/>
      </w:r>
      <w:r w:rsidR="00A46DA0">
        <w:rPr>
          <w:rFonts w:cs="Times New Roman"/>
          <w:b/>
          <w:noProof/>
        </w:rPr>
        <w:t>40</w:t>
      </w:r>
      <w:r w:rsidRPr="004904DF">
        <w:rPr>
          <w:rFonts w:cs="Times New Roman"/>
          <w:b/>
        </w:rPr>
        <w:fldChar w:fldCharType="end"/>
      </w:r>
      <w:r w:rsidRPr="004904DF">
        <w:rPr>
          <w:rFonts w:cs="Times New Roman"/>
          <w:b/>
        </w:rPr>
        <w:t>.</w:t>
      </w:r>
      <w:r w:rsidRPr="004904DF">
        <w:rPr>
          <w:rFonts w:cs="Times New Roman"/>
        </w:rPr>
        <w:t xml:space="preserve"> Historia de Usuario N° 6.</w:t>
      </w:r>
      <w:bookmarkEnd w:id="261"/>
    </w:p>
    <w:tbl>
      <w:tblPr>
        <w:tblW w:w="8503"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843"/>
        <w:gridCol w:w="5660"/>
      </w:tblGrid>
      <w:tr w:rsidR="00694761" w:rsidRPr="00962C1E" w14:paraId="62DADB68" w14:textId="77777777" w:rsidTr="00F50AAA">
        <w:trPr>
          <w:trHeight w:val="23"/>
        </w:trPr>
        <w:tc>
          <w:tcPr>
            <w:tcW w:w="8503" w:type="dxa"/>
            <w:gridSpan w:val="2"/>
            <w:tcBorders>
              <w:top w:val="single" w:sz="7" w:space="0" w:color="A5A5A5"/>
              <w:left w:val="single" w:sz="7" w:space="0" w:color="A5A5A5"/>
              <w:bottom w:val="single" w:sz="7" w:space="0" w:color="A5A5A5"/>
              <w:right w:val="single" w:sz="7" w:space="0" w:color="A5A5A5"/>
            </w:tcBorders>
            <w:shd w:val="clear" w:color="auto" w:fill="A5A5A5"/>
            <w:tcMar>
              <w:top w:w="100" w:type="dxa"/>
              <w:left w:w="100" w:type="dxa"/>
              <w:bottom w:w="100" w:type="dxa"/>
              <w:right w:w="100" w:type="dxa"/>
            </w:tcMar>
          </w:tcPr>
          <w:p w14:paraId="5945B919" w14:textId="77777777" w:rsidR="00694761" w:rsidRPr="00962C1E" w:rsidRDefault="00694761" w:rsidP="00F50AAA">
            <w:pP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Historia de Usuario</w:t>
            </w:r>
          </w:p>
        </w:tc>
      </w:tr>
      <w:tr w:rsidR="00694761" w:rsidRPr="00962C1E" w14:paraId="508005B5" w14:textId="77777777" w:rsidTr="00F50AAA">
        <w:trPr>
          <w:trHeight w:val="25"/>
        </w:trPr>
        <w:tc>
          <w:tcPr>
            <w:tcW w:w="2843"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01201122" w14:textId="77777777" w:rsidR="00694761" w:rsidRPr="00962C1E" w:rsidRDefault="00694761" w:rsidP="00F50AAA">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Nú</w:t>
            </w:r>
            <w:r w:rsidR="004904DF">
              <w:rPr>
                <w:rFonts w:ascii="Times New Roman" w:eastAsia="Times New Roman" w:hAnsi="Times New Roman" w:cs="Times New Roman"/>
                <w:b/>
                <w:color w:val="auto"/>
                <w:sz w:val="24"/>
                <w:szCs w:val="24"/>
              </w:rPr>
              <w:t>mero: 6</w:t>
            </w:r>
          </w:p>
        </w:tc>
        <w:tc>
          <w:tcPr>
            <w:tcW w:w="5660"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463DEB7D" w14:textId="77777777" w:rsidR="00694761" w:rsidRPr="00962C1E" w:rsidRDefault="00694761" w:rsidP="00F50AA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Usuario: </w:t>
            </w:r>
            <w:r w:rsidRPr="00962C1E">
              <w:rPr>
                <w:rFonts w:ascii="Times New Roman" w:eastAsia="Times New Roman" w:hAnsi="Times New Roman" w:cs="Times New Roman"/>
                <w:color w:val="auto"/>
                <w:sz w:val="24"/>
                <w:szCs w:val="24"/>
              </w:rPr>
              <w:t>Administrador</w:t>
            </w:r>
          </w:p>
        </w:tc>
      </w:tr>
      <w:tr w:rsidR="00694761" w:rsidRPr="00962C1E" w14:paraId="5D2CBFDC" w14:textId="77777777" w:rsidTr="00F50AAA">
        <w:trPr>
          <w:trHeight w:val="25"/>
        </w:trPr>
        <w:tc>
          <w:tcPr>
            <w:tcW w:w="8503" w:type="dxa"/>
            <w:gridSpan w:val="2"/>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5A67DA40" w14:textId="77777777" w:rsidR="00694761" w:rsidRPr="00962C1E" w:rsidRDefault="00694761" w:rsidP="00F50AA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Nombre Historia: </w:t>
            </w:r>
            <w:r w:rsidRPr="00962C1E">
              <w:rPr>
                <w:rFonts w:ascii="Times New Roman" w:eastAsia="Times New Roman" w:hAnsi="Times New Roman" w:cs="Times New Roman"/>
                <w:color w:val="auto"/>
                <w:sz w:val="24"/>
                <w:szCs w:val="24"/>
              </w:rPr>
              <w:t>Actualizar Fechas Importantes</w:t>
            </w:r>
          </w:p>
        </w:tc>
      </w:tr>
      <w:tr w:rsidR="00694761" w:rsidRPr="00962C1E" w14:paraId="3B5CC075" w14:textId="77777777" w:rsidTr="00F50AAA">
        <w:trPr>
          <w:trHeight w:val="25"/>
        </w:trPr>
        <w:tc>
          <w:tcPr>
            <w:tcW w:w="8503" w:type="dxa"/>
            <w:gridSpan w:val="2"/>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053773A9" w14:textId="77777777" w:rsidR="00694761" w:rsidRPr="00962C1E" w:rsidRDefault="00694761" w:rsidP="00F50AA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Programador Responsable: </w:t>
            </w:r>
            <w:r w:rsidRPr="00962C1E">
              <w:rPr>
                <w:rFonts w:ascii="Times New Roman" w:eastAsia="Times New Roman" w:hAnsi="Times New Roman" w:cs="Times New Roman"/>
                <w:color w:val="auto"/>
                <w:sz w:val="24"/>
                <w:szCs w:val="24"/>
              </w:rPr>
              <w:t>Alexis Cando, Jonathan Oñate</w:t>
            </w:r>
          </w:p>
        </w:tc>
      </w:tr>
      <w:tr w:rsidR="00694761" w:rsidRPr="00962C1E" w14:paraId="5EDC4372" w14:textId="77777777" w:rsidTr="00F50AAA">
        <w:trPr>
          <w:trHeight w:val="441"/>
        </w:trPr>
        <w:tc>
          <w:tcPr>
            <w:tcW w:w="8503" w:type="dxa"/>
            <w:gridSpan w:val="2"/>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70502CD5" w14:textId="77777777" w:rsidR="00694761" w:rsidRPr="00962C1E" w:rsidRDefault="00694761" w:rsidP="00F50AAA">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Descripción:</w:t>
            </w:r>
          </w:p>
          <w:p w14:paraId="4ED4C989" w14:textId="77777777" w:rsidR="00694761" w:rsidRPr="00962C1E" w:rsidRDefault="00694761" w:rsidP="00F50AA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Actualizar los datos de las Fechas Importantes Nombre de Lugar, Acontecimiento, Fecha, Cantón) con todas las validaciones correspondientes.</w:t>
            </w:r>
          </w:p>
          <w:p w14:paraId="544464CF" w14:textId="77777777" w:rsidR="00694761" w:rsidRPr="00962C1E" w:rsidRDefault="00694761" w:rsidP="00F50AA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 No se guardará si no tiene asignado un cantón.</w:t>
            </w:r>
          </w:p>
        </w:tc>
      </w:tr>
      <w:tr w:rsidR="00694761" w:rsidRPr="00962C1E" w14:paraId="7F1997C7" w14:textId="77777777" w:rsidTr="00F50AAA">
        <w:trPr>
          <w:trHeight w:val="25"/>
        </w:trPr>
        <w:tc>
          <w:tcPr>
            <w:tcW w:w="8503" w:type="dxa"/>
            <w:gridSpan w:val="2"/>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43145BFC" w14:textId="77777777" w:rsidR="00694761" w:rsidRPr="00962C1E" w:rsidRDefault="00694761" w:rsidP="00F50AAA">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Observaciones:</w:t>
            </w:r>
          </w:p>
        </w:tc>
      </w:tr>
    </w:tbl>
    <w:p w14:paraId="13E0A734" w14:textId="70723F6A" w:rsidR="00694761" w:rsidRDefault="004904DF" w:rsidP="00694761">
      <w:pPr>
        <w:rPr>
          <w:rFonts w:ascii="Times New Roman" w:eastAsia="Times New Roman" w:hAnsi="Times New Roman" w:cs="Times New Roman"/>
          <w:color w:val="auto"/>
          <w:sz w:val="18"/>
          <w:szCs w:val="24"/>
        </w:rPr>
      </w:pPr>
      <w:r>
        <w:rPr>
          <w:rFonts w:ascii="Times New Roman" w:eastAsia="Times New Roman" w:hAnsi="Times New Roman" w:cs="Times New Roman"/>
          <w:b/>
          <w:color w:val="auto"/>
          <w:sz w:val="18"/>
          <w:szCs w:val="24"/>
        </w:rPr>
        <w:t xml:space="preserve">  </w:t>
      </w:r>
      <w:r w:rsidR="00694761" w:rsidRPr="004904DF">
        <w:rPr>
          <w:rFonts w:ascii="Times New Roman" w:eastAsia="Times New Roman" w:hAnsi="Times New Roman" w:cs="Times New Roman"/>
          <w:b/>
          <w:color w:val="auto"/>
          <w:sz w:val="18"/>
          <w:szCs w:val="24"/>
        </w:rPr>
        <w:t>Elaborado por:</w:t>
      </w:r>
      <w:r w:rsidR="00694761" w:rsidRPr="004904DF">
        <w:rPr>
          <w:rFonts w:ascii="Times New Roman" w:eastAsia="Times New Roman" w:hAnsi="Times New Roman" w:cs="Times New Roman"/>
          <w:color w:val="auto"/>
          <w:sz w:val="18"/>
          <w:szCs w:val="24"/>
        </w:rPr>
        <w:t xml:space="preserve"> Los investigadores</w:t>
      </w:r>
    </w:p>
    <w:p w14:paraId="6EE8F215" w14:textId="77777777" w:rsidR="0069660A" w:rsidRDefault="0069660A" w:rsidP="004904DF">
      <w:pPr>
        <w:spacing w:line="360" w:lineRule="auto"/>
        <w:jc w:val="both"/>
        <w:rPr>
          <w:rFonts w:ascii="Times New Roman" w:eastAsia="Times New Roman" w:hAnsi="Times New Roman" w:cs="Times New Roman"/>
          <w:color w:val="auto"/>
          <w:sz w:val="24"/>
          <w:szCs w:val="24"/>
        </w:rPr>
      </w:pPr>
    </w:p>
    <w:p w14:paraId="2C7B3DC0" w14:textId="5C9CC3B9" w:rsidR="004904DF" w:rsidRPr="00962C1E" w:rsidRDefault="004904DF" w:rsidP="004904DF">
      <w:pPr>
        <w:spacing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En la Tabla N° 41 </w:t>
      </w:r>
      <w:r w:rsidRPr="00962C1E">
        <w:rPr>
          <w:rFonts w:ascii="Times New Roman" w:eastAsia="Times New Roman" w:hAnsi="Times New Roman" w:cs="Times New Roman"/>
          <w:color w:val="auto"/>
          <w:sz w:val="24"/>
          <w:szCs w:val="24"/>
        </w:rPr>
        <w:t>se prese</w:t>
      </w:r>
      <w:r>
        <w:rPr>
          <w:rFonts w:ascii="Times New Roman" w:eastAsia="Times New Roman" w:hAnsi="Times New Roman" w:cs="Times New Roman"/>
          <w:color w:val="auto"/>
          <w:sz w:val="24"/>
          <w:szCs w:val="24"/>
        </w:rPr>
        <w:t>nta la historia de usuario N</w:t>
      </w:r>
      <w:proofErr w:type="gramStart"/>
      <w:r>
        <w:rPr>
          <w:rFonts w:ascii="Times New Roman" w:eastAsia="Times New Roman" w:hAnsi="Times New Roman" w:cs="Times New Roman"/>
          <w:color w:val="auto"/>
          <w:sz w:val="24"/>
          <w:szCs w:val="24"/>
        </w:rPr>
        <w:t>.º</w:t>
      </w:r>
      <w:proofErr w:type="gramEnd"/>
      <w:r>
        <w:rPr>
          <w:rFonts w:ascii="Times New Roman" w:eastAsia="Times New Roman" w:hAnsi="Times New Roman" w:cs="Times New Roman"/>
          <w:color w:val="auto"/>
          <w:sz w:val="24"/>
          <w:szCs w:val="24"/>
        </w:rPr>
        <w:t xml:space="preserve"> 7</w:t>
      </w:r>
      <w:r w:rsidRPr="00962C1E">
        <w:rPr>
          <w:rFonts w:ascii="Times New Roman" w:eastAsia="Times New Roman" w:hAnsi="Times New Roman" w:cs="Times New Roman"/>
          <w:color w:val="auto"/>
          <w:sz w:val="24"/>
          <w:szCs w:val="24"/>
        </w:rPr>
        <w:t>, que corresponde a la historia de Listar Fechas Importantes.</w:t>
      </w:r>
      <w:r w:rsidR="0069660A">
        <w:rPr>
          <w:rFonts w:ascii="Times New Roman" w:eastAsia="Times New Roman" w:hAnsi="Times New Roman" w:cs="Times New Roman"/>
          <w:color w:val="auto"/>
          <w:sz w:val="24"/>
          <w:szCs w:val="24"/>
        </w:rPr>
        <w:t xml:space="preserve"> Se </w:t>
      </w:r>
      <w:r w:rsidR="00840F4D">
        <w:rPr>
          <w:rFonts w:ascii="Times New Roman" w:eastAsia="Times New Roman" w:hAnsi="Times New Roman" w:cs="Times New Roman"/>
          <w:color w:val="auto"/>
          <w:sz w:val="24"/>
          <w:szCs w:val="24"/>
        </w:rPr>
        <w:t>puede</w:t>
      </w:r>
      <w:r w:rsidR="0069660A">
        <w:rPr>
          <w:rFonts w:ascii="Times New Roman" w:eastAsia="Times New Roman" w:hAnsi="Times New Roman" w:cs="Times New Roman"/>
          <w:color w:val="auto"/>
          <w:sz w:val="24"/>
          <w:szCs w:val="24"/>
        </w:rPr>
        <w:t xml:space="preserve"> visualizar los datos que ya se encuentran almacenados en la base de datos.</w:t>
      </w:r>
    </w:p>
    <w:p w14:paraId="0EFCA9A6" w14:textId="77777777" w:rsidR="004904DF" w:rsidRDefault="004904DF" w:rsidP="004904DF">
      <w:pPr>
        <w:pStyle w:val="Epgrafe"/>
        <w:keepNext/>
        <w:spacing w:after="0"/>
        <w:rPr>
          <w:rFonts w:cs="Times New Roman"/>
          <w:b/>
        </w:rPr>
      </w:pPr>
    </w:p>
    <w:p w14:paraId="0E04EFF1" w14:textId="371CFA89" w:rsidR="004904DF" w:rsidRPr="004904DF" w:rsidRDefault="004904DF" w:rsidP="004904DF">
      <w:pPr>
        <w:pStyle w:val="Epgrafe"/>
        <w:keepNext/>
        <w:spacing w:after="0"/>
        <w:rPr>
          <w:rFonts w:cs="Times New Roman"/>
        </w:rPr>
      </w:pPr>
      <w:r>
        <w:rPr>
          <w:rFonts w:cs="Times New Roman"/>
          <w:b/>
        </w:rPr>
        <w:t xml:space="preserve">  </w:t>
      </w:r>
      <w:bookmarkStart w:id="262" w:name="_Toc504978755"/>
      <w:r w:rsidRPr="004904DF">
        <w:rPr>
          <w:rFonts w:cs="Times New Roman"/>
          <w:b/>
        </w:rPr>
        <w:t xml:space="preserve">Tabla </w:t>
      </w:r>
      <w:r w:rsidRPr="004904DF">
        <w:rPr>
          <w:rFonts w:cs="Times New Roman"/>
          <w:b/>
        </w:rPr>
        <w:fldChar w:fldCharType="begin"/>
      </w:r>
      <w:r w:rsidRPr="004904DF">
        <w:rPr>
          <w:rFonts w:cs="Times New Roman"/>
          <w:b/>
        </w:rPr>
        <w:instrText xml:space="preserve"> SEQ Tabla \* ARABIC </w:instrText>
      </w:r>
      <w:r w:rsidRPr="004904DF">
        <w:rPr>
          <w:rFonts w:cs="Times New Roman"/>
          <w:b/>
        </w:rPr>
        <w:fldChar w:fldCharType="separate"/>
      </w:r>
      <w:r w:rsidR="00A46DA0">
        <w:rPr>
          <w:rFonts w:cs="Times New Roman"/>
          <w:b/>
          <w:noProof/>
        </w:rPr>
        <w:t>41</w:t>
      </w:r>
      <w:r w:rsidRPr="004904DF">
        <w:rPr>
          <w:rFonts w:cs="Times New Roman"/>
          <w:b/>
        </w:rPr>
        <w:fldChar w:fldCharType="end"/>
      </w:r>
      <w:r w:rsidRPr="004904DF">
        <w:rPr>
          <w:rFonts w:cs="Times New Roman"/>
          <w:b/>
        </w:rPr>
        <w:t>.</w:t>
      </w:r>
      <w:r w:rsidRPr="004904DF">
        <w:rPr>
          <w:rFonts w:cs="Times New Roman"/>
        </w:rPr>
        <w:t xml:space="preserve"> Historia de Usuario N° 7.</w:t>
      </w:r>
      <w:bookmarkEnd w:id="262"/>
    </w:p>
    <w:tbl>
      <w:tblPr>
        <w:tblW w:w="8503"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843"/>
        <w:gridCol w:w="5660"/>
      </w:tblGrid>
      <w:tr w:rsidR="00694761" w:rsidRPr="00962C1E" w14:paraId="342ABACF" w14:textId="77777777" w:rsidTr="00F50AAA">
        <w:trPr>
          <w:trHeight w:val="23"/>
        </w:trPr>
        <w:tc>
          <w:tcPr>
            <w:tcW w:w="8503" w:type="dxa"/>
            <w:gridSpan w:val="2"/>
            <w:tcBorders>
              <w:top w:val="single" w:sz="7" w:space="0" w:color="A5A5A5"/>
              <w:left w:val="single" w:sz="7" w:space="0" w:color="A5A5A5"/>
              <w:bottom w:val="single" w:sz="7" w:space="0" w:color="A5A5A5"/>
              <w:right w:val="single" w:sz="7" w:space="0" w:color="A5A5A5"/>
            </w:tcBorders>
            <w:shd w:val="clear" w:color="auto" w:fill="A5A5A5"/>
            <w:tcMar>
              <w:top w:w="100" w:type="dxa"/>
              <w:left w:w="100" w:type="dxa"/>
              <w:bottom w:w="100" w:type="dxa"/>
              <w:right w:w="100" w:type="dxa"/>
            </w:tcMar>
          </w:tcPr>
          <w:p w14:paraId="6E75B196" w14:textId="77777777" w:rsidR="00694761" w:rsidRPr="00962C1E" w:rsidRDefault="00694761" w:rsidP="00F50AAA">
            <w:pP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Historia de Usuario</w:t>
            </w:r>
          </w:p>
        </w:tc>
      </w:tr>
      <w:tr w:rsidR="00694761" w:rsidRPr="00962C1E" w14:paraId="6DBCB917" w14:textId="77777777" w:rsidTr="00F50AAA">
        <w:trPr>
          <w:trHeight w:val="25"/>
        </w:trPr>
        <w:tc>
          <w:tcPr>
            <w:tcW w:w="2843"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664D5FA7" w14:textId="77777777" w:rsidR="00694761" w:rsidRPr="00962C1E" w:rsidRDefault="004904DF" w:rsidP="00F50AAA">
            <w:pPr>
              <w:spacing w:after="0" w:line="240" w:lineRule="auto"/>
              <w:jc w:val="both"/>
              <w:rPr>
                <w:rFonts w:ascii="Times New Roman" w:eastAsia="Times New Roman" w:hAnsi="Times New Roman" w:cs="Times New Roman"/>
                <w:b/>
                <w:color w:val="auto"/>
                <w:sz w:val="24"/>
                <w:szCs w:val="24"/>
              </w:rPr>
            </w:pPr>
            <w:r>
              <w:rPr>
                <w:rFonts w:ascii="Times New Roman" w:eastAsia="Times New Roman" w:hAnsi="Times New Roman" w:cs="Times New Roman"/>
                <w:b/>
                <w:color w:val="auto"/>
                <w:sz w:val="24"/>
                <w:szCs w:val="24"/>
              </w:rPr>
              <w:t>Número: 7</w:t>
            </w:r>
          </w:p>
        </w:tc>
        <w:tc>
          <w:tcPr>
            <w:tcW w:w="5660"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415B7C4F" w14:textId="77777777" w:rsidR="00694761" w:rsidRPr="00962C1E" w:rsidRDefault="00694761" w:rsidP="00F50AA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Usuario: </w:t>
            </w:r>
            <w:r w:rsidRPr="00962C1E">
              <w:rPr>
                <w:rFonts w:ascii="Times New Roman" w:eastAsia="Times New Roman" w:hAnsi="Times New Roman" w:cs="Times New Roman"/>
                <w:color w:val="auto"/>
                <w:sz w:val="24"/>
                <w:szCs w:val="24"/>
              </w:rPr>
              <w:t>Administrador</w:t>
            </w:r>
          </w:p>
        </w:tc>
      </w:tr>
      <w:tr w:rsidR="00694761" w:rsidRPr="00962C1E" w14:paraId="62857041" w14:textId="77777777" w:rsidTr="00F50AAA">
        <w:trPr>
          <w:trHeight w:val="25"/>
        </w:trPr>
        <w:tc>
          <w:tcPr>
            <w:tcW w:w="8503" w:type="dxa"/>
            <w:gridSpan w:val="2"/>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7C1591C0" w14:textId="77777777" w:rsidR="00694761" w:rsidRPr="00962C1E" w:rsidRDefault="00694761" w:rsidP="00F50AA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Nombre Historia: </w:t>
            </w:r>
            <w:r w:rsidRPr="00962C1E">
              <w:rPr>
                <w:rFonts w:ascii="Times New Roman" w:eastAsia="Times New Roman" w:hAnsi="Times New Roman" w:cs="Times New Roman"/>
                <w:color w:val="auto"/>
                <w:sz w:val="24"/>
                <w:szCs w:val="24"/>
              </w:rPr>
              <w:t>Visualizar Fechas Importantes</w:t>
            </w:r>
          </w:p>
        </w:tc>
      </w:tr>
      <w:tr w:rsidR="00694761" w:rsidRPr="00962C1E" w14:paraId="5DC9578B" w14:textId="77777777" w:rsidTr="00F50AAA">
        <w:trPr>
          <w:trHeight w:val="25"/>
        </w:trPr>
        <w:tc>
          <w:tcPr>
            <w:tcW w:w="8503" w:type="dxa"/>
            <w:gridSpan w:val="2"/>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183C5659" w14:textId="77777777" w:rsidR="00694761" w:rsidRPr="00962C1E" w:rsidRDefault="00694761" w:rsidP="00F50AA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Programador Responsable: </w:t>
            </w:r>
            <w:r w:rsidRPr="00962C1E">
              <w:rPr>
                <w:rFonts w:ascii="Times New Roman" w:eastAsia="Times New Roman" w:hAnsi="Times New Roman" w:cs="Times New Roman"/>
                <w:color w:val="auto"/>
                <w:sz w:val="24"/>
                <w:szCs w:val="24"/>
              </w:rPr>
              <w:t>Alexis Cando, Jonathan Oñate</w:t>
            </w:r>
          </w:p>
        </w:tc>
      </w:tr>
      <w:tr w:rsidR="00694761" w:rsidRPr="00962C1E" w14:paraId="036C253A" w14:textId="77777777" w:rsidTr="00F50AAA">
        <w:trPr>
          <w:trHeight w:val="25"/>
        </w:trPr>
        <w:tc>
          <w:tcPr>
            <w:tcW w:w="8503" w:type="dxa"/>
            <w:gridSpan w:val="2"/>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103046B7" w14:textId="77777777" w:rsidR="00694761" w:rsidRPr="00962C1E" w:rsidRDefault="00694761" w:rsidP="00F50AAA">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Descripción:</w:t>
            </w:r>
          </w:p>
          <w:p w14:paraId="27159E71" w14:textId="77777777" w:rsidR="00694761" w:rsidRPr="00962C1E" w:rsidRDefault="00694761" w:rsidP="00F50AA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Visualizar los datos de las Fechas Importantes Nombre de Lugar, Acontecimiento, Fecha, Cantón).</w:t>
            </w:r>
          </w:p>
        </w:tc>
      </w:tr>
      <w:tr w:rsidR="00694761" w:rsidRPr="00962C1E" w14:paraId="430455FE" w14:textId="77777777" w:rsidTr="00F50AAA">
        <w:trPr>
          <w:trHeight w:val="25"/>
        </w:trPr>
        <w:tc>
          <w:tcPr>
            <w:tcW w:w="8503" w:type="dxa"/>
            <w:gridSpan w:val="2"/>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66DCE32E" w14:textId="77777777" w:rsidR="00694761" w:rsidRPr="00962C1E" w:rsidRDefault="00694761" w:rsidP="00F50AAA">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Observaciones:</w:t>
            </w:r>
          </w:p>
        </w:tc>
      </w:tr>
    </w:tbl>
    <w:p w14:paraId="1863DBE6" w14:textId="77777777" w:rsidR="00694761" w:rsidRDefault="004904DF" w:rsidP="00694761">
      <w:pPr>
        <w:rPr>
          <w:rFonts w:ascii="Times New Roman" w:eastAsia="Times New Roman" w:hAnsi="Times New Roman" w:cs="Times New Roman"/>
          <w:color w:val="auto"/>
          <w:sz w:val="20"/>
          <w:szCs w:val="24"/>
        </w:rPr>
      </w:pPr>
      <w:r>
        <w:rPr>
          <w:rFonts w:ascii="Times New Roman" w:eastAsia="Times New Roman" w:hAnsi="Times New Roman" w:cs="Times New Roman"/>
          <w:b/>
          <w:color w:val="auto"/>
          <w:sz w:val="20"/>
          <w:szCs w:val="24"/>
        </w:rPr>
        <w:t xml:space="preserve">  </w:t>
      </w:r>
      <w:r w:rsidR="00694761" w:rsidRPr="004904DF">
        <w:rPr>
          <w:rFonts w:ascii="Times New Roman" w:eastAsia="Times New Roman" w:hAnsi="Times New Roman" w:cs="Times New Roman"/>
          <w:b/>
          <w:color w:val="auto"/>
          <w:sz w:val="20"/>
          <w:szCs w:val="24"/>
        </w:rPr>
        <w:t>Elaborado por:</w:t>
      </w:r>
      <w:r w:rsidR="00694761" w:rsidRPr="004904DF">
        <w:rPr>
          <w:rFonts w:ascii="Times New Roman" w:eastAsia="Times New Roman" w:hAnsi="Times New Roman" w:cs="Times New Roman"/>
          <w:color w:val="auto"/>
          <w:sz w:val="20"/>
          <w:szCs w:val="24"/>
        </w:rPr>
        <w:t xml:space="preserve"> Los investigadores</w:t>
      </w:r>
    </w:p>
    <w:p w14:paraId="49F7CC3D" w14:textId="6C4986B2" w:rsidR="004904DF" w:rsidRDefault="004904DF" w:rsidP="004904DF">
      <w:pPr>
        <w:spacing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En la Tabla N° 42</w:t>
      </w:r>
      <w:r w:rsidRPr="00962C1E">
        <w:rPr>
          <w:rFonts w:ascii="Times New Roman" w:eastAsia="Times New Roman" w:hAnsi="Times New Roman" w:cs="Times New Roman"/>
          <w:color w:val="auto"/>
          <w:sz w:val="24"/>
          <w:szCs w:val="24"/>
        </w:rPr>
        <w:t xml:space="preserve"> se prese</w:t>
      </w:r>
      <w:r>
        <w:rPr>
          <w:rFonts w:ascii="Times New Roman" w:eastAsia="Times New Roman" w:hAnsi="Times New Roman" w:cs="Times New Roman"/>
          <w:color w:val="auto"/>
          <w:sz w:val="24"/>
          <w:szCs w:val="24"/>
        </w:rPr>
        <w:t>nta la historia de usuario N</w:t>
      </w:r>
      <w:proofErr w:type="gramStart"/>
      <w:r>
        <w:rPr>
          <w:rFonts w:ascii="Times New Roman" w:eastAsia="Times New Roman" w:hAnsi="Times New Roman" w:cs="Times New Roman"/>
          <w:color w:val="auto"/>
          <w:sz w:val="24"/>
          <w:szCs w:val="24"/>
        </w:rPr>
        <w:t>.º</w:t>
      </w:r>
      <w:proofErr w:type="gramEnd"/>
      <w:r>
        <w:rPr>
          <w:rFonts w:ascii="Times New Roman" w:eastAsia="Times New Roman" w:hAnsi="Times New Roman" w:cs="Times New Roman"/>
          <w:color w:val="auto"/>
          <w:sz w:val="24"/>
          <w:szCs w:val="24"/>
        </w:rPr>
        <w:t xml:space="preserve"> 8</w:t>
      </w:r>
      <w:r w:rsidRPr="00962C1E">
        <w:rPr>
          <w:rFonts w:ascii="Times New Roman" w:eastAsia="Times New Roman" w:hAnsi="Times New Roman" w:cs="Times New Roman"/>
          <w:color w:val="auto"/>
          <w:sz w:val="24"/>
          <w:szCs w:val="24"/>
        </w:rPr>
        <w:t>, que corresponde a la historia de Eliminar Fechas Importantes.</w:t>
      </w:r>
      <w:r w:rsidR="0069660A">
        <w:rPr>
          <w:rFonts w:ascii="Times New Roman" w:eastAsia="Times New Roman" w:hAnsi="Times New Roman" w:cs="Times New Roman"/>
          <w:color w:val="auto"/>
          <w:sz w:val="24"/>
          <w:szCs w:val="24"/>
        </w:rPr>
        <w:t xml:space="preserve"> Cabe recalcar que si elimina la información no podrá recuperar esos datos.</w:t>
      </w:r>
    </w:p>
    <w:p w14:paraId="26EBB3D6" w14:textId="77777777" w:rsidR="00AA7FEA" w:rsidRPr="00962C1E" w:rsidRDefault="00AA7FEA" w:rsidP="004904DF">
      <w:pPr>
        <w:spacing w:line="360" w:lineRule="auto"/>
        <w:jc w:val="both"/>
        <w:rPr>
          <w:rFonts w:ascii="Times New Roman" w:eastAsia="Times New Roman" w:hAnsi="Times New Roman" w:cs="Times New Roman"/>
          <w:color w:val="auto"/>
          <w:sz w:val="24"/>
          <w:szCs w:val="24"/>
        </w:rPr>
      </w:pPr>
    </w:p>
    <w:p w14:paraId="42631727" w14:textId="77777777" w:rsidR="004904DF" w:rsidRPr="004904DF" w:rsidRDefault="004904DF" w:rsidP="00694761">
      <w:pPr>
        <w:rPr>
          <w:rFonts w:ascii="Times New Roman" w:eastAsia="Times New Roman" w:hAnsi="Times New Roman" w:cs="Times New Roman"/>
          <w:color w:val="auto"/>
          <w:sz w:val="20"/>
          <w:szCs w:val="24"/>
        </w:rPr>
      </w:pPr>
    </w:p>
    <w:p w14:paraId="6E7C0895" w14:textId="7AB24B8B" w:rsidR="004904DF" w:rsidRPr="004904DF" w:rsidRDefault="004904DF" w:rsidP="004904DF">
      <w:pPr>
        <w:pStyle w:val="Epgrafe"/>
        <w:keepNext/>
        <w:spacing w:after="0"/>
        <w:rPr>
          <w:rFonts w:cs="Times New Roman"/>
        </w:rPr>
      </w:pPr>
      <w:bookmarkStart w:id="263" w:name="_Toc504978756"/>
      <w:r w:rsidRPr="004904DF">
        <w:rPr>
          <w:rFonts w:cs="Times New Roman"/>
          <w:b/>
        </w:rPr>
        <w:lastRenderedPageBreak/>
        <w:t xml:space="preserve">Tabla </w:t>
      </w:r>
      <w:r w:rsidRPr="004904DF">
        <w:rPr>
          <w:rFonts w:cs="Times New Roman"/>
          <w:b/>
        </w:rPr>
        <w:fldChar w:fldCharType="begin"/>
      </w:r>
      <w:r w:rsidRPr="004904DF">
        <w:rPr>
          <w:rFonts w:cs="Times New Roman"/>
          <w:b/>
        </w:rPr>
        <w:instrText xml:space="preserve"> SEQ Tabla \* ARABIC </w:instrText>
      </w:r>
      <w:r w:rsidRPr="004904DF">
        <w:rPr>
          <w:rFonts w:cs="Times New Roman"/>
          <w:b/>
        </w:rPr>
        <w:fldChar w:fldCharType="separate"/>
      </w:r>
      <w:r w:rsidR="00A46DA0">
        <w:rPr>
          <w:rFonts w:cs="Times New Roman"/>
          <w:b/>
          <w:noProof/>
        </w:rPr>
        <w:t>42</w:t>
      </w:r>
      <w:r w:rsidRPr="004904DF">
        <w:rPr>
          <w:rFonts w:cs="Times New Roman"/>
          <w:b/>
        </w:rPr>
        <w:fldChar w:fldCharType="end"/>
      </w:r>
      <w:r w:rsidRPr="004904DF">
        <w:rPr>
          <w:rFonts w:cs="Times New Roman"/>
        </w:rPr>
        <w:t xml:space="preserve">. </w:t>
      </w:r>
      <w:r>
        <w:rPr>
          <w:rFonts w:cs="Times New Roman"/>
        </w:rPr>
        <w:t>Historia de Usuario N° 8</w:t>
      </w:r>
      <w:r w:rsidRPr="004904DF">
        <w:rPr>
          <w:rFonts w:cs="Times New Roman"/>
        </w:rPr>
        <w:t>.</w:t>
      </w:r>
      <w:bookmarkEnd w:id="263"/>
    </w:p>
    <w:tbl>
      <w:tblPr>
        <w:tblW w:w="8503"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843"/>
        <w:gridCol w:w="5660"/>
      </w:tblGrid>
      <w:tr w:rsidR="00694761" w:rsidRPr="00962C1E" w14:paraId="7F18D5F7" w14:textId="77777777" w:rsidTr="00C72E11">
        <w:trPr>
          <w:trHeight w:val="23"/>
        </w:trPr>
        <w:tc>
          <w:tcPr>
            <w:tcW w:w="8503" w:type="dxa"/>
            <w:gridSpan w:val="2"/>
            <w:tcBorders>
              <w:top w:val="single" w:sz="7" w:space="0" w:color="A5A5A5"/>
              <w:left w:val="single" w:sz="7" w:space="0" w:color="A5A5A5"/>
              <w:bottom w:val="single" w:sz="7" w:space="0" w:color="A5A5A5"/>
              <w:right w:val="single" w:sz="7" w:space="0" w:color="A5A5A5"/>
            </w:tcBorders>
            <w:shd w:val="clear" w:color="auto" w:fill="A5A5A5"/>
            <w:tcMar>
              <w:top w:w="100" w:type="dxa"/>
              <w:left w:w="100" w:type="dxa"/>
              <w:bottom w:w="100" w:type="dxa"/>
              <w:right w:w="100" w:type="dxa"/>
            </w:tcMar>
          </w:tcPr>
          <w:p w14:paraId="27623F08" w14:textId="77777777" w:rsidR="00694761" w:rsidRPr="00962C1E" w:rsidRDefault="00694761" w:rsidP="00C72E11">
            <w:pP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Historia de Usuario</w:t>
            </w:r>
          </w:p>
        </w:tc>
      </w:tr>
      <w:tr w:rsidR="00694761" w:rsidRPr="00962C1E" w14:paraId="6CDE1C65" w14:textId="77777777" w:rsidTr="00C72E11">
        <w:trPr>
          <w:trHeight w:val="25"/>
        </w:trPr>
        <w:tc>
          <w:tcPr>
            <w:tcW w:w="2843"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76D5708B" w14:textId="77777777" w:rsidR="00694761" w:rsidRPr="00962C1E" w:rsidRDefault="000D6AC0" w:rsidP="00C72E11">
            <w:pPr>
              <w:spacing w:after="0" w:line="240" w:lineRule="auto"/>
              <w:jc w:val="both"/>
              <w:rPr>
                <w:rFonts w:ascii="Times New Roman" w:eastAsia="Times New Roman" w:hAnsi="Times New Roman" w:cs="Times New Roman"/>
                <w:b/>
                <w:color w:val="auto"/>
                <w:sz w:val="24"/>
                <w:szCs w:val="24"/>
              </w:rPr>
            </w:pPr>
            <w:r>
              <w:rPr>
                <w:rFonts w:ascii="Times New Roman" w:eastAsia="Times New Roman" w:hAnsi="Times New Roman" w:cs="Times New Roman"/>
                <w:b/>
                <w:color w:val="auto"/>
                <w:sz w:val="24"/>
                <w:szCs w:val="24"/>
              </w:rPr>
              <w:t>Numero: 8</w:t>
            </w:r>
          </w:p>
        </w:tc>
        <w:tc>
          <w:tcPr>
            <w:tcW w:w="5660"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754B8299" w14:textId="77777777" w:rsidR="00694761" w:rsidRPr="00962C1E" w:rsidRDefault="00694761" w:rsidP="00C72E11">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Usuario: </w:t>
            </w:r>
            <w:r w:rsidRPr="00962C1E">
              <w:rPr>
                <w:rFonts w:ascii="Times New Roman" w:eastAsia="Times New Roman" w:hAnsi="Times New Roman" w:cs="Times New Roman"/>
                <w:color w:val="auto"/>
                <w:sz w:val="24"/>
                <w:szCs w:val="24"/>
              </w:rPr>
              <w:t>Administrador</w:t>
            </w:r>
          </w:p>
        </w:tc>
      </w:tr>
      <w:tr w:rsidR="00694761" w:rsidRPr="00962C1E" w14:paraId="75CC2F41" w14:textId="77777777" w:rsidTr="00C72E11">
        <w:trPr>
          <w:trHeight w:val="25"/>
        </w:trPr>
        <w:tc>
          <w:tcPr>
            <w:tcW w:w="8503" w:type="dxa"/>
            <w:gridSpan w:val="2"/>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1FF42F6D" w14:textId="77777777" w:rsidR="00694761" w:rsidRPr="00962C1E" w:rsidRDefault="00694761" w:rsidP="00C72E11">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Nombre Historia: </w:t>
            </w:r>
            <w:r w:rsidRPr="00962C1E">
              <w:rPr>
                <w:rFonts w:ascii="Times New Roman" w:eastAsia="Times New Roman" w:hAnsi="Times New Roman" w:cs="Times New Roman"/>
                <w:color w:val="auto"/>
                <w:sz w:val="24"/>
                <w:szCs w:val="24"/>
              </w:rPr>
              <w:t>Eliminar Fechas Importantes</w:t>
            </w:r>
          </w:p>
        </w:tc>
      </w:tr>
      <w:tr w:rsidR="00694761" w:rsidRPr="00962C1E" w14:paraId="210F1122" w14:textId="77777777" w:rsidTr="00C72E11">
        <w:trPr>
          <w:trHeight w:val="25"/>
        </w:trPr>
        <w:tc>
          <w:tcPr>
            <w:tcW w:w="8503" w:type="dxa"/>
            <w:gridSpan w:val="2"/>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239833FC" w14:textId="77777777" w:rsidR="00694761" w:rsidRPr="00962C1E" w:rsidRDefault="00694761" w:rsidP="00C72E11">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Programador Responsable: </w:t>
            </w:r>
            <w:r w:rsidRPr="00962C1E">
              <w:rPr>
                <w:rFonts w:ascii="Times New Roman" w:eastAsia="Times New Roman" w:hAnsi="Times New Roman" w:cs="Times New Roman"/>
                <w:color w:val="auto"/>
                <w:sz w:val="24"/>
                <w:szCs w:val="24"/>
              </w:rPr>
              <w:t>Alexis Cando, Jonathan Oñate</w:t>
            </w:r>
          </w:p>
        </w:tc>
      </w:tr>
      <w:tr w:rsidR="00694761" w:rsidRPr="00962C1E" w14:paraId="21E2C56D" w14:textId="77777777" w:rsidTr="00C72E11">
        <w:trPr>
          <w:trHeight w:val="130"/>
        </w:trPr>
        <w:tc>
          <w:tcPr>
            <w:tcW w:w="8503" w:type="dxa"/>
            <w:gridSpan w:val="2"/>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5A10FCDF" w14:textId="77777777" w:rsidR="00694761" w:rsidRPr="00962C1E" w:rsidRDefault="00694761" w:rsidP="00C72E11">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Descripción:</w:t>
            </w:r>
          </w:p>
          <w:p w14:paraId="58C1E7B4" w14:textId="77777777" w:rsidR="00694761" w:rsidRPr="00962C1E" w:rsidRDefault="00694761" w:rsidP="00C72E11">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Eliminar los datos de los atractivos turísticos mediante el id correspondiente al registro.</w:t>
            </w:r>
          </w:p>
        </w:tc>
      </w:tr>
      <w:tr w:rsidR="00694761" w:rsidRPr="00962C1E" w14:paraId="46BA2DB4" w14:textId="77777777" w:rsidTr="00C72E11">
        <w:trPr>
          <w:trHeight w:val="25"/>
        </w:trPr>
        <w:tc>
          <w:tcPr>
            <w:tcW w:w="8503" w:type="dxa"/>
            <w:gridSpan w:val="2"/>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13BCA2B1" w14:textId="77777777" w:rsidR="00694761" w:rsidRPr="00962C1E" w:rsidRDefault="00694761" w:rsidP="00C72E11">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Observaciones:</w:t>
            </w:r>
          </w:p>
        </w:tc>
      </w:tr>
    </w:tbl>
    <w:p w14:paraId="6F781E37" w14:textId="36036B4E" w:rsidR="00694761" w:rsidRDefault="004904DF" w:rsidP="00694761">
      <w:pPr>
        <w:rPr>
          <w:rFonts w:ascii="Times New Roman" w:eastAsia="Times New Roman" w:hAnsi="Times New Roman" w:cs="Times New Roman"/>
          <w:color w:val="auto"/>
          <w:sz w:val="18"/>
          <w:szCs w:val="24"/>
        </w:rPr>
      </w:pPr>
      <w:r>
        <w:rPr>
          <w:rFonts w:ascii="Times New Roman" w:eastAsia="Times New Roman" w:hAnsi="Times New Roman" w:cs="Times New Roman"/>
          <w:b/>
          <w:color w:val="auto"/>
          <w:sz w:val="18"/>
          <w:szCs w:val="24"/>
        </w:rPr>
        <w:t xml:space="preserve">  </w:t>
      </w:r>
      <w:r w:rsidR="00694761" w:rsidRPr="004904DF">
        <w:rPr>
          <w:rFonts w:ascii="Times New Roman" w:eastAsia="Times New Roman" w:hAnsi="Times New Roman" w:cs="Times New Roman"/>
          <w:b/>
          <w:color w:val="auto"/>
          <w:sz w:val="18"/>
          <w:szCs w:val="24"/>
        </w:rPr>
        <w:t>Elaborado por:</w:t>
      </w:r>
      <w:r w:rsidR="00694761" w:rsidRPr="004904DF">
        <w:rPr>
          <w:rFonts w:ascii="Times New Roman" w:eastAsia="Times New Roman" w:hAnsi="Times New Roman" w:cs="Times New Roman"/>
          <w:color w:val="auto"/>
          <w:sz w:val="18"/>
          <w:szCs w:val="24"/>
        </w:rPr>
        <w:t xml:space="preserve"> Los investigadores</w:t>
      </w:r>
    </w:p>
    <w:p w14:paraId="2D6C7CB8" w14:textId="77777777" w:rsidR="00694761" w:rsidRPr="00962C1E" w:rsidRDefault="00694761" w:rsidP="006214AB">
      <w:pPr>
        <w:rPr>
          <w:rFonts w:ascii="Times New Roman" w:eastAsia="Times New Roman" w:hAnsi="Times New Roman" w:cs="Times New Roman"/>
          <w:color w:val="auto"/>
          <w:sz w:val="24"/>
          <w:szCs w:val="24"/>
        </w:rPr>
      </w:pPr>
      <w:bookmarkStart w:id="264" w:name="_65yndh046xv" w:colFirst="0" w:colLast="0"/>
      <w:bookmarkEnd w:id="264"/>
      <w:r w:rsidRPr="00962C1E">
        <w:rPr>
          <w:rFonts w:ascii="Times New Roman" w:eastAsia="Times New Roman" w:hAnsi="Times New Roman" w:cs="Times New Roman"/>
          <w:color w:val="auto"/>
          <w:sz w:val="24"/>
          <w:szCs w:val="24"/>
        </w:rPr>
        <w:t xml:space="preserve">Web </w:t>
      </w:r>
      <w:proofErr w:type="spellStart"/>
      <w:r w:rsidRPr="00962C1E">
        <w:rPr>
          <w:rFonts w:ascii="Times New Roman" w:eastAsia="Times New Roman" w:hAnsi="Times New Roman" w:cs="Times New Roman"/>
          <w:color w:val="auto"/>
          <w:sz w:val="24"/>
          <w:szCs w:val="24"/>
        </w:rPr>
        <w:t>Service</w:t>
      </w:r>
      <w:proofErr w:type="spellEnd"/>
      <w:r w:rsidRPr="00962C1E">
        <w:rPr>
          <w:rFonts w:ascii="Times New Roman" w:eastAsia="Times New Roman" w:hAnsi="Times New Roman" w:cs="Times New Roman"/>
          <w:color w:val="auto"/>
          <w:sz w:val="24"/>
          <w:szCs w:val="24"/>
        </w:rPr>
        <w:t xml:space="preserve"> Atractivos Turísticos.</w:t>
      </w:r>
    </w:p>
    <w:p w14:paraId="35F97AC8" w14:textId="5A26EF2D" w:rsidR="00694761" w:rsidRPr="00962C1E" w:rsidRDefault="00694761" w:rsidP="000E41A7">
      <w:pPr>
        <w:spacing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 </w:t>
      </w:r>
      <w:r w:rsidR="0069660A">
        <w:rPr>
          <w:rFonts w:ascii="Times New Roman" w:eastAsia="Times New Roman" w:hAnsi="Times New Roman" w:cs="Times New Roman"/>
          <w:color w:val="auto"/>
          <w:sz w:val="24"/>
          <w:szCs w:val="24"/>
        </w:rPr>
        <w:t>En la Tabla N° 43</w:t>
      </w:r>
      <w:r w:rsidR="0069660A" w:rsidRPr="00962C1E">
        <w:rPr>
          <w:rFonts w:ascii="Times New Roman" w:eastAsia="Times New Roman" w:hAnsi="Times New Roman" w:cs="Times New Roman"/>
          <w:color w:val="auto"/>
          <w:sz w:val="24"/>
          <w:szCs w:val="24"/>
        </w:rPr>
        <w:t xml:space="preserve"> se prese</w:t>
      </w:r>
      <w:r w:rsidR="0069660A">
        <w:rPr>
          <w:rFonts w:ascii="Times New Roman" w:eastAsia="Times New Roman" w:hAnsi="Times New Roman" w:cs="Times New Roman"/>
          <w:color w:val="auto"/>
          <w:sz w:val="24"/>
          <w:szCs w:val="24"/>
        </w:rPr>
        <w:t>nta la historia de usuario N</w:t>
      </w:r>
      <w:proofErr w:type="gramStart"/>
      <w:r w:rsidR="0069660A">
        <w:rPr>
          <w:rFonts w:ascii="Times New Roman" w:eastAsia="Times New Roman" w:hAnsi="Times New Roman" w:cs="Times New Roman"/>
          <w:color w:val="auto"/>
          <w:sz w:val="24"/>
          <w:szCs w:val="24"/>
        </w:rPr>
        <w:t>.º</w:t>
      </w:r>
      <w:proofErr w:type="gramEnd"/>
      <w:r w:rsidR="0069660A">
        <w:rPr>
          <w:rFonts w:ascii="Times New Roman" w:eastAsia="Times New Roman" w:hAnsi="Times New Roman" w:cs="Times New Roman"/>
          <w:color w:val="auto"/>
          <w:sz w:val="24"/>
          <w:szCs w:val="24"/>
        </w:rPr>
        <w:t xml:space="preserve"> 9</w:t>
      </w:r>
      <w:r w:rsidR="0069660A" w:rsidRPr="00962C1E">
        <w:rPr>
          <w:rFonts w:ascii="Times New Roman" w:eastAsia="Times New Roman" w:hAnsi="Times New Roman" w:cs="Times New Roman"/>
          <w:color w:val="auto"/>
          <w:sz w:val="24"/>
          <w:szCs w:val="24"/>
        </w:rPr>
        <w:t xml:space="preserve">, que corresponde a la historia de </w:t>
      </w:r>
      <w:r w:rsidR="0069660A">
        <w:rPr>
          <w:rFonts w:ascii="Times New Roman" w:eastAsia="Times New Roman" w:hAnsi="Times New Roman" w:cs="Times New Roman"/>
          <w:color w:val="auto"/>
          <w:sz w:val="24"/>
          <w:szCs w:val="24"/>
        </w:rPr>
        <w:t xml:space="preserve">Web </w:t>
      </w:r>
      <w:proofErr w:type="spellStart"/>
      <w:r w:rsidR="0069660A">
        <w:rPr>
          <w:rFonts w:ascii="Times New Roman" w:eastAsia="Times New Roman" w:hAnsi="Times New Roman" w:cs="Times New Roman"/>
          <w:color w:val="auto"/>
          <w:sz w:val="24"/>
          <w:szCs w:val="24"/>
        </w:rPr>
        <w:t>Service</w:t>
      </w:r>
      <w:proofErr w:type="spellEnd"/>
      <w:r w:rsidR="0069660A">
        <w:rPr>
          <w:rFonts w:ascii="Times New Roman" w:eastAsia="Times New Roman" w:hAnsi="Times New Roman" w:cs="Times New Roman"/>
          <w:color w:val="auto"/>
          <w:sz w:val="24"/>
          <w:szCs w:val="24"/>
        </w:rPr>
        <w:t xml:space="preserve"> Atractivos Turísticos. Donde se </w:t>
      </w:r>
      <w:r w:rsidR="00840F4D">
        <w:rPr>
          <w:rFonts w:ascii="Times New Roman" w:eastAsia="Times New Roman" w:hAnsi="Times New Roman" w:cs="Times New Roman"/>
          <w:color w:val="auto"/>
          <w:sz w:val="24"/>
          <w:szCs w:val="24"/>
        </w:rPr>
        <w:t>establece</w:t>
      </w:r>
      <w:r w:rsidR="0069660A">
        <w:rPr>
          <w:rFonts w:ascii="Times New Roman" w:eastAsia="Times New Roman" w:hAnsi="Times New Roman" w:cs="Times New Roman"/>
          <w:color w:val="auto"/>
          <w:sz w:val="24"/>
          <w:szCs w:val="24"/>
        </w:rPr>
        <w:t xml:space="preserve"> una conexión entre la aplicación web con la móvil, </w:t>
      </w:r>
      <w:r w:rsidR="00840F4D">
        <w:rPr>
          <w:rFonts w:ascii="Times New Roman" w:eastAsia="Times New Roman" w:hAnsi="Times New Roman" w:cs="Times New Roman"/>
          <w:color w:val="auto"/>
          <w:sz w:val="24"/>
          <w:szCs w:val="24"/>
        </w:rPr>
        <w:t>todos los datos registrados en atractivos turísticos se visualizan</w:t>
      </w:r>
      <w:r w:rsidR="0069660A">
        <w:rPr>
          <w:rFonts w:ascii="Times New Roman" w:eastAsia="Times New Roman" w:hAnsi="Times New Roman" w:cs="Times New Roman"/>
          <w:color w:val="auto"/>
          <w:sz w:val="24"/>
          <w:szCs w:val="24"/>
        </w:rPr>
        <w:t xml:space="preserve"> en el aplicativo móvil.</w:t>
      </w:r>
    </w:p>
    <w:p w14:paraId="3EE81FA0" w14:textId="62A50BAC" w:rsidR="000D6AC0" w:rsidRPr="000D6AC0" w:rsidRDefault="000D6AC0" w:rsidP="000D6AC0">
      <w:pPr>
        <w:pStyle w:val="Epgrafe"/>
        <w:keepNext/>
        <w:spacing w:after="0"/>
        <w:rPr>
          <w:rFonts w:cs="Times New Roman"/>
        </w:rPr>
      </w:pPr>
      <w:r>
        <w:rPr>
          <w:rFonts w:cs="Times New Roman"/>
          <w:b/>
        </w:rPr>
        <w:t xml:space="preserve">  </w:t>
      </w:r>
      <w:bookmarkStart w:id="265" w:name="_Toc504978757"/>
      <w:r w:rsidRPr="000D6AC0">
        <w:rPr>
          <w:rFonts w:cs="Times New Roman"/>
          <w:b/>
        </w:rPr>
        <w:t xml:space="preserve">Tabla </w:t>
      </w:r>
      <w:r w:rsidRPr="000D6AC0">
        <w:rPr>
          <w:rFonts w:cs="Times New Roman"/>
          <w:b/>
        </w:rPr>
        <w:fldChar w:fldCharType="begin"/>
      </w:r>
      <w:r w:rsidRPr="000D6AC0">
        <w:rPr>
          <w:rFonts w:cs="Times New Roman"/>
          <w:b/>
        </w:rPr>
        <w:instrText xml:space="preserve"> SEQ Tabla \* ARABIC </w:instrText>
      </w:r>
      <w:r w:rsidRPr="000D6AC0">
        <w:rPr>
          <w:rFonts w:cs="Times New Roman"/>
          <w:b/>
        </w:rPr>
        <w:fldChar w:fldCharType="separate"/>
      </w:r>
      <w:r w:rsidR="00A46DA0">
        <w:rPr>
          <w:rFonts w:cs="Times New Roman"/>
          <w:b/>
          <w:noProof/>
        </w:rPr>
        <w:t>43</w:t>
      </w:r>
      <w:r w:rsidRPr="000D6AC0">
        <w:rPr>
          <w:rFonts w:cs="Times New Roman"/>
          <w:b/>
        </w:rPr>
        <w:fldChar w:fldCharType="end"/>
      </w:r>
      <w:r w:rsidRPr="000D6AC0">
        <w:rPr>
          <w:rFonts w:cs="Times New Roman"/>
          <w:b/>
        </w:rPr>
        <w:t xml:space="preserve">. </w:t>
      </w:r>
      <w:r w:rsidRPr="000D6AC0">
        <w:rPr>
          <w:rFonts w:cs="Times New Roman"/>
        </w:rPr>
        <w:t>Historia de Usuario N° 9</w:t>
      </w:r>
      <w:bookmarkEnd w:id="265"/>
    </w:p>
    <w:tbl>
      <w:tblPr>
        <w:tblW w:w="8503"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856"/>
        <w:gridCol w:w="5647"/>
      </w:tblGrid>
      <w:tr w:rsidR="00694761" w:rsidRPr="00962C1E" w14:paraId="52EB14B2" w14:textId="77777777" w:rsidTr="00C72E11">
        <w:trPr>
          <w:trHeight w:val="23"/>
        </w:trPr>
        <w:tc>
          <w:tcPr>
            <w:tcW w:w="8503" w:type="dxa"/>
            <w:gridSpan w:val="2"/>
            <w:tcBorders>
              <w:top w:val="single" w:sz="7" w:space="0" w:color="A5A5A5"/>
              <w:left w:val="single" w:sz="7" w:space="0" w:color="A5A5A5"/>
              <w:bottom w:val="single" w:sz="7" w:space="0" w:color="A5A5A5"/>
              <w:right w:val="single" w:sz="7" w:space="0" w:color="A5A5A5"/>
            </w:tcBorders>
            <w:shd w:val="clear" w:color="auto" w:fill="A5A5A5"/>
            <w:tcMar>
              <w:top w:w="100" w:type="dxa"/>
              <w:left w:w="100" w:type="dxa"/>
              <w:bottom w:w="100" w:type="dxa"/>
              <w:right w:w="100" w:type="dxa"/>
            </w:tcMar>
          </w:tcPr>
          <w:p w14:paraId="6A121636" w14:textId="77777777" w:rsidR="00694761" w:rsidRPr="00962C1E" w:rsidRDefault="00694761" w:rsidP="00C72E11">
            <w:pP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Historia de Usuario</w:t>
            </w:r>
          </w:p>
        </w:tc>
      </w:tr>
      <w:tr w:rsidR="00694761" w:rsidRPr="00962C1E" w14:paraId="406E05A9" w14:textId="77777777" w:rsidTr="00C72E11">
        <w:trPr>
          <w:trHeight w:val="25"/>
        </w:trPr>
        <w:tc>
          <w:tcPr>
            <w:tcW w:w="2856"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1F85CCE7" w14:textId="77777777" w:rsidR="00694761" w:rsidRPr="00962C1E" w:rsidRDefault="000D6AC0" w:rsidP="00C72E11">
            <w:pPr>
              <w:spacing w:after="0" w:line="240" w:lineRule="auto"/>
              <w:jc w:val="both"/>
              <w:rPr>
                <w:rFonts w:ascii="Times New Roman" w:eastAsia="Times New Roman" w:hAnsi="Times New Roman" w:cs="Times New Roman"/>
                <w:b/>
                <w:color w:val="auto"/>
                <w:sz w:val="24"/>
                <w:szCs w:val="24"/>
              </w:rPr>
            </w:pPr>
            <w:r>
              <w:rPr>
                <w:rFonts w:ascii="Times New Roman" w:eastAsia="Times New Roman" w:hAnsi="Times New Roman" w:cs="Times New Roman"/>
                <w:b/>
                <w:color w:val="auto"/>
                <w:sz w:val="24"/>
                <w:szCs w:val="24"/>
              </w:rPr>
              <w:t>Numero: 9</w:t>
            </w:r>
          </w:p>
        </w:tc>
        <w:tc>
          <w:tcPr>
            <w:tcW w:w="5647"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6B128465" w14:textId="77777777" w:rsidR="00694761" w:rsidRPr="00962C1E" w:rsidRDefault="00694761" w:rsidP="00C72E11">
            <w:pPr>
              <w:spacing w:after="0" w:line="240" w:lineRule="auto"/>
              <w:jc w:val="both"/>
              <w:rPr>
                <w:rFonts w:ascii="Times New Roman" w:eastAsia="Times New Roman" w:hAnsi="Times New Roman" w:cs="Times New Roman"/>
                <w:color w:val="auto"/>
                <w:sz w:val="24"/>
                <w:szCs w:val="24"/>
                <w:u w:val="single"/>
              </w:rPr>
            </w:pPr>
            <w:r w:rsidRPr="00962C1E">
              <w:rPr>
                <w:rFonts w:ascii="Times New Roman" w:eastAsia="Times New Roman" w:hAnsi="Times New Roman" w:cs="Times New Roman"/>
                <w:b/>
                <w:color w:val="auto"/>
                <w:sz w:val="24"/>
                <w:szCs w:val="24"/>
              </w:rPr>
              <w:t xml:space="preserve">Usuario: </w:t>
            </w:r>
            <w:r w:rsidRPr="00962C1E">
              <w:rPr>
                <w:rFonts w:ascii="Times New Roman" w:eastAsia="Times New Roman" w:hAnsi="Times New Roman" w:cs="Times New Roman"/>
                <w:color w:val="auto"/>
                <w:sz w:val="24"/>
                <w:szCs w:val="24"/>
                <w:u w:val="single"/>
              </w:rPr>
              <w:t>Usuario</w:t>
            </w:r>
          </w:p>
        </w:tc>
      </w:tr>
      <w:tr w:rsidR="00694761" w:rsidRPr="00962C1E" w14:paraId="2DC654B2" w14:textId="77777777" w:rsidTr="00C72E11">
        <w:trPr>
          <w:trHeight w:val="25"/>
        </w:trPr>
        <w:tc>
          <w:tcPr>
            <w:tcW w:w="8503" w:type="dxa"/>
            <w:gridSpan w:val="2"/>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57DBFEAF" w14:textId="77777777" w:rsidR="00694761" w:rsidRPr="00962C1E" w:rsidRDefault="00694761" w:rsidP="00C72E11">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Nombre Historia:</w:t>
            </w:r>
            <w:r w:rsidRPr="00962C1E">
              <w:rPr>
                <w:rFonts w:ascii="Times New Roman" w:eastAsia="Times New Roman" w:hAnsi="Times New Roman" w:cs="Times New Roman"/>
                <w:color w:val="auto"/>
                <w:sz w:val="24"/>
                <w:szCs w:val="24"/>
              </w:rPr>
              <w:t xml:space="preserve"> Web </w:t>
            </w:r>
            <w:proofErr w:type="spellStart"/>
            <w:r w:rsidRPr="00962C1E">
              <w:rPr>
                <w:rFonts w:ascii="Times New Roman" w:eastAsia="Times New Roman" w:hAnsi="Times New Roman" w:cs="Times New Roman"/>
                <w:color w:val="auto"/>
                <w:sz w:val="24"/>
                <w:szCs w:val="24"/>
              </w:rPr>
              <w:t>Service</w:t>
            </w:r>
            <w:proofErr w:type="spellEnd"/>
            <w:r w:rsidRPr="00962C1E">
              <w:rPr>
                <w:rFonts w:ascii="Times New Roman" w:eastAsia="Times New Roman" w:hAnsi="Times New Roman" w:cs="Times New Roman"/>
                <w:color w:val="auto"/>
                <w:sz w:val="24"/>
                <w:szCs w:val="24"/>
              </w:rPr>
              <w:t xml:space="preserve"> Atractivos Turísticos.</w:t>
            </w:r>
          </w:p>
        </w:tc>
      </w:tr>
      <w:tr w:rsidR="00694761" w:rsidRPr="00962C1E" w14:paraId="6E7E4CDD" w14:textId="77777777" w:rsidTr="00C72E11">
        <w:trPr>
          <w:trHeight w:val="25"/>
        </w:trPr>
        <w:tc>
          <w:tcPr>
            <w:tcW w:w="8503" w:type="dxa"/>
            <w:gridSpan w:val="2"/>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06F48AD2" w14:textId="77777777" w:rsidR="00694761" w:rsidRPr="00962C1E" w:rsidRDefault="00694761" w:rsidP="00C72E11">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Programador Responsable: </w:t>
            </w:r>
            <w:r w:rsidRPr="00962C1E">
              <w:rPr>
                <w:rFonts w:ascii="Times New Roman" w:eastAsia="Times New Roman" w:hAnsi="Times New Roman" w:cs="Times New Roman"/>
                <w:color w:val="auto"/>
                <w:sz w:val="24"/>
                <w:szCs w:val="24"/>
              </w:rPr>
              <w:t>Alexis Cando, Jonathan Oñate</w:t>
            </w:r>
          </w:p>
        </w:tc>
      </w:tr>
      <w:tr w:rsidR="00694761" w:rsidRPr="00962C1E" w14:paraId="2E4142F0" w14:textId="77777777" w:rsidTr="00C72E11">
        <w:trPr>
          <w:trHeight w:val="545"/>
        </w:trPr>
        <w:tc>
          <w:tcPr>
            <w:tcW w:w="8503" w:type="dxa"/>
            <w:gridSpan w:val="2"/>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7E57AB6C" w14:textId="77777777" w:rsidR="00694761" w:rsidRPr="00962C1E" w:rsidRDefault="00694761" w:rsidP="00C72E11">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Descripción:</w:t>
            </w:r>
          </w:p>
          <w:p w14:paraId="0458593B" w14:textId="77777777" w:rsidR="00694761" w:rsidRPr="00962C1E" w:rsidRDefault="00694761" w:rsidP="00C72E11">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Las aplicaciones web y móvil deben trabajar con internet para establecer una conexión.</w:t>
            </w:r>
          </w:p>
          <w:p w14:paraId="4C63DDD0" w14:textId="77777777" w:rsidR="00694761" w:rsidRPr="00962C1E" w:rsidRDefault="00694761" w:rsidP="00C72E11">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La aplicación web debe enviar los datos de Atractivos Turísticos en formato </w:t>
            </w:r>
            <w:proofErr w:type="spellStart"/>
            <w:r w:rsidRPr="00962C1E">
              <w:rPr>
                <w:rFonts w:ascii="Times New Roman" w:eastAsia="Times New Roman" w:hAnsi="Times New Roman" w:cs="Times New Roman"/>
                <w:color w:val="auto"/>
                <w:sz w:val="24"/>
                <w:szCs w:val="24"/>
              </w:rPr>
              <w:t>JSON</w:t>
            </w:r>
            <w:proofErr w:type="spellEnd"/>
            <w:r w:rsidRPr="00962C1E">
              <w:rPr>
                <w:rFonts w:ascii="Times New Roman" w:eastAsia="Times New Roman" w:hAnsi="Times New Roman" w:cs="Times New Roman"/>
                <w:color w:val="auto"/>
                <w:sz w:val="24"/>
                <w:szCs w:val="24"/>
              </w:rPr>
              <w:t xml:space="preserve"> para ser leída en la aplicación móvil.</w:t>
            </w:r>
          </w:p>
        </w:tc>
      </w:tr>
      <w:tr w:rsidR="00694761" w:rsidRPr="00962C1E" w14:paraId="77C0DD78" w14:textId="77777777" w:rsidTr="00C72E11">
        <w:trPr>
          <w:trHeight w:val="25"/>
        </w:trPr>
        <w:tc>
          <w:tcPr>
            <w:tcW w:w="8503" w:type="dxa"/>
            <w:gridSpan w:val="2"/>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18B1CAE1" w14:textId="77777777" w:rsidR="00694761" w:rsidRPr="00962C1E" w:rsidRDefault="00694761" w:rsidP="00C72E11">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Observaciones:</w:t>
            </w:r>
          </w:p>
        </w:tc>
      </w:tr>
    </w:tbl>
    <w:p w14:paraId="3CFD4C97" w14:textId="3A8EE9AF" w:rsidR="00694761" w:rsidRDefault="000D6AC0" w:rsidP="00694761">
      <w:pPr>
        <w:rPr>
          <w:rFonts w:ascii="Times New Roman" w:eastAsia="Times New Roman" w:hAnsi="Times New Roman" w:cs="Times New Roman"/>
          <w:color w:val="auto"/>
          <w:sz w:val="18"/>
          <w:szCs w:val="24"/>
        </w:rPr>
      </w:pPr>
      <w:r>
        <w:rPr>
          <w:rFonts w:ascii="Times New Roman" w:eastAsia="Times New Roman" w:hAnsi="Times New Roman" w:cs="Times New Roman"/>
          <w:b/>
          <w:color w:val="auto"/>
          <w:sz w:val="18"/>
          <w:szCs w:val="24"/>
        </w:rPr>
        <w:t xml:space="preserve">  </w:t>
      </w:r>
      <w:r w:rsidR="00694761" w:rsidRPr="000D6AC0">
        <w:rPr>
          <w:rFonts w:ascii="Times New Roman" w:eastAsia="Times New Roman" w:hAnsi="Times New Roman" w:cs="Times New Roman"/>
          <w:b/>
          <w:color w:val="auto"/>
          <w:sz w:val="18"/>
          <w:szCs w:val="24"/>
        </w:rPr>
        <w:t>Elaborado por:</w:t>
      </w:r>
      <w:r w:rsidR="00694761" w:rsidRPr="000D6AC0">
        <w:rPr>
          <w:rFonts w:ascii="Times New Roman" w:eastAsia="Times New Roman" w:hAnsi="Times New Roman" w:cs="Times New Roman"/>
          <w:color w:val="auto"/>
          <w:sz w:val="18"/>
          <w:szCs w:val="24"/>
        </w:rPr>
        <w:t xml:space="preserve"> Los investigadores</w:t>
      </w:r>
    </w:p>
    <w:p w14:paraId="17A7C468" w14:textId="7E396642" w:rsidR="0069660A" w:rsidRDefault="0069660A" w:rsidP="00694761">
      <w:pPr>
        <w:rPr>
          <w:rFonts w:ascii="Times New Roman" w:eastAsia="Times New Roman" w:hAnsi="Times New Roman" w:cs="Times New Roman"/>
          <w:color w:val="auto"/>
          <w:sz w:val="18"/>
          <w:szCs w:val="24"/>
        </w:rPr>
      </w:pPr>
    </w:p>
    <w:p w14:paraId="0E64C64D" w14:textId="51BBABD3" w:rsidR="00694761" w:rsidRDefault="00694761" w:rsidP="006214AB">
      <w:pPr>
        <w:rPr>
          <w:rFonts w:ascii="Times New Roman" w:eastAsia="Times New Roman" w:hAnsi="Times New Roman" w:cs="Times New Roman"/>
          <w:color w:val="auto"/>
          <w:sz w:val="24"/>
          <w:szCs w:val="24"/>
        </w:rPr>
      </w:pPr>
      <w:bookmarkStart w:id="266" w:name="_9mz9z5gctw7a" w:colFirst="0" w:colLast="0"/>
      <w:bookmarkEnd w:id="266"/>
      <w:r w:rsidRPr="00962C1E">
        <w:rPr>
          <w:rFonts w:ascii="Times New Roman" w:eastAsia="Times New Roman" w:hAnsi="Times New Roman" w:cs="Times New Roman"/>
          <w:color w:val="auto"/>
          <w:sz w:val="24"/>
          <w:szCs w:val="24"/>
        </w:rPr>
        <w:t xml:space="preserve">Web </w:t>
      </w:r>
      <w:proofErr w:type="spellStart"/>
      <w:r w:rsidRPr="00962C1E">
        <w:rPr>
          <w:rFonts w:ascii="Times New Roman" w:eastAsia="Times New Roman" w:hAnsi="Times New Roman" w:cs="Times New Roman"/>
          <w:color w:val="auto"/>
          <w:sz w:val="24"/>
          <w:szCs w:val="24"/>
        </w:rPr>
        <w:t>Service</w:t>
      </w:r>
      <w:proofErr w:type="spellEnd"/>
      <w:r w:rsidRPr="00962C1E">
        <w:rPr>
          <w:rFonts w:ascii="Times New Roman" w:eastAsia="Times New Roman" w:hAnsi="Times New Roman" w:cs="Times New Roman"/>
          <w:color w:val="auto"/>
          <w:sz w:val="24"/>
          <w:szCs w:val="24"/>
        </w:rPr>
        <w:t xml:space="preserve"> Fechas Importantes</w:t>
      </w:r>
    </w:p>
    <w:p w14:paraId="6D7899D2" w14:textId="514B8AD2" w:rsidR="0069660A" w:rsidRPr="00962C1E" w:rsidRDefault="0069660A" w:rsidP="000E41A7">
      <w:pPr>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En la Tabla N° 43</w:t>
      </w:r>
      <w:r w:rsidRPr="00962C1E">
        <w:rPr>
          <w:rFonts w:ascii="Times New Roman" w:eastAsia="Times New Roman" w:hAnsi="Times New Roman" w:cs="Times New Roman"/>
          <w:color w:val="auto"/>
          <w:sz w:val="24"/>
          <w:szCs w:val="24"/>
        </w:rPr>
        <w:t xml:space="preserve"> se prese</w:t>
      </w:r>
      <w:r>
        <w:rPr>
          <w:rFonts w:ascii="Times New Roman" w:eastAsia="Times New Roman" w:hAnsi="Times New Roman" w:cs="Times New Roman"/>
          <w:color w:val="auto"/>
          <w:sz w:val="24"/>
          <w:szCs w:val="24"/>
        </w:rPr>
        <w:t>nta la historia de usuario N</w:t>
      </w:r>
      <w:proofErr w:type="gramStart"/>
      <w:r>
        <w:rPr>
          <w:rFonts w:ascii="Times New Roman" w:eastAsia="Times New Roman" w:hAnsi="Times New Roman" w:cs="Times New Roman"/>
          <w:color w:val="auto"/>
          <w:sz w:val="24"/>
          <w:szCs w:val="24"/>
        </w:rPr>
        <w:t>.º</w:t>
      </w:r>
      <w:proofErr w:type="gramEnd"/>
      <w:r>
        <w:rPr>
          <w:rFonts w:ascii="Times New Roman" w:eastAsia="Times New Roman" w:hAnsi="Times New Roman" w:cs="Times New Roman"/>
          <w:color w:val="auto"/>
          <w:sz w:val="24"/>
          <w:szCs w:val="24"/>
        </w:rPr>
        <w:t xml:space="preserve"> 9</w:t>
      </w:r>
      <w:r w:rsidRPr="00962C1E">
        <w:rPr>
          <w:rFonts w:ascii="Times New Roman" w:eastAsia="Times New Roman" w:hAnsi="Times New Roman" w:cs="Times New Roman"/>
          <w:color w:val="auto"/>
          <w:sz w:val="24"/>
          <w:szCs w:val="24"/>
        </w:rPr>
        <w:t xml:space="preserve">, que corresponde a la historia de </w:t>
      </w:r>
      <w:r>
        <w:rPr>
          <w:rFonts w:ascii="Times New Roman" w:eastAsia="Times New Roman" w:hAnsi="Times New Roman" w:cs="Times New Roman"/>
          <w:color w:val="auto"/>
          <w:sz w:val="24"/>
          <w:szCs w:val="24"/>
        </w:rPr>
        <w:t xml:space="preserve">Web </w:t>
      </w:r>
      <w:proofErr w:type="spellStart"/>
      <w:r>
        <w:rPr>
          <w:rFonts w:ascii="Times New Roman" w:eastAsia="Times New Roman" w:hAnsi="Times New Roman" w:cs="Times New Roman"/>
          <w:color w:val="auto"/>
          <w:sz w:val="24"/>
          <w:szCs w:val="24"/>
        </w:rPr>
        <w:t>Service</w:t>
      </w:r>
      <w:proofErr w:type="spellEnd"/>
      <w:r>
        <w:rPr>
          <w:rFonts w:ascii="Times New Roman" w:eastAsia="Times New Roman" w:hAnsi="Times New Roman" w:cs="Times New Roman"/>
          <w:color w:val="auto"/>
          <w:sz w:val="24"/>
          <w:szCs w:val="24"/>
        </w:rPr>
        <w:t xml:space="preserve"> Atractivos Turísticos. Donde se </w:t>
      </w:r>
      <w:r w:rsidR="00840F4D">
        <w:rPr>
          <w:rFonts w:ascii="Times New Roman" w:eastAsia="Times New Roman" w:hAnsi="Times New Roman" w:cs="Times New Roman"/>
          <w:color w:val="auto"/>
          <w:sz w:val="24"/>
          <w:szCs w:val="24"/>
        </w:rPr>
        <w:t>establece</w:t>
      </w:r>
      <w:r>
        <w:rPr>
          <w:rFonts w:ascii="Times New Roman" w:eastAsia="Times New Roman" w:hAnsi="Times New Roman" w:cs="Times New Roman"/>
          <w:color w:val="auto"/>
          <w:sz w:val="24"/>
          <w:szCs w:val="24"/>
        </w:rPr>
        <w:t xml:space="preserve"> una conexión entre la aplicación web con la móvil, todos los datos registrados en </w:t>
      </w:r>
      <w:r w:rsidR="00840F4D">
        <w:rPr>
          <w:rFonts w:ascii="Times New Roman" w:eastAsia="Times New Roman" w:hAnsi="Times New Roman" w:cs="Times New Roman"/>
          <w:color w:val="auto"/>
          <w:sz w:val="24"/>
          <w:szCs w:val="24"/>
        </w:rPr>
        <w:t>Fechas Importantes</w:t>
      </w:r>
      <w:r>
        <w:rPr>
          <w:rFonts w:ascii="Times New Roman" w:eastAsia="Times New Roman" w:hAnsi="Times New Roman" w:cs="Times New Roman"/>
          <w:color w:val="auto"/>
          <w:sz w:val="24"/>
          <w:szCs w:val="24"/>
        </w:rPr>
        <w:t xml:space="preserve"> se podrán visualizar en el aplicativo móvil.</w:t>
      </w:r>
    </w:p>
    <w:p w14:paraId="4B1830B1" w14:textId="77777777" w:rsidR="00694761" w:rsidRPr="00962C1E" w:rsidRDefault="00694761" w:rsidP="000D6AC0">
      <w:pPr>
        <w:spacing w:line="360" w:lineRule="auto"/>
        <w:jc w:val="both"/>
        <w:rPr>
          <w:rFonts w:ascii="Times New Roman" w:eastAsia="Times New Roman" w:hAnsi="Times New Roman" w:cs="Times New Roman"/>
          <w:i/>
          <w:color w:val="auto"/>
          <w:sz w:val="24"/>
          <w:szCs w:val="24"/>
        </w:rPr>
      </w:pPr>
      <w:r w:rsidRPr="00962C1E">
        <w:rPr>
          <w:rFonts w:ascii="Times New Roman" w:eastAsia="Times New Roman" w:hAnsi="Times New Roman" w:cs="Times New Roman"/>
          <w:color w:val="auto"/>
          <w:sz w:val="24"/>
          <w:szCs w:val="24"/>
        </w:rPr>
        <w:t xml:space="preserve"> </w:t>
      </w:r>
    </w:p>
    <w:p w14:paraId="7A10E365" w14:textId="0A8E61F5" w:rsidR="000D6AC0" w:rsidRPr="000D6AC0" w:rsidRDefault="000D6AC0" w:rsidP="000D6AC0">
      <w:pPr>
        <w:pStyle w:val="Epgrafe"/>
        <w:keepNext/>
        <w:spacing w:after="0"/>
        <w:rPr>
          <w:rFonts w:cs="Times New Roman"/>
        </w:rPr>
      </w:pPr>
      <w:r>
        <w:rPr>
          <w:rFonts w:cs="Times New Roman"/>
          <w:b/>
        </w:rPr>
        <w:lastRenderedPageBreak/>
        <w:t xml:space="preserve">  </w:t>
      </w:r>
      <w:bookmarkStart w:id="267" w:name="_Toc504978758"/>
      <w:r w:rsidRPr="000D6AC0">
        <w:rPr>
          <w:rFonts w:cs="Times New Roman"/>
          <w:b/>
        </w:rPr>
        <w:t xml:space="preserve">Tabla </w:t>
      </w:r>
      <w:r w:rsidRPr="000D6AC0">
        <w:rPr>
          <w:rFonts w:cs="Times New Roman"/>
          <w:b/>
        </w:rPr>
        <w:fldChar w:fldCharType="begin"/>
      </w:r>
      <w:r w:rsidRPr="000D6AC0">
        <w:rPr>
          <w:rFonts w:cs="Times New Roman"/>
          <w:b/>
        </w:rPr>
        <w:instrText xml:space="preserve"> SEQ Tabla \* ARABIC </w:instrText>
      </w:r>
      <w:r w:rsidRPr="000D6AC0">
        <w:rPr>
          <w:rFonts w:cs="Times New Roman"/>
          <w:b/>
        </w:rPr>
        <w:fldChar w:fldCharType="separate"/>
      </w:r>
      <w:r w:rsidR="00A46DA0">
        <w:rPr>
          <w:rFonts w:cs="Times New Roman"/>
          <w:b/>
          <w:noProof/>
        </w:rPr>
        <w:t>44</w:t>
      </w:r>
      <w:r w:rsidRPr="000D6AC0">
        <w:rPr>
          <w:rFonts w:cs="Times New Roman"/>
          <w:b/>
        </w:rPr>
        <w:fldChar w:fldCharType="end"/>
      </w:r>
      <w:r w:rsidRPr="000D6AC0">
        <w:rPr>
          <w:rFonts w:cs="Times New Roman"/>
          <w:b/>
        </w:rPr>
        <w:t>.</w:t>
      </w:r>
      <w:r w:rsidRPr="000D6AC0">
        <w:rPr>
          <w:rFonts w:cs="Times New Roman"/>
        </w:rPr>
        <w:t xml:space="preserve"> Historia de Usuario N° 10.</w:t>
      </w:r>
      <w:bookmarkEnd w:id="267"/>
    </w:p>
    <w:tbl>
      <w:tblPr>
        <w:tblW w:w="8503"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856"/>
        <w:gridCol w:w="5647"/>
      </w:tblGrid>
      <w:tr w:rsidR="00694761" w:rsidRPr="00962C1E" w14:paraId="4A3EDB1D" w14:textId="77777777" w:rsidTr="00C72E11">
        <w:trPr>
          <w:trHeight w:val="67"/>
        </w:trPr>
        <w:tc>
          <w:tcPr>
            <w:tcW w:w="8503" w:type="dxa"/>
            <w:gridSpan w:val="2"/>
            <w:tcBorders>
              <w:top w:val="single" w:sz="7" w:space="0" w:color="A5A5A5"/>
              <w:left w:val="single" w:sz="7" w:space="0" w:color="A5A5A5"/>
              <w:bottom w:val="single" w:sz="7" w:space="0" w:color="A5A5A5"/>
              <w:right w:val="single" w:sz="7" w:space="0" w:color="A5A5A5"/>
            </w:tcBorders>
            <w:shd w:val="clear" w:color="auto" w:fill="A5A5A5"/>
            <w:tcMar>
              <w:top w:w="100" w:type="dxa"/>
              <w:left w:w="100" w:type="dxa"/>
              <w:bottom w:w="100" w:type="dxa"/>
              <w:right w:w="100" w:type="dxa"/>
            </w:tcMar>
          </w:tcPr>
          <w:p w14:paraId="74F08583" w14:textId="77777777" w:rsidR="00694761" w:rsidRPr="00962C1E" w:rsidRDefault="00694761" w:rsidP="00C72E11">
            <w:pP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Historia de Usuario</w:t>
            </w:r>
          </w:p>
        </w:tc>
      </w:tr>
      <w:tr w:rsidR="00694761" w:rsidRPr="00962C1E" w14:paraId="747AFB61" w14:textId="77777777" w:rsidTr="00C72E11">
        <w:trPr>
          <w:trHeight w:val="147"/>
        </w:trPr>
        <w:tc>
          <w:tcPr>
            <w:tcW w:w="2856"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6868D05C" w14:textId="77777777" w:rsidR="00694761" w:rsidRPr="00962C1E" w:rsidRDefault="00694761" w:rsidP="00C72E11">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Numero: 1</w:t>
            </w:r>
          </w:p>
        </w:tc>
        <w:tc>
          <w:tcPr>
            <w:tcW w:w="5647"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180E37AF" w14:textId="77777777" w:rsidR="00694761" w:rsidRPr="00962C1E" w:rsidRDefault="00694761" w:rsidP="00C72E11">
            <w:pPr>
              <w:spacing w:after="0" w:line="240" w:lineRule="auto"/>
              <w:jc w:val="both"/>
              <w:rPr>
                <w:rFonts w:ascii="Times New Roman" w:eastAsia="Times New Roman" w:hAnsi="Times New Roman" w:cs="Times New Roman"/>
                <w:color w:val="auto"/>
                <w:sz w:val="24"/>
                <w:szCs w:val="24"/>
                <w:u w:val="single"/>
              </w:rPr>
            </w:pPr>
            <w:r w:rsidRPr="00962C1E">
              <w:rPr>
                <w:rFonts w:ascii="Times New Roman" w:eastAsia="Times New Roman" w:hAnsi="Times New Roman" w:cs="Times New Roman"/>
                <w:b/>
                <w:color w:val="auto"/>
                <w:sz w:val="24"/>
                <w:szCs w:val="24"/>
              </w:rPr>
              <w:t xml:space="preserve">Usuario: </w:t>
            </w:r>
            <w:r w:rsidRPr="00962C1E">
              <w:rPr>
                <w:rFonts w:ascii="Times New Roman" w:eastAsia="Times New Roman" w:hAnsi="Times New Roman" w:cs="Times New Roman"/>
                <w:color w:val="auto"/>
                <w:sz w:val="24"/>
                <w:szCs w:val="24"/>
                <w:u w:val="single"/>
              </w:rPr>
              <w:t>Usuario</w:t>
            </w:r>
          </w:p>
        </w:tc>
      </w:tr>
      <w:tr w:rsidR="00694761" w:rsidRPr="00962C1E" w14:paraId="0D500FE0" w14:textId="77777777" w:rsidTr="00C72E11">
        <w:trPr>
          <w:trHeight w:val="25"/>
        </w:trPr>
        <w:tc>
          <w:tcPr>
            <w:tcW w:w="8503" w:type="dxa"/>
            <w:gridSpan w:val="2"/>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2D0AAB08" w14:textId="77777777" w:rsidR="00694761" w:rsidRPr="00962C1E" w:rsidRDefault="00694761" w:rsidP="00C72E11">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Nombre Historia: </w:t>
            </w:r>
            <w:r w:rsidRPr="00962C1E">
              <w:rPr>
                <w:rFonts w:ascii="Times New Roman" w:eastAsia="Times New Roman" w:hAnsi="Times New Roman" w:cs="Times New Roman"/>
                <w:color w:val="auto"/>
                <w:sz w:val="24"/>
                <w:szCs w:val="24"/>
              </w:rPr>
              <w:t xml:space="preserve">Web </w:t>
            </w:r>
            <w:proofErr w:type="spellStart"/>
            <w:r w:rsidRPr="00962C1E">
              <w:rPr>
                <w:rFonts w:ascii="Times New Roman" w:eastAsia="Times New Roman" w:hAnsi="Times New Roman" w:cs="Times New Roman"/>
                <w:color w:val="auto"/>
                <w:sz w:val="24"/>
                <w:szCs w:val="24"/>
              </w:rPr>
              <w:t>Service</w:t>
            </w:r>
            <w:proofErr w:type="spellEnd"/>
            <w:r w:rsidRPr="00962C1E">
              <w:rPr>
                <w:rFonts w:ascii="Times New Roman" w:eastAsia="Times New Roman" w:hAnsi="Times New Roman" w:cs="Times New Roman"/>
                <w:color w:val="auto"/>
                <w:sz w:val="24"/>
                <w:szCs w:val="24"/>
              </w:rPr>
              <w:t xml:space="preserve"> Fechas Importantes.</w:t>
            </w:r>
          </w:p>
        </w:tc>
      </w:tr>
      <w:tr w:rsidR="00694761" w:rsidRPr="00962C1E" w14:paraId="6514D2F4" w14:textId="77777777" w:rsidTr="00C72E11">
        <w:trPr>
          <w:trHeight w:val="25"/>
        </w:trPr>
        <w:tc>
          <w:tcPr>
            <w:tcW w:w="8503" w:type="dxa"/>
            <w:gridSpan w:val="2"/>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0102D793" w14:textId="77777777" w:rsidR="00694761" w:rsidRPr="00962C1E" w:rsidRDefault="00694761" w:rsidP="00C72E11">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 xml:space="preserve">Programador Responsable: </w:t>
            </w:r>
            <w:r w:rsidRPr="00962C1E">
              <w:rPr>
                <w:rFonts w:ascii="Times New Roman" w:eastAsia="Times New Roman" w:hAnsi="Times New Roman" w:cs="Times New Roman"/>
                <w:color w:val="auto"/>
                <w:sz w:val="24"/>
                <w:szCs w:val="24"/>
              </w:rPr>
              <w:t>Alexis Cando, Jonathan Oñate</w:t>
            </w:r>
          </w:p>
        </w:tc>
      </w:tr>
      <w:tr w:rsidR="00694761" w:rsidRPr="00962C1E" w14:paraId="329BCC24" w14:textId="77777777" w:rsidTr="00C72E11">
        <w:trPr>
          <w:trHeight w:val="140"/>
        </w:trPr>
        <w:tc>
          <w:tcPr>
            <w:tcW w:w="8503" w:type="dxa"/>
            <w:gridSpan w:val="2"/>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6AEDCF74" w14:textId="77777777" w:rsidR="00694761" w:rsidRPr="00962C1E" w:rsidRDefault="00694761" w:rsidP="00C72E11">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Descripción:</w:t>
            </w:r>
          </w:p>
          <w:p w14:paraId="403C8143" w14:textId="77777777" w:rsidR="00694761" w:rsidRPr="00962C1E" w:rsidRDefault="00694761" w:rsidP="00C72E11">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Las aplicaciones web y móvil deben trabajar con internet para establecer una conexión.</w:t>
            </w:r>
          </w:p>
          <w:p w14:paraId="6C37C55F" w14:textId="77777777" w:rsidR="00694761" w:rsidRPr="00962C1E" w:rsidRDefault="00694761" w:rsidP="00C72E11">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La aplicación web debe enviar los datos de Fechas Importantes en formato </w:t>
            </w:r>
            <w:proofErr w:type="spellStart"/>
            <w:r w:rsidRPr="00962C1E">
              <w:rPr>
                <w:rFonts w:ascii="Times New Roman" w:eastAsia="Times New Roman" w:hAnsi="Times New Roman" w:cs="Times New Roman"/>
                <w:color w:val="auto"/>
                <w:sz w:val="24"/>
                <w:szCs w:val="24"/>
              </w:rPr>
              <w:t>JSON</w:t>
            </w:r>
            <w:proofErr w:type="spellEnd"/>
            <w:r w:rsidRPr="00962C1E">
              <w:rPr>
                <w:rFonts w:ascii="Times New Roman" w:eastAsia="Times New Roman" w:hAnsi="Times New Roman" w:cs="Times New Roman"/>
                <w:color w:val="auto"/>
                <w:sz w:val="24"/>
                <w:szCs w:val="24"/>
              </w:rPr>
              <w:t xml:space="preserve"> para ser leída en la aplicación móvil.</w:t>
            </w:r>
          </w:p>
        </w:tc>
      </w:tr>
      <w:tr w:rsidR="00694761" w:rsidRPr="00962C1E" w14:paraId="1BD13C99" w14:textId="77777777" w:rsidTr="000D6AC0">
        <w:trPr>
          <w:trHeight w:val="620"/>
        </w:trPr>
        <w:tc>
          <w:tcPr>
            <w:tcW w:w="8503" w:type="dxa"/>
            <w:gridSpan w:val="2"/>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1DF35A05" w14:textId="77777777" w:rsidR="00694761" w:rsidRPr="00962C1E" w:rsidRDefault="00694761" w:rsidP="00C72E11">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Observaciones:</w:t>
            </w:r>
          </w:p>
        </w:tc>
      </w:tr>
    </w:tbl>
    <w:p w14:paraId="450E77B3" w14:textId="77777777" w:rsidR="00694761" w:rsidRPr="000D6AC0" w:rsidRDefault="000D6AC0" w:rsidP="00694761">
      <w:pPr>
        <w:rPr>
          <w:rFonts w:ascii="Times New Roman" w:eastAsia="Times New Roman" w:hAnsi="Times New Roman" w:cs="Times New Roman"/>
          <w:color w:val="auto"/>
          <w:sz w:val="18"/>
          <w:szCs w:val="24"/>
        </w:rPr>
      </w:pPr>
      <w:r>
        <w:rPr>
          <w:rFonts w:ascii="Times New Roman" w:eastAsia="Times New Roman" w:hAnsi="Times New Roman" w:cs="Times New Roman"/>
          <w:b/>
          <w:color w:val="auto"/>
          <w:sz w:val="18"/>
          <w:szCs w:val="24"/>
        </w:rPr>
        <w:t xml:space="preserve">  </w:t>
      </w:r>
      <w:r w:rsidR="00694761" w:rsidRPr="000D6AC0">
        <w:rPr>
          <w:rFonts w:ascii="Times New Roman" w:eastAsia="Times New Roman" w:hAnsi="Times New Roman" w:cs="Times New Roman"/>
          <w:b/>
          <w:color w:val="auto"/>
          <w:sz w:val="18"/>
          <w:szCs w:val="24"/>
        </w:rPr>
        <w:t>Elaborado por:</w:t>
      </w:r>
      <w:r w:rsidR="00694761" w:rsidRPr="000D6AC0">
        <w:rPr>
          <w:rFonts w:ascii="Times New Roman" w:eastAsia="Times New Roman" w:hAnsi="Times New Roman" w:cs="Times New Roman"/>
          <w:color w:val="auto"/>
          <w:sz w:val="18"/>
          <w:szCs w:val="24"/>
        </w:rPr>
        <w:t xml:space="preserve"> Los investigadores</w:t>
      </w:r>
    </w:p>
    <w:p w14:paraId="0D93D758" w14:textId="6725DD9B" w:rsidR="006214AB" w:rsidRDefault="00694761" w:rsidP="006214AB">
      <w:pPr>
        <w:rPr>
          <w:rFonts w:ascii="Times New Roman" w:hAnsi="Times New Roman" w:cs="Times New Roman"/>
          <w:b/>
          <w:color w:val="auto"/>
        </w:rPr>
      </w:pPr>
      <w:r w:rsidRPr="00962C1E">
        <w:rPr>
          <w:rFonts w:ascii="Times New Roman" w:eastAsia="Times New Roman" w:hAnsi="Times New Roman" w:cs="Times New Roman"/>
          <w:color w:val="auto"/>
          <w:sz w:val="24"/>
          <w:szCs w:val="24"/>
        </w:rPr>
        <w:t xml:space="preserve"> </w:t>
      </w:r>
      <w:r w:rsidRPr="00AA7FEA">
        <w:rPr>
          <w:rFonts w:ascii="Times New Roman" w:eastAsia="Times New Roman" w:hAnsi="Times New Roman" w:cs="Times New Roman"/>
          <w:b/>
          <w:color w:val="auto"/>
          <w:sz w:val="24"/>
          <w:szCs w:val="24"/>
        </w:rPr>
        <w:t xml:space="preserve"> </w:t>
      </w:r>
      <w:bookmarkStart w:id="268" w:name="_c7k1ro9tzil0" w:colFirst="0" w:colLast="0"/>
      <w:bookmarkEnd w:id="268"/>
      <w:proofErr w:type="spellStart"/>
      <w:r w:rsidRPr="00AA7FEA">
        <w:rPr>
          <w:rFonts w:ascii="Times New Roman" w:hAnsi="Times New Roman" w:cs="Times New Roman"/>
          <w:b/>
          <w:color w:val="auto"/>
        </w:rPr>
        <w:t>Product</w:t>
      </w:r>
      <w:proofErr w:type="spellEnd"/>
      <w:r w:rsidRPr="00AA7FEA">
        <w:rPr>
          <w:rFonts w:ascii="Times New Roman" w:hAnsi="Times New Roman" w:cs="Times New Roman"/>
          <w:b/>
          <w:color w:val="auto"/>
        </w:rPr>
        <w:t xml:space="preserve"> </w:t>
      </w:r>
      <w:proofErr w:type="spellStart"/>
      <w:r w:rsidRPr="00AA7FEA">
        <w:rPr>
          <w:rFonts w:ascii="Times New Roman" w:hAnsi="Times New Roman" w:cs="Times New Roman"/>
          <w:b/>
          <w:color w:val="auto"/>
        </w:rPr>
        <w:t>backlog</w:t>
      </w:r>
      <w:proofErr w:type="spellEnd"/>
    </w:p>
    <w:p w14:paraId="712C8419" w14:textId="77777777" w:rsidR="00AA7FEA" w:rsidRPr="00962C1E" w:rsidRDefault="00AA7FEA" w:rsidP="006214AB">
      <w:pPr>
        <w:rPr>
          <w:rFonts w:ascii="Times New Roman" w:hAnsi="Times New Roman" w:cs="Times New Roman"/>
          <w:color w:val="auto"/>
          <w:sz w:val="24"/>
          <w:szCs w:val="24"/>
        </w:rPr>
      </w:pPr>
    </w:p>
    <w:p w14:paraId="7BB90C9A" w14:textId="38D3736A" w:rsidR="00694761" w:rsidRPr="00893333" w:rsidRDefault="00694761" w:rsidP="00893333">
      <w:pPr>
        <w:jc w:val="both"/>
        <w:rPr>
          <w:rFonts w:ascii="Times New Roman" w:eastAsia="Times New Roman" w:hAnsi="Times New Roman" w:cs="Times New Roman"/>
          <w:i/>
          <w:color w:val="auto"/>
          <w:sz w:val="24"/>
          <w:szCs w:val="24"/>
        </w:rPr>
      </w:pPr>
      <w:r w:rsidRPr="00962C1E">
        <w:rPr>
          <w:rFonts w:ascii="Times New Roman" w:eastAsia="Times New Roman" w:hAnsi="Times New Roman" w:cs="Times New Roman"/>
          <w:color w:val="auto"/>
          <w:sz w:val="24"/>
          <w:szCs w:val="24"/>
        </w:rPr>
        <w:t xml:space="preserve">La pila de producto permite detallar la lista priorizada de tareas que llevarán al cumplimiento de cada </w:t>
      </w:r>
      <w:r w:rsidR="00893333">
        <w:rPr>
          <w:rFonts w:ascii="Times New Roman" w:eastAsia="Times New Roman" w:hAnsi="Times New Roman" w:cs="Times New Roman"/>
          <w:color w:val="auto"/>
          <w:sz w:val="24"/>
          <w:szCs w:val="24"/>
        </w:rPr>
        <w:t>una de las historias de usuario. P</w:t>
      </w:r>
      <w:r w:rsidRPr="00962C1E">
        <w:rPr>
          <w:rFonts w:ascii="Times New Roman" w:eastAsia="Times New Roman" w:hAnsi="Times New Roman" w:cs="Times New Roman"/>
          <w:color w:val="auto"/>
          <w:sz w:val="24"/>
          <w:szCs w:val="24"/>
        </w:rPr>
        <w:t xml:space="preserve">or lo tanto, se planteó utilizar la técnica de priorización </w:t>
      </w:r>
      <w:proofErr w:type="spellStart"/>
      <w:r w:rsidRPr="00962C1E">
        <w:rPr>
          <w:rFonts w:ascii="Times New Roman" w:eastAsia="Times New Roman" w:hAnsi="Times New Roman" w:cs="Times New Roman"/>
          <w:b/>
          <w:color w:val="auto"/>
          <w:sz w:val="24"/>
          <w:szCs w:val="24"/>
        </w:rPr>
        <w:t>Theme</w:t>
      </w:r>
      <w:proofErr w:type="spellEnd"/>
      <w:r w:rsidRPr="00962C1E">
        <w:rPr>
          <w:rFonts w:ascii="Times New Roman" w:eastAsia="Times New Roman" w:hAnsi="Times New Roman" w:cs="Times New Roman"/>
          <w:b/>
          <w:color w:val="auto"/>
          <w:sz w:val="24"/>
          <w:szCs w:val="24"/>
        </w:rPr>
        <w:t xml:space="preserve"> </w:t>
      </w:r>
      <w:proofErr w:type="spellStart"/>
      <w:r w:rsidRPr="00962C1E">
        <w:rPr>
          <w:rFonts w:ascii="Times New Roman" w:eastAsia="Times New Roman" w:hAnsi="Times New Roman" w:cs="Times New Roman"/>
          <w:b/>
          <w:color w:val="auto"/>
          <w:sz w:val="24"/>
          <w:szCs w:val="24"/>
        </w:rPr>
        <w:t>Scoring</w:t>
      </w:r>
      <w:proofErr w:type="spellEnd"/>
      <w:r w:rsidRPr="00962C1E">
        <w:rPr>
          <w:rFonts w:ascii="Times New Roman" w:eastAsia="Times New Roman" w:hAnsi="Times New Roman" w:cs="Times New Roman"/>
          <w:b/>
          <w:color w:val="auto"/>
          <w:sz w:val="24"/>
          <w:szCs w:val="24"/>
        </w:rPr>
        <w:t>.</w:t>
      </w:r>
      <w:r w:rsidR="00893333">
        <w:rPr>
          <w:rFonts w:ascii="Times New Roman" w:eastAsia="Times New Roman" w:hAnsi="Times New Roman" w:cs="Times New Roman"/>
          <w:b/>
          <w:color w:val="auto"/>
          <w:sz w:val="24"/>
          <w:szCs w:val="24"/>
        </w:rPr>
        <w:t xml:space="preserve"> </w:t>
      </w:r>
      <w:r w:rsidR="00893333">
        <w:rPr>
          <w:rFonts w:ascii="Times New Roman" w:eastAsia="Times New Roman" w:hAnsi="Times New Roman" w:cs="Times New Roman"/>
          <w:color w:val="auto"/>
          <w:sz w:val="24"/>
          <w:szCs w:val="24"/>
        </w:rPr>
        <w:t>La cual consiste en seleccionar los criterios a evaluar y procederá dar valores entre 1 y 5.</w:t>
      </w:r>
    </w:p>
    <w:p w14:paraId="052574A6" w14:textId="51C8ED47" w:rsidR="000D6AC0" w:rsidRPr="000D6AC0" w:rsidRDefault="000D6AC0" w:rsidP="000D6AC0">
      <w:pPr>
        <w:pStyle w:val="Epgrafe"/>
        <w:keepNext/>
        <w:spacing w:after="0"/>
        <w:rPr>
          <w:rFonts w:cs="Times New Roman"/>
        </w:rPr>
      </w:pPr>
      <w:r>
        <w:rPr>
          <w:rFonts w:cs="Times New Roman"/>
          <w:b/>
        </w:rPr>
        <w:t xml:space="preserve">  </w:t>
      </w:r>
      <w:bookmarkStart w:id="269" w:name="_Toc504978759"/>
      <w:r w:rsidRPr="000D6AC0">
        <w:rPr>
          <w:rFonts w:cs="Times New Roman"/>
          <w:b/>
        </w:rPr>
        <w:t xml:space="preserve">Tabla </w:t>
      </w:r>
      <w:r w:rsidRPr="000D6AC0">
        <w:rPr>
          <w:rFonts w:cs="Times New Roman"/>
          <w:b/>
        </w:rPr>
        <w:fldChar w:fldCharType="begin"/>
      </w:r>
      <w:r w:rsidRPr="000D6AC0">
        <w:rPr>
          <w:rFonts w:cs="Times New Roman"/>
          <w:b/>
        </w:rPr>
        <w:instrText xml:space="preserve"> SEQ Tabla \* ARABIC </w:instrText>
      </w:r>
      <w:r w:rsidRPr="000D6AC0">
        <w:rPr>
          <w:rFonts w:cs="Times New Roman"/>
          <w:b/>
        </w:rPr>
        <w:fldChar w:fldCharType="separate"/>
      </w:r>
      <w:r w:rsidR="00A46DA0">
        <w:rPr>
          <w:rFonts w:cs="Times New Roman"/>
          <w:b/>
          <w:noProof/>
        </w:rPr>
        <w:t>45</w:t>
      </w:r>
      <w:r w:rsidRPr="000D6AC0">
        <w:rPr>
          <w:rFonts w:cs="Times New Roman"/>
          <w:b/>
        </w:rPr>
        <w:fldChar w:fldCharType="end"/>
      </w:r>
      <w:r w:rsidRPr="000D6AC0">
        <w:rPr>
          <w:rFonts w:cs="Times New Roman"/>
          <w:b/>
        </w:rPr>
        <w:t>.</w:t>
      </w:r>
      <w:r w:rsidRPr="000D6AC0">
        <w:rPr>
          <w:rFonts w:cs="Times New Roman"/>
        </w:rPr>
        <w:t xml:space="preserve"> Historias de Usuario.</w:t>
      </w:r>
      <w:bookmarkEnd w:id="269"/>
    </w:p>
    <w:tbl>
      <w:tblPr>
        <w:tblW w:w="8503"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187"/>
        <w:gridCol w:w="7316"/>
      </w:tblGrid>
      <w:tr w:rsidR="00694761" w:rsidRPr="00962C1E" w14:paraId="1B015267" w14:textId="77777777" w:rsidTr="00AA7FEA">
        <w:trPr>
          <w:trHeight w:val="226"/>
        </w:trPr>
        <w:tc>
          <w:tcPr>
            <w:tcW w:w="1187" w:type="dxa"/>
            <w:tcBorders>
              <w:top w:val="single" w:sz="7" w:space="0" w:color="A5A5A5"/>
              <w:left w:val="single" w:sz="7" w:space="0" w:color="A5A5A5"/>
              <w:bottom w:val="single" w:sz="7" w:space="0" w:color="A5A5A5"/>
              <w:right w:val="nil"/>
            </w:tcBorders>
            <w:shd w:val="clear" w:color="auto" w:fill="A5A5A5"/>
            <w:tcMar>
              <w:top w:w="100" w:type="dxa"/>
              <w:left w:w="100" w:type="dxa"/>
              <w:bottom w:w="100" w:type="dxa"/>
              <w:right w:w="100" w:type="dxa"/>
            </w:tcMar>
          </w:tcPr>
          <w:p w14:paraId="08F8ABCC" w14:textId="77777777" w:rsidR="00694761" w:rsidRPr="00962C1E" w:rsidRDefault="00694761" w:rsidP="00AA7FEA">
            <w:pPr>
              <w:spacing w:after="0" w:line="240" w:lineRule="auto"/>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ID</w:t>
            </w:r>
          </w:p>
        </w:tc>
        <w:tc>
          <w:tcPr>
            <w:tcW w:w="7316" w:type="dxa"/>
            <w:tcBorders>
              <w:top w:val="single" w:sz="7" w:space="0" w:color="A5A5A5"/>
              <w:left w:val="nil"/>
              <w:bottom w:val="single" w:sz="7" w:space="0" w:color="A5A5A5"/>
              <w:right w:val="single" w:sz="7" w:space="0" w:color="A5A5A5"/>
            </w:tcBorders>
            <w:shd w:val="clear" w:color="auto" w:fill="A5A5A5"/>
            <w:tcMar>
              <w:top w:w="100" w:type="dxa"/>
              <w:left w:w="100" w:type="dxa"/>
              <w:bottom w:w="100" w:type="dxa"/>
              <w:right w:w="100" w:type="dxa"/>
            </w:tcMar>
          </w:tcPr>
          <w:p w14:paraId="46E35A05" w14:textId="77777777" w:rsidR="00694761" w:rsidRPr="00962C1E" w:rsidRDefault="00694761" w:rsidP="00AA7FEA">
            <w:pPr>
              <w:spacing w:after="0" w:line="240" w:lineRule="auto"/>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NOMBRE</w:t>
            </w:r>
          </w:p>
        </w:tc>
      </w:tr>
      <w:tr w:rsidR="00694761" w:rsidRPr="00962C1E" w14:paraId="449B2821" w14:textId="77777777" w:rsidTr="00AA7FEA">
        <w:trPr>
          <w:trHeight w:val="165"/>
        </w:trPr>
        <w:tc>
          <w:tcPr>
            <w:tcW w:w="1187"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1CC2F211" w14:textId="77777777" w:rsidR="00694761" w:rsidRPr="00962C1E" w:rsidRDefault="00694761" w:rsidP="00AA7FEA">
            <w:pPr>
              <w:spacing w:after="0" w:line="240" w:lineRule="auto"/>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1</w:t>
            </w:r>
          </w:p>
        </w:tc>
        <w:tc>
          <w:tcPr>
            <w:tcW w:w="7316"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7DCD35F0" w14:textId="77777777" w:rsidR="00694761" w:rsidRPr="00962C1E" w:rsidRDefault="00694761" w:rsidP="00AA7FEA">
            <w:pPr>
              <w:spacing w:after="0" w:line="240" w:lineRule="auto"/>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Crear Atractivos Turísticos</w:t>
            </w:r>
          </w:p>
        </w:tc>
      </w:tr>
      <w:tr w:rsidR="00694761" w:rsidRPr="00962C1E" w14:paraId="2C8C4D56" w14:textId="77777777" w:rsidTr="00AA7FEA">
        <w:trPr>
          <w:trHeight w:val="25"/>
        </w:trPr>
        <w:tc>
          <w:tcPr>
            <w:tcW w:w="1187"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0F5F6238" w14:textId="77777777" w:rsidR="00694761" w:rsidRPr="00962C1E" w:rsidRDefault="00694761" w:rsidP="00AA7FEA">
            <w:pPr>
              <w:spacing w:after="0" w:line="240" w:lineRule="auto"/>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2</w:t>
            </w:r>
          </w:p>
        </w:tc>
        <w:tc>
          <w:tcPr>
            <w:tcW w:w="7316"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5947A4DB" w14:textId="77777777" w:rsidR="00694761" w:rsidRPr="00962C1E" w:rsidRDefault="00694761" w:rsidP="00AA7FEA">
            <w:pPr>
              <w:spacing w:after="0" w:line="240" w:lineRule="auto"/>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Actualizar Atractivos Turísticos</w:t>
            </w:r>
          </w:p>
        </w:tc>
      </w:tr>
      <w:tr w:rsidR="00694761" w:rsidRPr="00962C1E" w14:paraId="34F66E4F" w14:textId="77777777" w:rsidTr="00AA7FEA">
        <w:trPr>
          <w:trHeight w:val="25"/>
        </w:trPr>
        <w:tc>
          <w:tcPr>
            <w:tcW w:w="1187"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1D7FA5AD" w14:textId="77777777" w:rsidR="00694761" w:rsidRPr="00962C1E" w:rsidRDefault="00694761" w:rsidP="00AA7FEA">
            <w:pPr>
              <w:spacing w:after="0" w:line="240" w:lineRule="auto"/>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3</w:t>
            </w:r>
          </w:p>
        </w:tc>
        <w:tc>
          <w:tcPr>
            <w:tcW w:w="7316"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450391A0" w14:textId="77777777" w:rsidR="00694761" w:rsidRPr="00962C1E" w:rsidRDefault="00694761" w:rsidP="00AA7FEA">
            <w:pPr>
              <w:spacing w:after="0" w:line="240" w:lineRule="auto"/>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Listar Atractivos Turísticos</w:t>
            </w:r>
          </w:p>
        </w:tc>
      </w:tr>
      <w:tr w:rsidR="00694761" w:rsidRPr="00962C1E" w14:paraId="1E19B5F0" w14:textId="77777777" w:rsidTr="00AA7FEA">
        <w:trPr>
          <w:trHeight w:val="25"/>
        </w:trPr>
        <w:tc>
          <w:tcPr>
            <w:tcW w:w="1187"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6CF2959A" w14:textId="77777777" w:rsidR="00694761" w:rsidRPr="00962C1E" w:rsidRDefault="00694761" w:rsidP="00AA7FEA">
            <w:pPr>
              <w:spacing w:after="0" w:line="240" w:lineRule="auto"/>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4</w:t>
            </w:r>
          </w:p>
        </w:tc>
        <w:tc>
          <w:tcPr>
            <w:tcW w:w="7316"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31622B09" w14:textId="77777777" w:rsidR="00694761" w:rsidRPr="00962C1E" w:rsidRDefault="00694761" w:rsidP="00AA7FEA">
            <w:pPr>
              <w:spacing w:after="0" w:line="240" w:lineRule="auto"/>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Eliminar Atractivos Turísticos</w:t>
            </w:r>
          </w:p>
        </w:tc>
      </w:tr>
      <w:tr w:rsidR="00694761" w:rsidRPr="00962C1E" w14:paraId="3DD269E8" w14:textId="77777777" w:rsidTr="00AA7FEA">
        <w:trPr>
          <w:trHeight w:val="25"/>
        </w:trPr>
        <w:tc>
          <w:tcPr>
            <w:tcW w:w="1187"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5B657E78" w14:textId="77777777" w:rsidR="00694761" w:rsidRPr="00962C1E" w:rsidRDefault="00694761" w:rsidP="00AA7FEA">
            <w:pPr>
              <w:spacing w:after="0" w:line="240" w:lineRule="auto"/>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5</w:t>
            </w:r>
          </w:p>
        </w:tc>
        <w:tc>
          <w:tcPr>
            <w:tcW w:w="7316"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5FB1A9F8" w14:textId="77777777" w:rsidR="00694761" w:rsidRPr="00962C1E" w:rsidRDefault="00694761" w:rsidP="00AA7FEA">
            <w:pPr>
              <w:spacing w:after="0" w:line="240" w:lineRule="auto"/>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Crear Fechas Importantes</w:t>
            </w:r>
          </w:p>
        </w:tc>
      </w:tr>
      <w:tr w:rsidR="00694761" w:rsidRPr="00962C1E" w14:paraId="492112E7" w14:textId="77777777" w:rsidTr="00AA7FEA">
        <w:trPr>
          <w:trHeight w:val="25"/>
        </w:trPr>
        <w:tc>
          <w:tcPr>
            <w:tcW w:w="1187" w:type="dxa"/>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4C35C8D0" w14:textId="77777777" w:rsidR="00694761" w:rsidRPr="00962C1E" w:rsidRDefault="00694761" w:rsidP="00AA7FEA">
            <w:pPr>
              <w:spacing w:after="0" w:line="240" w:lineRule="auto"/>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6</w:t>
            </w:r>
          </w:p>
        </w:tc>
        <w:tc>
          <w:tcPr>
            <w:tcW w:w="7316"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4665C41B" w14:textId="77777777" w:rsidR="00694761" w:rsidRPr="00962C1E" w:rsidRDefault="00694761" w:rsidP="00AA7FEA">
            <w:pPr>
              <w:spacing w:after="0" w:line="240" w:lineRule="auto"/>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Actualizar Fechas Importantes</w:t>
            </w:r>
          </w:p>
        </w:tc>
      </w:tr>
      <w:tr w:rsidR="00694761" w:rsidRPr="00962C1E" w14:paraId="62DA3997" w14:textId="77777777" w:rsidTr="00AA7FEA">
        <w:trPr>
          <w:trHeight w:val="222"/>
        </w:trPr>
        <w:tc>
          <w:tcPr>
            <w:tcW w:w="1187"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14DF129E" w14:textId="77777777" w:rsidR="00694761" w:rsidRPr="00962C1E" w:rsidRDefault="00694761" w:rsidP="00AA7FEA">
            <w:pPr>
              <w:spacing w:after="0" w:line="240" w:lineRule="auto"/>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7</w:t>
            </w:r>
          </w:p>
        </w:tc>
        <w:tc>
          <w:tcPr>
            <w:tcW w:w="7316"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4CDA040D" w14:textId="77777777" w:rsidR="00694761" w:rsidRPr="00962C1E" w:rsidRDefault="00694761" w:rsidP="00AA7FEA">
            <w:pPr>
              <w:spacing w:after="0" w:line="240" w:lineRule="auto"/>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Listar Fechas Importantes</w:t>
            </w:r>
          </w:p>
        </w:tc>
      </w:tr>
      <w:tr w:rsidR="00694761" w:rsidRPr="00962C1E" w14:paraId="0AD7DB8F" w14:textId="77777777" w:rsidTr="00AA7FEA">
        <w:trPr>
          <w:trHeight w:val="25"/>
        </w:trPr>
        <w:tc>
          <w:tcPr>
            <w:tcW w:w="1187" w:type="dxa"/>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68E05202" w14:textId="77777777" w:rsidR="00694761" w:rsidRPr="00962C1E" w:rsidRDefault="00694761" w:rsidP="00AA7FEA">
            <w:pPr>
              <w:spacing w:after="0" w:line="240" w:lineRule="auto"/>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8</w:t>
            </w:r>
          </w:p>
        </w:tc>
        <w:tc>
          <w:tcPr>
            <w:tcW w:w="7316"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00B7161C" w14:textId="77777777" w:rsidR="00694761" w:rsidRPr="00962C1E" w:rsidRDefault="00694761" w:rsidP="00AA7FEA">
            <w:pPr>
              <w:spacing w:after="0" w:line="240" w:lineRule="auto"/>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Eliminar Fechas Importantes</w:t>
            </w:r>
          </w:p>
        </w:tc>
      </w:tr>
      <w:tr w:rsidR="00694761" w:rsidRPr="00962C1E" w14:paraId="3D97C418" w14:textId="77777777" w:rsidTr="00AA7FEA">
        <w:trPr>
          <w:trHeight w:val="25"/>
        </w:trPr>
        <w:tc>
          <w:tcPr>
            <w:tcW w:w="1187"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160EB6F3" w14:textId="77777777" w:rsidR="00694761" w:rsidRPr="00962C1E" w:rsidRDefault="00694761" w:rsidP="00AA7FEA">
            <w:pPr>
              <w:spacing w:after="0" w:line="240" w:lineRule="auto"/>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9</w:t>
            </w:r>
          </w:p>
        </w:tc>
        <w:tc>
          <w:tcPr>
            <w:tcW w:w="7316"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4D8D3785" w14:textId="77777777" w:rsidR="00694761" w:rsidRPr="00962C1E" w:rsidRDefault="00694761" w:rsidP="00AA7FEA">
            <w:pPr>
              <w:spacing w:after="0" w:line="240" w:lineRule="auto"/>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Web </w:t>
            </w:r>
            <w:proofErr w:type="spellStart"/>
            <w:r w:rsidRPr="00962C1E">
              <w:rPr>
                <w:rFonts w:ascii="Times New Roman" w:eastAsia="Times New Roman" w:hAnsi="Times New Roman" w:cs="Times New Roman"/>
                <w:color w:val="auto"/>
                <w:sz w:val="24"/>
                <w:szCs w:val="24"/>
              </w:rPr>
              <w:t>Service</w:t>
            </w:r>
            <w:proofErr w:type="spellEnd"/>
            <w:r w:rsidRPr="00962C1E">
              <w:rPr>
                <w:rFonts w:ascii="Times New Roman" w:eastAsia="Times New Roman" w:hAnsi="Times New Roman" w:cs="Times New Roman"/>
                <w:color w:val="auto"/>
                <w:sz w:val="24"/>
                <w:szCs w:val="24"/>
              </w:rPr>
              <w:t xml:space="preserve"> Atractivos Turísticos</w:t>
            </w:r>
          </w:p>
        </w:tc>
      </w:tr>
      <w:tr w:rsidR="00694761" w:rsidRPr="00962C1E" w14:paraId="06AA00FA" w14:textId="77777777" w:rsidTr="00AA7FEA">
        <w:trPr>
          <w:trHeight w:val="25"/>
        </w:trPr>
        <w:tc>
          <w:tcPr>
            <w:tcW w:w="1187" w:type="dxa"/>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024A958E" w14:textId="77777777" w:rsidR="00694761" w:rsidRPr="00962C1E" w:rsidRDefault="00694761" w:rsidP="00AA7FEA">
            <w:pPr>
              <w:spacing w:after="0" w:line="240" w:lineRule="auto"/>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10</w:t>
            </w:r>
          </w:p>
        </w:tc>
        <w:tc>
          <w:tcPr>
            <w:tcW w:w="7316"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02580AFB" w14:textId="77777777" w:rsidR="00694761" w:rsidRPr="00962C1E" w:rsidRDefault="00694761" w:rsidP="00AA7FEA">
            <w:pPr>
              <w:spacing w:after="0" w:line="240" w:lineRule="auto"/>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Web </w:t>
            </w:r>
            <w:proofErr w:type="spellStart"/>
            <w:r w:rsidRPr="00962C1E">
              <w:rPr>
                <w:rFonts w:ascii="Times New Roman" w:eastAsia="Times New Roman" w:hAnsi="Times New Roman" w:cs="Times New Roman"/>
                <w:color w:val="auto"/>
                <w:sz w:val="24"/>
                <w:szCs w:val="24"/>
              </w:rPr>
              <w:t>Service</w:t>
            </w:r>
            <w:proofErr w:type="spellEnd"/>
            <w:r w:rsidRPr="00962C1E">
              <w:rPr>
                <w:rFonts w:ascii="Times New Roman" w:eastAsia="Times New Roman" w:hAnsi="Times New Roman" w:cs="Times New Roman"/>
                <w:color w:val="auto"/>
                <w:sz w:val="24"/>
                <w:szCs w:val="24"/>
              </w:rPr>
              <w:t xml:space="preserve"> Fechas Importantes</w:t>
            </w:r>
          </w:p>
        </w:tc>
      </w:tr>
    </w:tbl>
    <w:p w14:paraId="42F42D5D" w14:textId="422CAB82" w:rsidR="00694761" w:rsidRDefault="000D6AC0" w:rsidP="00AA7FEA">
      <w:pPr>
        <w:rPr>
          <w:rFonts w:ascii="Times New Roman" w:eastAsia="Times New Roman" w:hAnsi="Times New Roman" w:cs="Times New Roman"/>
          <w:color w:val="auto"/>
          <w:sz w:val="18"/>
          <w:szCs w:val="24"/>
        </w:rPr>
      </w:pPr>
      <w:r>
        <w:rPr>
          <w:rFonts w:ascii="Times New Roman" w:eastAsia="Times New Roman" w:hAnsi="Times New Roman" w:cs="Times New Roman"/>
          <w:b/>
          <w:color w:val="auto"/>
          <w:sz w:val="18"/>
          <w:szCs w:val="24"/>
        </w:rPr>
        <w:t xml:space="preserve">  </w:t>
      </w:r>
      <w:r w:rsidR="00694761" w:rsidRPr="000D6AC0">
        <w:rPr>
          <w:rFonts w:ascii="Times New Roman" w:eastAsia="Times New Roman" w:hAnsi="Times New Roman" w:cs="Times New Roman"/>
          <w:b/>
          <w:color w:val="auto"/>
          <w:sz w:val="18"/>
          <w:szCs w:val="24"/>
        </w:rPr>
        <w:t>Elaborado por:</w:t>
      </w:r>
      <w:r w:rsidR="00694761" w:rsidRPr="000D6AC0">
        <w:rPr>
          <w:rFonts w:ascii="Times New Roman" w:eastAsia="Times New Roman" w:hAnsi="Times New Roman" w:cs="Times New Roman"/>
          <w:color w:val="auto"/>
          <w:sz w:val="18"/>
          <w:szCs w:val="24"/>
        </w:rPr>
        <w:t xml:space="preserve"> Los investigadores</w:t>
      </w:r>
    </w:p>
    <w:p w14:paraId="46BC61EF" w14:textId="75727148" w:rsidR="00C72E11" w:rsidRDefault="00C72E11" w:rsidP="00AA7FEA">
      <w:pPr>
        <w:rPr>
          <w:rFonts w:ascii="Times New Roman" w:eastAsia="Times New Roman" w:hAnsi="Times New Roman" w:cs="Times New Roman"/>
          <w:color w:val="auto"/>
          <w:sz w:val="18"/>
          <w:szCs w:val="24"/>
        </w:rPr>
      </w:pPr>
    </w:p>
    <w:p w14:paraId="2C7D23FD" w14:textId="77777777" w:rsidR="00694761" w:rsidRPr="00C72E11" w:rsidRDefault="00694761" w:rsidP="00AA7FEA">
      <w:pPr>
        <w:outlineLvl w:val="3"/>
        <w:rPr>
          <w:rFonts w:ascii="Times New Roman" w:eastAsia="Times New Roman" w:hAnsi="Times New Roman" w:cs="Times New Roman"/>
          <w:b/>
          <w:color w:val="auto"/>
          <w:sz w:val="24"/>
          <w:szCs w:val="24"/>
        </w:rPr>
      </w:pPr>
      <w:bookmarkStart w:id="270" w:name="_Toc504985086"/>
      <w:r w:rsidRPr="00C72E11">
        <w:rPr>
          <w:rFonts w:ascii="Times New Roman" w:eastAsia="Times New Roman" w:hAnsi="Times New Roman" w:cs="Times New Roman"/>
          <w:b/>
          <w:color w:val="auto"/>
          <w:sz w:val="24"/>
          <w:szCs w:val="24"/>
        </w:rPr>
        <w:lastRenderedPageBreak/>
        <w:t xml:space="preserve">Aplicación de la Técnica de </w:t>
      </w:r>
      <w:proofErr w:type="spellStart"/>
      <w:r w:rsidRPr="00C72E11">
        <w:rPr>
          <w:rFonts w:ascii="Times New Roman" w:eastAsia="Times New Roman" w:hAnsi="Times New Roman" w:cs="Times New Roman"/>
          <w:b/>
          <w:color w:val="auto"/>
          <w:sz w:val="24"/>
          <w:szCs w:val="24"/>
        </w:rPr>
        <w:t>Theme</w:t>
      </w:r>
      <w:proofErr w:type="spellEnd"/>
      <w:r w:rsidRPr="00C72E11">
        <w:rPr>
          <w:rFonts w:ascii="Times New Roman" w:eastAsia="Times New Roman" w:hAnsi="Times New Roman" w:cs="Times New Roman"/>
          <w:b/>
          <w:color w:val="auto"/>
          <w:sz w:val="24"/>
          <w:szCs w:val="24"/>
        </w:rPr>
        <w:t xml:space="preserve"> </w:t>
      </w:r>
      <w:proofErr w:type="spellStart"/>
      <w:r w:rsidRPr="00C72E11">
        <w:rPr>
          <w:rFonts w:ascii="Times New Roman" w:eastAsia="Times New Roman" w:hAnsi="Times New Roman" w:cs="Times New Roman"/>
          <w:b/>
          <w:color w:val="auto"/>
          <w:sz w:val="24"/>
          <w:szCs w:val="24"/>
        </w:rPr>
        <w:t>Scoring</w:t>
      </w:r>
      <w:bookmarkEnd w:id="270"/>
      <w:proofErr w:type="spellEnd"/>
    </w:p>
    <w:p w14:paraId="57DA6D69" w14:textId="7A396695" w:rsidR="00694761" w:rsidRPr="00962C1E" w:rsidRDefault="000D6AC0" w:rsidP="00AA7FEA">
      <w:pPr>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En la Tabla N° 46</w:t>
      </w:r>
      <w:r w:rsidR="00694761" w:rsidRPr="00962C1E">
        <w:rPr>
          <w:rFonts w:ascii="Times New Roman" w:eastAsia="Times New Roman" w:hAnsi="Times New Roman" w:cs="Times New Roman"/>
          <w:color w:val="auto"/>
          <w:sz w:val="24"/>
          <w:szCs w:val="24"/>
        </w:rPr>
        <w:t xml:space="preserve"> se presenta las características a tener en cuenta para cada historia de usuario con su respectivo peso.</w:t>
      </w:r>
      <w:r w:rsidR="00893333">
        <w:rPr>
          <w:rFonts w:ascii="Times New Roman" w:eastAsia="Times New Roman" w:hAnsi="Times New Roman" w:cs="Times New Roman"/>
          <w:color w:val="auto"/>
          <w:sz w:val="24"/>
          <w:szCs w:val="24"/>
        </w:rPr>
        <w:t xml:space="preserve"> Por lo tanto, se asignó que el aporte al cliente sea del 5</w:t>
      </w:r>
      <w:r w:rsidR="00893333" w:rsidRPr="00962C1E">
        <w:rPr>
          <w:rFonts w:ascii="Times New Roman" w:eastAsia="Times New Roman" w:hAnsi="Times New Roman" w:cs="Times New Roman"/>
          <w:color w:val="auto"/>
          <w:sz w:val="24"/>
          <w:szCs w:val="24"/>
        </w:rPr>
        <w:t>0</w:t>
      </w:r>
      <w:r w:rsidR="00893333">
        <w:rPr>
          <w:rFonts w:ascii="Times New Roman" w:eastAsia="Times New Roman" w:hAnsi="Times New Roman" w:cs="Times New Roman"/>
          <w:color w:val="auto"/>
          <w:sz w:val="24"/>
          <w:szCs w:val="24"/>
        </w:rPr>
        <w:t xml:space="preserve"> %, el coste sea el </w:t>
      </w:r>
      <w:r w:rsidR="00893333" w:rsidRPr="00962C1E">
        <w:rPr>
          <w:rFonts w:ascii="Times New Roman" w:eastAsia="Times New Roman" w:hAnsi="Times New Roman" w:cs="Times New Roman"/>
          <w:color w:val="auto"/>
          <w:sz w:val="24"/>
          <w:szCs w:val="24"/>
        </w:rPr>
        <w:t>30</w:t>
      </w:r>
      <w:r w:rsidR="00893333">
        <w:rPr>
          <w:rFonts w:ascii="Times New Roman" w:eastAsia="Times New Roman" w:hAnsi="Times New Roman" w:cs="Times New Roman"/>
          <w:color w:val="auto"/>
          <w:sz w:val="24"/>
          <w:szCs w:val="24"/>
        </w:rPr>
        <w:t xml:space="preserve">% y los riesgos sea el </w:t>
      </w:r>
      <w:r w:rsidR="00893333" w:rsidRPr="00962C1E">
        <w:rPr>
          <w:rFonts w:ascii="Times New Roman" w:eastAsia="Times New Roman" w:hAnsi="Times New Roman" w:cs="Times New Roman"/>
          <w:color w:val="auto"/>
          <w:sz w:val="24"/>
          <w:szCs w:val="24"/>
        </w:rPr>
        <w:t>20</w:t>
      </w:r>
      <w:r w:rsidR="00893333">
        <w:rPr>
          <w:rFonts w:ascii="Times New Roman" w:eastAsia="Times New Roman" w:hAnsi="Times New Roman" w:cs="Times New Roman"/>
          <w:color w:val="auto"/>
          <w:sz w:val="24"/>
          <w:szCs w:val="24"/>
        </w:rPr>
        <w:t>%.</w:t>
      </w:r>
    </w:p>
    <w:p w14:paraId="71A44070" w14:textId="15DC6BCF" w:rsidR="000D6AC0" w:rsidRPr="000D6AC0" w:rsidRDefault="000D6AC0" w:rsidP="00AA7FEA">
      <w:pPr>
        <w:pStyle w:val="Epgrafe"/>
        <w:keepNext/>
        <w:spacing w:after="0"/>
        <w:rPr>
          <w:rFonts w:cs="Times New Roman"/>
        </w:rPr>
      </w:pPr>
      <w:r>
        <w:rPr>
          <w:rFonts w:cs="Times New Roman"/>
          <w:b/>
        </w:rPr>
        <w:t xml:space="preserve">  </w:t>
      </w:r>
      <w:bookmarkStart w:id="271" w:name="_Toc504978760"/>
      <w:r w:rsidRPr="000D6AC0">
        <w:rPr>
          <w:rFonts w:cs="Times New Roman"/>
          <w:b/>
        </w:rPr>
        <w:t xml:space="preserve">Tabla </w:t>
      </w:r>
      <w:r w:rsidRPr="000D6AC0">
        <w:rPr>
          <w:rFonts w:cs="Times New Roman"/>
          <w:b/>
        </w:rPr>
        <w:fldChar w:fldCharType="begin"/>
      </w:r>
      <w:r w:rsidRPr="000D6AC0">
        <w:rPr>
          <w:rFonts w:cs="Times New Roman"/>
          <w:b/>
        </w:rPr>
        <w:instrText xml:space="preserve"> SEQ Tabla \* ARABIC </w:instrText>
      </w:r>
      <w:r w:rsidRPr="000D6AC0">
        <w:rPr>
          <w:rFonts w:cs="Times New Roman"/>
          <w:b/>
        </w:rPr>
        <w:fldChar w:fldCharType="separate"/>
      </w:r>
      <w:r w:rsidR="00A46DA0">
        <w:rPr>
          <w:rFonts w:cs="Times New Roman"/>
          <w:b/>
          <w:noProof/>
        </w:rPr>
        <w:t>46</w:t>
      </w:r>
      <w:r w:rsidRPr="000D6AC0">
        <w:rPr>
          <w:rFonts w:cs="Times New Roman"/>
          <w:b/>
        </w:rPr>
        <w:fldChar w:fldCharType="end"/>
      </w:r>
      <w:r w:rsidRPr="000D6AC0">
        <w:rPr>
          <w:rFonts w:cs="Times New Roman"/>
          <w:b/>
        </w:rPr>
        <w:t>.</w:t>
      </w:r>
      <w:r w:rsidRPr="000D6AC0">
        <w:rPr>
          <w:rFonts w:cs="Times New Roman"/>
        </w:rPr>
        <w:t xml:space="preserve"> Características y sus respectivos pesos.</w:t>
      </w:r>
      <w:bookmarkEnd w:id="271"/>
    </w:p>
    <w:tbl>
      <w:tblPr>
        <w:tblW w:w="8503"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288"/>
        <w:gridCol w:w="4215"/>
      </w:tblGrid>
      <w:tr w:rsidR="00694761" w:rsidRPr="00962C1E" w14:paraId="5D42E5A3" w14:textId="77777777" w:rsidTr="00C72E11">
        <w:trPr>
          <w:trHeight w:val="136"/>
        </w:trPr>
        <w:tc>
          <w:tcPr>
            <w:tcW w:w="4288" w:type="dxa"/>
            <w:tcBorders>
              <w:top w:val="single" w:sz="7" w:space="0" w:color="A5A5A5"/>
              <w:left w:val="single" w:sz="7" w:space="0" w:color="A5A5A5"/>
              <w:bottom w:val="single" w:sz="7" w:space="0" w:color="A5A5A5"/>
              <w:right w:val="nil"/>
            </w:tcBorders>
            <w:shd w:val="clear" w:color="auto" w:fill="A5A5A5"/>
            <w:tcMar>
              <w:top w:w="100" w:type="dxa"/>
              <w:left w:w="100" w:type="dxa"/>
              <w:bottom w:w="100" w:type="dxa"/>
              <w:right w:w="100" w:type="dxa"/>
            </w:tcMar>
          </w:tcPr>
          <w:p w14:paraId="45490D16" w14:textId="77777777" w:rsidR="00694761" w:rsidRPr="00962C1E" w:rsidRDefault="00694761" w:rsidP="00C72E11">
            <w:pP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CARACTERÍSTICA</w:t>
            </w:r>
          </w:p>
        </w:tc>
        <w:tc>
          <w:tcPr>
            <w:tcW w:w="4215" w:type="dxa"/>
            <w:tcBorders>
              <w:top w:val="single" w:sz="7" w:space="0" w:color="A5A5A5"/>
              <w:left w:val="nil"/>
              <w:bottom w:val="single" w:sz="7" w:space="0" w:color="A5A5A5"/>
              <w:right w:val="single" w:sz="7" w:space="0" w:color="A5A5A5"/>
            </w:tcBorders>
            <w:shd w:val="clear" w:color="auto" w:fill="A5A5A5"/>
            <w:tcMar>
              <w:top w:w="100" w:type="dxa"/>
              <w:left w:w="100" w:type="dxa"/>
              <w:bottom w:w="100" w:type="dxa"/>
              <w:right w:w="100" w:type="dxa"/>
            </w:tcMar>
          </w:tcPr>
          <w:p w14:paraId="1E87DD56" w14:textId="77777777" w:rsidR="00694761" w:rsidRPr="00962C1E" w:rsidRDefault="00694761" w:rsidP="00C72E11">
            <w:pP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PESO</w:t>
            </w:r>
          </w:p>
        </w:tc>
      </w:tr>
      <w:tr w:rsidR="00694761" w:rsidRPr="00962C1E" w14:paraId="70781A36" w14:textId="77777777" w:rsidTr="00C72E11">
        <w:trPr>
          <w:trHeight w:val="25"/>
        </w:trPr>
        <w:tc>
          <w:tcPr>
            <w:tcW w:w="4288"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6A707D4C" w14:textId="77777777" w:rsidR="00694761" w:rsidRPr="00962C1E" w:rsidRDefault="00694761" w:rsidP="00C72E11">
            <w:pPr>
              <w:spacing w:after="0" w:line="240" w:lineRule="auto"/>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Valoración de aporte al Cliente</w:t>
            </w:r>
          </w:p>
        </w:tc>
        <w:tc>
          <w:tcPr>
            <w:tcW w:w="4215"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7883B9B4" w14:textId="77777777" w:rsidR="00694761" w:rsidRPr="00962C1E" w:rsidRDefault="00694761" w:rsidP="00C72E11">
            <w:pPr>
              <w:spacing w:after="0" w:line="240" w:lineRule="auto"/>
              <w:jc w:val="center"/>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0.50</w:t>
            </w:r>
          </w:p>
        </w:tc>
      </w:tr>
      <w:tr w:rsidR="00694761" w:rsidRPr="00962C1E" w14:paraId="6168F72D" w14:textId="77777777" w:rsidTr="00C72E11">
        <w:trPr>
          <w:trHeight w:val="25"/>
        </w:trPr>
        <w:tc>
          <w:tcPr>
            <w:tcW w:w="4288" w:type="dxa"/>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4A927224" w14:textId="77777777" w:rsidR="00694761" w:rsidRPr="00962C1E" w:rsidRDefault="00694761" w:rsidP="00C72E11">
            <w:pPr>
              <w:spacing w:after="0" w:line="240" w:lineRule="auto"/>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Valoración Coste</w:t>
            </w:r>
          </w:p>
        </w:tc>
        <w:tc>
          <w:tcPr>
            <w:tcW w:w="4215"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6F31B7E6" w14:textId="77777777" w:rsidR="00694761" w:rsidRPr="00962C1E" w:rsidRDefault="00694761" w:rsidP="00C72E11">
            <w:pPr>
              <w:spacing w:after="0" w:line="240" w:lineRule="auto"/>
              <w:jc w:val="center"/>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0.30</w:t>
            </w:r>
          </w:p>
        </w:tc>
      </w:tr>
      <w:tr w:rsidR="00694761" w:rsidRPr="00962C1E" w14:paraId="07EAD923" w14:textId="77777777" w:rsidTr="00C72E11">
        <w:trPr>
          <w:trHeight w:val="25"/>
        </w:trPr>
        <w:tc>
          <w:tcPr>
            <w:tcW w:w="4288"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12DF66AC" w14:textId="77777777" w:rsidR="00694761" w:rsidRPr="00962C1E" w:rsidRDefault="00694761" w:rsidP="00C72E11">
            <w:pPr>
              <w:spacing w:after="0" w:line="240" w:lineRule="auto"/>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Valoración de Riesgos</w:t>
            </w:r>
          </w:p>
        </w:tc>
        <w:tc>
          <w:tcPr>
            <w:tcW w:w="4215"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1F72887D" w14:textId="77777777" w:rsidR="00694761" w:rsidRPr="00962C1E" w:rsidRDefault="00694761" w:rsidP="00C72E11">
            <w:pPr>
              <w:spacing w:after="0" w:line="240" w:lineRule="auto"/>
              <w:jc w:val="center"/>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0.20</w:t>
            </w:r>
          </w:p>
        </w:tc>
      </w:tr>
    </w:tbl>
    <w:p w14:paraId="5798D041" w14:textId="77777777" w:rsidR="00694761" w:rsidRPr="000D6AC0" w:rsidRDefault="000D6AC0" w:rsidP="00694761">
      <w:pPr>
        <w:rPr>
          <w:rFonts w:ascii="Times New Roman" w:eastAsia="Times New Roman" w:hAnsi="Times New Roman" w:cs="Times New Roman"/>
          <w:color w:val="auto"/>
          <w:sz w:val="18"/>
          <w:szCs w:val="24"/>
        </w:rPr>
      </w:pPr>
      <w:r>
        <w:rPr>
          <w:rFonts w:ascii="Times New Roman" w:eastAsia="Times New Roman" w:hAnsi="Times New Roman" w:cs="Times New Roman"/>
          <w:b/>
          <w:color w:val="auto"/>
          <w:sz w:val="18"/>
          <w:szCs w:val="24"/>
        </w:rPr>
        <w:t xml:space="preserve">  </w:t>
      </w:r>
      <w:r w:rsidR="00694761" w:rsidRPr="000D6AC0">
        <w:rPr>
          <w:rFonts w:ascii="Times New Roman" w:eastAsia="Times New Roman" w:hAnsi="Times New Roman" w:cs="Times New Roman"/>
          <w:b/>
          <w:color w:val="auto"/>
          <w:sz w:val="18"/>
          <w:szCs w:val="24"/>
        </w:rPr>
        <w:t>Elaborado por:</w:t>
      </w:r>
      <w:r w:rsidR="00694761" w:rsidRPr="000D6AC0">
        <w:rPr>
          <w:rFonts w:ascii="Times New Roman" w:eastAsia="Times New Roman" w:hAnsi="Times New Roman" w:cs="Times New Roman"/>
          <w:color w:val="auto"/>
          <w:sz w:val="18"/>
          <w:szCs w:val="24"/>
        </w:rPr>
        <w:t xml:space="preserve"> Los investigadores</w:t>
      </w:r>
    </w:p>
    <w:p w14:paraId="1C7A44D4" w14:textId="77777777" w:rsidR="00694761" w:rsidRPr="00962C1E" w:rsidRDefault="00694761" w:rsidP="00C77ACF">
      <w:pPr>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 </w:t>
      </w:r>
    </w:p>
    <w:p w14:paraId="19AF2C1F" w14:textId="01FEBD0F" w:rsidR="00694761" w:rsidRPr="00962C1E" w:rsidRDefault="00B13A87" w:rsidP="00C77ACF">
      <w:pPr>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En la Tabla N° 47 </w:t>
      </w:r>
      <w:r w:rsidR="00694761" w:rsidRPr="00962C1E">
        <w:rPr>
          <w:rFonts w:ascii="Times New Roman" w:eastAsia="Times New Roman" w:hAnsi="Times New Roman" w:cs="Times New Roman"/>
          <w:color w:val="auto"/>
          <w:sz w:val="24"/>
          <w:szCs w:val="24"/>
        </w:rPr>
        <w:t>a cada historia de usuario se establece un peso de 1 a 5 siendo la puntuación más alta el 5 y la más baja el 1 en cada una de las características.</w:t>
      </w:r>
      <w:r w:rsidR="00C77ACF">
        <w:rPr>
          <w:rFonts w:ascii="Times New Roman" w:eastAsia="Times New Roman" w:hAnsi="Times New Roman" w:cs="Times New Roman"/>
          <w:color w:val="auto"/>
          <w:sz w:val="24"/>
          <w:szCs w:val="24"/>
        </w:rPr>
        <w:t xml:space="preserve"> A continuación, se calcula el valor total entre los tres criterios de cada una de las tareas,</w:t>
      </w:r>
    </w:p>
    <w:p w14:paraId="703C5017" w14:textId="782C3CDA" w:rsidR="000D6AC0" w:rsidRPr="000D6AC0" w:rsidRDefault="00B13A87" w:rsidP="000D6AC0">
      <w:pPr>
        <w:pStyle w:val="Epgrafe"/>
        <w:keepNext/>
        <w:spacing w:after="0"/>
        <w:rPr>
          <w:rFonts w:cs="Times New Roman"/>
        </w:rPr>
      </w:pPr>
      <w:r>
        <w:rPr>
          <w:rFonts w:cs="Times New Roman"/>
          <w:b/>
        </w:rPr>
        <w:t xml:space="preserve">  </w:t>
      </w:r>
      <w:bookmarkStart w:id="272" w:name="_Toc504978761"/>
      <w:r w:rsidR="000D6AC0" w:rsidRPr="006631BA">
        <w:rPr>
          <w:rFonts w:cs="Times New Roman"/>
          <w:b/>
        </w:rPr>
        <w:t xml:space="preserve">Tabla </w:t>
      </w:r>
      <w:r w:rsidR="000D6AC0" w:rsidRPr="006631BA">
        <w:rPr>
          <w:rFonts w:cs="Times New Roman"/>
          <w:b/>
        </w:rPr>
        <w:fldChar w:fldCharType="begin"/>
      </w:r>
      <w:r w:rsidR="000D6AC0" w:rsidRPr="006631BA">
        <w:rPr>
          <w:rFonts w:cs="Times New Roman"/>
          <w:b/>
        </w:rPr>
        <w:instrText xml:space="preserve"> SEQ Tabla \* ARABIC </w:instrText>
      </w:r>
      <w:r w:rsidR="000D6AC0" w:rsidRPr="006631BA">
        <w:rPr>
          <w:rFonts w:cs="Times New Roman"/>
          <w:b/>
        </w:rPr>
        <w:fldChar w:fldCharType="separate"/>
      </w:r>
      <w:r w:rsidR="00A46DA0">
        <w:rPr>
          <w:rFonts w:cs="Times New Roman"/>
          <w:b/>
          <w:noProof/>
        </w:rPr>
        <w:t>47</w:t>
      </w:r>
      <w:r w:rsidR="000D6AC0" w:rsidRPr="006631BA">
        <w:rPr>
          <w:rFonts w:cs="Times New Roman"/>
          <w:b/>
        </w:rPr>
        <w:fldChar w:fldCharType="end"/>
      </w:r>
      <w:r w:rsidR="000D6AC0" w:rsidRPr="006631BA">
        <w:rPr>
          <w:rFonts w:cs="Times New Roman"/>
          <w:b/>
        </w:rPr>
        <w:t>.</w:t>
      </w:r>
      <w:r w:rsidR="000D6AC0" w:rsidRPr="000D6AC0">
        <w:rPr>
          <w:rFonts w:cs="Times New Roman"/>
        </w:rPr>
        <w:t xml:space="preserve"> Pesos a cada Historia de Usuario.</w:t>
      </w:r>
      <w:bookmarkEnd w:id="272"/>
    </w:p>
    <w:tbl>
      <w:tblPr>
        <w:tblW w:w="8503"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692"/>
        <w:gridCol w:w="3157"/>
        <w:gridCol w:w="1671"/>
        <w:gridCol w:w="1398"/>
        <w:gridCol w:w="1585"/>
      </w:tblGrid>
      <w:tr w:rsidR="00694761" w:rsidRPr="00962C1E" w14:paraId="79BB5520" w14:textId="77777777" w:rsidTr="000D6AC0">
        <w:trPr>
          <w:trHeight w:val="920"/>
        </w:trPr>
        <w:tc>
          <w:tcPr>
            <w:tcW w:w="692" w:type="dxa"/>
            <w:tcBorders>
              <w:top w:val="single" w:sz="7" w:space="0" w:color="A5A5A5"/>
              <w:left w:val="single" w:sz="7" w:space="0" w:color="A5A5A5"/>
              <w:bottom w:val="single" w:sz="7" w:space="0" w:color="A5A5A5"/>
              <w:right w:val="nil"/>
            </w:tcBorders>
            <w:shd w:val="clear" w:color="auto" w:fill="A5A5A5"/>
            <w:tcMar>
              <w:top w:w="100" w:type="dxa"/>
              <w:left w:w="100" w:type="dxa"/>
              <w:bottom w:w="100" w:type="dxa"/>
              <w:right w:w="100" w:type="dxa"/>
            </w:tcMar>
          </w:tcPr>
          <w:p w14:paraId="54D97059" w14:textId="77777777" w:rsidR="00694761" w:rsidRPr="00962C1E" w:rsidRDefault="00694761" w:rsidP="00C72E11">
            <w:pP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ID</w:t>
            </w:r>
          </w:p>
        </w:tc>
        <w:tc>
          <w:tcPr>
            <w:tcW w:w="3157" w:type="dxa"/>
            <w:tcBorders>
              <w:top w:val="single" w:sz="7" w:space="0" w:color="A5A5A5"/>
              <w:left w:val="nil"/>
              <w:bottom w:val="single" w:sz="7" w:space="0" w:color="A5A5A5"/>
              <w:right w:val="nil"/>
            </w:tcBorders>
            <w:shd w:val="clear" w:color="auto" w:fill="A5A5A5"/>
            <w:tcMar>
              <w:top w:w="100" w:type="dxa"/>
              <w:left w:w="100" w:type="dxa"/>
              <w:bottom w:w="100" w:type="dxa"/>
              <w:right w:w="100" w:type="dxa"/>
            </w:tcMar>
          </w:tcPr>
          <w:p w14:paraId="34B7F90C" w14:textId="77777777" w:rsidR="00694761" w:rsidRPr="00962C1E" w:rsidRDefault="00694761" w:rsidP="00C72E11">
            <w:pP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FUNCIONALIDAD</w:t>
            </w:r>
          </w:p>
        </w:tc>
        <w:tc>
          <w:tcPr>
            <w:tcW w:w="1671" w:type="dxa"/>
            <w:tcBorders>
              <w:top w:val="single" w:sz="7" w:space="0" w:color="A5A5A5"/>
              <w:left w:val="nil"/>
              <w:bottom w:val="single" w:sz="7" w:space="0" w:color="A5A5A5"/>
              <w:right w:val="nil"/>
            </w:tcBorders>
            <w:shd w:val="clear" w:color="auto" w:fill="A5A5A5"/>
            <w:tcMar>
              <w:top w:w="100" w:type="dxa"/>
              <w:left w:w="100" w:type="dxa"/>
              <w:bottom w:w="100" w:type="dxa"/>
              <w:right w:w="100" w:type="dxa"/>
            </w:tcMar>
          </w:tcPr>
          <w:p w14:paraId="10DA1EB9" w14:textId="77777777" w:rsidR="00694761" w:rsidRPr="00962C1E" w:rsidRDefault="00694761" w:rsidP="00C72E11">
            <w:pP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VALOR QUE APORTA</w:t>
            </w:r>
          </w:p>
        </w:tc>
        <w:tc>
          <w:tcPr>
            <w:tcW w:w="1398" w:type="dxa"/>
            <w:tcBorders>
              <w:top w:val="single" w:sz="7" w:space="0" w:color="A5A5A5"/>
              <w:left w:val="nil"/>
              <w:bottom w:val="single" w:sz="7" w:space="0" w:color="A5A5A5"/>
              <w:right w:val="nil"/>
            </w:tcBorders>
            <w:shd w:val="clear" w:color="auto" w:fill="A5A5A5"/>
            <w:tcMar>
              <w:top w:w="100" w:type="dxa"/>
              <w:left w:w="100" w:type="dxa"/>
              <w:bottom w:w="100" w:type="dxa"/>
              <w:right w:w="100" w:type="dxa"/>
            </w:tcMar>
          </w:tcPr>
          <w:p w14:paraId="1AD95F20" w14:textId="77777777" w:rsidR="00694761" w:rsidRPr="00962C1E" w:rsidRDefault="00694761" w:rsidP="00C72E11">
            <w:pP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VALOR DE COSTE</w:t>
            </w:r>
          </w:p>
        </w:tc>
        <w:tc>
          <w:tcPr>
            <w:tcW w:w="1585" w:type="dxa"/>
            <w:tcBorders>
              <w:top w:val="single" w:sz="7" w:space="0" w:color="A5A5A5"/>
              <w:left w:val="nil"/>
              <w:bottom w:val="single" w:sz="7" w:space="0" w:color="A5A5A5"/>
              <w:right w:val="single" w:sz="7" w:space="0" w:color="A5A5A5"/>
            </w:tcBorders>
            <w:shd w:val="clear" w:color="auto" w:fill="A5A5A5"/>
            <w:tcMar>
              <w:top w:w="100" w:type="dxa"/>
              <w:left w:w="100" w:type="dxa"/>
              <w:bottom w:w="100" w:type="dxa"/>
              <w:right w:w="100" w:type="dxa"/>
            </w:tcMar>
          </w:tcPr>
          <w:p w14:paraId="2022FFC8" w14:textId="77777777" w:rsidR="00694761" w:rsidRPr="00962C1E" w:rsidRDefault="00694761" w:rsidP="00C72E11">
            <w:pP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VALOR DE RIESGOS</w:t>
            </w:r>
          </w:p>
        </w:tc>
      </w:tr>
      <w:tr w:rsidR="00903029" w:rsidRPr="00962C1E" w14:paraId="77D11DA8" w14:textId="77777777" w:rsidTr="00C72E11">
        <w:trPr>
          <w:trHeight w:val="25"/>
        </w:trPr>
        <w:tc>
          <w:tcPr>
            <w:tcW w:w="692"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22BD92AE" w14:textId="77777777" w:rsidR="00903029" w:rsidRPr="00962C1E" w:rsidRDefault="00903029" w:rsidP="00903029">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1</w:t>
            </w:r>
          </w:p>
        </w:tc>
        <w:tc>
          <w:tcPr>
            <w:tcW w:w="3157"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5DB0DFF8" w14:textId="77777777" w:rsidR="00903029" w:rsidRPr="00962C1E" w:rsidRDefault="00903029" w:rsidP="00903029">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Crear Atractivos Turísticos</w:t>
            </w:r>
          </w:p>
        </w:tc>
        <w:tc>
          <w:tcPr>
            <w:tcW w:w="1671"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658D273A" w14:textId="04E49200"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5</w:t>
            </w:r>
          </w:p>
        </w:tc>
        <w:tc>
          <w:tcPr>
            <w:tcW w:w="1398"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7326B8C1" w14:textId="5598FE0C"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tc>
        <w:tc>
          <w:tcPr>
            <w:tcW w:w="1585"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2F8AB867" w14:textId="4A8FE595"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w:t>
            </w:r>
          </w:p>
        </w:tc>
      </w:tr>
      <w:tr w:rsidR="00903029" w:rsidRPr="00962C1E" w14:paraId="22EF6EE3" w14:textId="77777777" w:rsidTr="00C72E11">
        <w:trPr>
          <w:trHeight w:val="25"/>
        </w:trPr>
        <w:tc>
          <w:tcPr>
            <w:tcW w:w="692" w:type="dxa"/>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2C6BB8DC" w14:textId="77777777" w:rsidR="00903029" w:rsidRPr="00962C1E" w:rsidRDefault="00903029" w:rsidP="00903029">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2</w:t>
            </w:r>
          </w:p>
        </w:tc>
        <w:tc>
          <w:tcPr>
            <w:tcW w:w="3157"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3B9F8918" w14:textId="77777777" w:rsidR="00903029" w:rsidRPr="00962C1E" w:rsidRDefault="00903029" w:rsidP="00903029">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Actualizar Atractivos Turísticos</w:t>
            </w:r>
          </w:p>
        </w:tc>
        <w:tc>
          <w:tcPr>
            <w:tcW w:w="1671"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725B27E5" w14:textId="5148C68D"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4</w:t>
            </w:r>
          </w:p>
        </w:tc>
        <w:tc>
          <w:tcPr>
            <w:tcW w:w="1398"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2E1675A7" w14:textId="47C43EF1"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tc>
        <w:tc>
          <w:tcPr>
            <w:tcW w:w="1585"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2EAC4C14" w14:textId="3D9834EE"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tc>
      </w:tr>
      <w:tr w:rsidR="00903029" w:rsidRPr="00962C1E" w14:paraId="17A81B11" w14:textId="77777777" w:rsidTr="00C72E11">
        <w:trPr>
          <w:trHeight w:val="25"/>
        </w:trPr>
        <w:tc>
          <w:tcPr>
            <w:tcW w:w="692"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567DC937" w14:textId="77777777" w:rsidR="00903029" w:rsidRPr="00962C1E" w:rsidRDefault="00903029" w:rsidP="00903029">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3</w:t>
            </w:r>
          </w:p>
        </w:tc>
        <w:tc>
          <w:tcPr>
            <w:tcW w:w="3157"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329D1926" w14:textId="77777777" w:rsidR="00903029" w:rsidRPr="00962C1E" w:rsidRDefault="00903029" w:rsidP="00903029">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Listar Atractivos Turísticos</w:t>
            </w:r>
          </w:p>
        </w:tc>
        <w:tc>
          <w:tcPr>
            <w:tcW w:w="1671"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4FDA9C4C" w14:textId="37C1D1CC"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4</w:t>
            </w:r>
          </w:p>
        </w:tc>
        <w:tc>
          <w:tcPr>
            <w:tcW w:w="1398"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10AAF31E" w14:textId="3A44A916"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w:t>
            </w:r>
          </w:p>
        </w:tc>
        <w:tc>
          <w:tcPr>
            <w:tcW w:w="1585"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093D81C5" w14:textId="5D022161"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w:t>
            </w:r>
          </w:p>
        </w:tc>
      </w:tr>
      <w:tr w:rsidR="00903029" w:rsidRPr="00962C1E" w14:paraId="7B4B69AA" w14:textId="77777777" w:rsidTr="00C72E11">
        <w:trPr>
          <w:trHeight w:val="25"/>
        </w:trPr>
        <w:tc>
          <w:tcPr>
            <w:tcW w:w="692" w:type="dxa"/>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27230D01" w14:textId="77777777" w:rsidR="00903029" w:rsidRPr="00962C1E" w:rsidRDefault="00903029" w:rsidP="00903029">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4</w:t>
            </w:r>
          </w:p>
        </w:tc>
        <w:tc>
          <w:tcPr>
            <w:tcW w:w="3157"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06B6B130" w14:textId="77777777" w:rsidR="00903029" w:rsidRPr="00962C1E" w:rsidRDefault="00903029" w:rsidP="00903029">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Eliminar Atractivos Turísticos</w:t>
            </w:r>
          </w:p>
        </w:tc>
        <w:tc>
          <w:tcPr>
            <w:tcW w:w="1671"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29B83F67" w14:textId="3C4AB61C"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w:t>
            </w:r>
          </w:p>
        </w:tc>
        <w:tc>
          <w:tcPr>
            <w:tcW w:w="1398"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1C651867" w14:textId="42B133E1"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w:t>
            </w:r>
          </w:p>
        </w:tc>
        <w:tc>
          <w:tcPr>
            <w:tcW w:w="1585"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6D65F3EB" w14:textId="231C2344"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w:t>
            </w:r>
          </w:p>
        </w:tc>
      </w:tr>
      <w:tr w:rsidR="00903029" w:rsidRPr="00962C1E" w14:paraId="58240D17" w14:textId="77777777" w:rsidTr="00C72E11">
        <w:trPr>
          <w:trHeight w:val="25"/>
        </w:trPr>
        <w:tc>
          <w:tcPr>
            <w:tcW w:w="692"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1721A329" w14:textId="77777777" w:rsidR="00903029" w:rsidRPr="00962C1E" w:rsidRDefault="00903029" w:rsidP="00903029">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5</w:t>
            </w:r>
          </w:p>
        </w:tc>
        <w:tc>
          <w:tcPr>
            <w:tcW w:w="3157"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007D0DE0" w14:textId="77777777" w:rsidR="00903029" w:rsidRPr="00962C1E" w:rsidRDefault="00903029" w:rsidP="00903029">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Crear Fechas Importantes</w:t>
            </w:r>
          </w:p>
        </w:tc>
        <w:tc>
          <w:tcPr>
            <w:tcW w:w="1671"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588A03C5" w14:textId="4D7E361F"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w:t>
            </w:r>
          </w:p>
        </w:tc>
        <w:tc>
          <w:tcPr>
            <w:tcW w:w="1398"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41BF7BA7" w14:textId="5B082B6C"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tc>
        <w:tc>
          <w:tcPr>
            <w:tcW w:w="1585"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69F787DD" w14:textId="5EBAFD4A"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tc>
      </w:tr>
      <w:tr w:rsidR="00903029" w:rsidRPr="00962C1E" w14:paraId="21E78B23" w14:textId="77777777" w:rsidTr="00C72E11">
        <w:trPr>
          <w:trHeight w:val="25"/>
        </w:trPr>
        <w:tc>
          <w:tcPr>
            <w:tcW w:w="692" w:type="dxa"/>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7A170318" w14:textId="77777777" w:rsidR="00903029" w:rsidRPr="00962C1E" w:rsidRDefault="00903029" w:rsidP="00903029">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6</w:t>
            </w:r>
          </w:p>
        </w:tc>
        <w:tc>
          <w:tcPr>
            <w:tcW w:w="3157"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5FDEA475" w14:textId="77777777" w:rsidR="00903029" w:rsidRPr="00962C1E" w:rsidRDefault="00903029" w:rsidP="00903029">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Actualizar Fechas Importantes</w:t>
            </w:r>
          </w:p>
        </w:tc>
        <w:tc>
          <w:tcPr>
            <w:tcW w:w="1671"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7B57F657" w14:textId="35476F83"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w:t>
            </w:r>
          </w:p>
        </w:tc>
        <w:tc>
          <w:tcPr>
            <w:tcW w:w="1398"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78925FA3" w14:textId="2A21300D"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w:t>
            </w:r>
          </w:p>
        </w:tc>
        <w:tc>
          <w:tcPr>
            <w:tcW w:w="1585"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226BF01F" w14:textId="02442049"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w:t>
            </w:r>
          </w:p>
        </w:tc>
      </w:tr>
      <w:tr w:rsidR="00903029" w:rsidRPr="00962C1E" w14:paraId="2351F7CC" w14:textId="77777777" w:rsidTr="00C72E11">
        <w:trPr>
          <w:trHeight w:val="25"/>
        </w:trPr>
        <w:tc>
          <w:tcPr>
            <w:tcW w:w="692"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4AD18831" w14:textId="77777777" w:rsidR="00903029" w:rsidRPr="00962C1E" w:rsidRDefault="00903029" w:rsidP="00903029">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7</w:t>
            </w:r>
          </w:p>
        </w:tc>
        <w:tc>
          <w:tcPr>
            <w:tcW w:w="3157"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6362AEC5" w14:textId="77777777" w:rsidR="00903029" w:rsidRPr="00962C1E" w:rsidRDefault="00903029" w:rsidP="00903029">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Listar Fechas Importantes</w:t>
            </w:r>
          </w:p>
        </w:tc>
        <w:tc>
          <w:tcPr>
            <w:tcW w:w="1671"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5BD795C7" w14:textId="6AA7C1D3"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tc>
        <w:tc>
          <w:tcPr>
            <w:tcW w:w="1398"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7899E7CE" w14:textId="2AD75219"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w:t>
            </w:r>
          </w:p>
        </w:tc>
        <w:tc>
          <w:tcPr>
            <w:tcW w:w="1585"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435EB4FC" w14:textId="2D7AFF44"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w:t>
            </w:r>
          </w:p>
        </w:tc>
      </w:tr>
      <w:tr w:rsidR="00903029" w:rsidRPr="00962C1E" w14:paraId="52048724" w14:textId="77777777" w:rsidTr="00C72E11">
        <w:trPr>
          <w:trHeight w:val="25"/>
        </w:trPr>
        <w:tc>
          <w:tcPr>
            <w:tcW w:w="692" w:type="dxa"/>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1A9C1531" w14:textId="77777777" w:rsidR="00903029" w:rsidRPr="00962C1E" w:rsidRDefault="00903029" w:rsidP="00903029">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8</w:t>
            </w:r>
          </w:p>
        </w:tc>
        <w:tc>
          <w:tcPr>
            <w:tcW w:w="3157"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70E5C899" w14:textId="77777777" w:rsidR="00903029" w:rsidRPr="00962C1E" w:rsidRDefault="00903029" w:rsidP="00903029">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Eliminar Fechas Importantes</w:t>
            </w:r>
          </w:p>
        </w:tc>
        <w:tc>
          <w:tcPr>
            <w:tcW w:w="1671"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3A4D8095" w14:textId="1DE397F2"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tc>
        <w:tc>
          <w:tcPr>
            <w:tcW w:w="1398"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4A4A964A" w14:textId="6893AE4C"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tc>
        <w:tc>
          <w:tcPr>
            <w:tcW w:w="1585"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2A747DA2" w14:textId="06BEF6C4"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w:t>
            </w:r>
          </w:p>
        </w:tc>
      </w:tr>
      <w:tr w:rsidR="00903029" w:rsidRPr="00962C1E" w14:paraId="1A57C548" w14:textId="77777777" w:rsidTr="00C72E11">
        <w:trPr>
          <w:trHeight w:val="25"/>
        </w:trPr>
        <w:tc>
          <w:tcPr>
            <w:tcW w:w="692"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12C1615F" w14:textId="77777777" w:rsidR="00903029" w:rsidRPr="00962C1E" w:rsidRDefault="00903029" w:rsidP="00903029">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9</w:t>
            </w:r>
          </w:p>
        </w:tc>
        <w:tc>
          <w:tcPr>
            <w:tcW w:w="3157"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1FC14591" w14:textId="77777777" w:rsidR="00903029" w:rsidRPr="00962C1E" w:rsidRDefault="00903029" w:rsidP="00903029">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Web </w:t>
            </w:r>
            <w:proofErr w:type="spellStart"/>
            <w:r w:rsidRPr="00962C1E">
              <w:rPr>
                <w:rFonts w:ascii="Times New Roman" w:eastAsia="Times New Roman" w:hAnsi="Times New Roman" w:cs="Times New Roman"/>
                <w:color w:val="auto"/>
                <w:sz w:val="24"/>
                <w:szCs w:val="24"/>
              </w:rPr>
              <w:t>Service</w:t>
            </w:r>
            <w:proofErr w:type="spellEnd"/>
            <w:r w:rsidRPr="00962C1E">
              <w:rPr>
                <w:rFonts w:ascii="Times New Roman" w:eastAsia="Times New Roman" w:hAnsi="Times New Roman" w:cs="Times New Roman"/>
                <w:color w:val="auto"/>
                <w:sz w:val="24"/>
                <w:szCs w:val="24"/>
              </w:rPr>
              <w:t xml:space="preserve"> Atractivos Turísticos</w:t>
            </w:r>
          </w:p>
        </w:tc>
        <w:tc>
          <w:tcPr>
            <w:tcW w:w="1671"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54968D2A" w14:textId="0835C592"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tc>
        <w:tc>
          <w:tcPr>
            <w:tcW w:w="1398"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2EB254A8" w14:textId="376DF4D8"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w:t>
            </w:r>
          </w:p>
        </w:tc>
        <w:tc>
          <w:tcPr>
            <w:tcW w:w="1585"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0A66870D" w14:textId="6C495728"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w:t>
            </w:r>
          </w:p>
        </w:tc>
      </w:tr>
      <w:tr w:rsidR="00903029" w:rsidRPr="00962C1E" w14:paraId="0B94EFA0" w14:textId="77777777" w:rsidTr="00C72E11">
        <w:trPr>
          <w:trHeight w:val="25"/>
        </w:trPr>
        <w:tc>
          <w:tcPr>
            <w:tcW w:w="692" w:type="dxa"/>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3438208A" w14:textId="77777777" w:rsidR="00903029" w:rsidRPr="00962C1E" w:rsidRDefault="00903029" w:rsidP="00903029">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10</w:t>
            </w:r>
          </w:p>
        </w:tc>
        <w:tc>
          <w:tcPr>
            <w:tcW w:w="3157"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68452F9D" w14:textId="77777777" w:rsidR="00903029" w:rsidRPr="00962C1E" w:rsidRDefault="00903029" w:rsidP="00903029">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Web </w:t>
            </w:r>
            <w:proofErr w:type="spellStart"/>
            <w:r w:rsidRPr="00962C1E">
              <w:rPr>
                <w:rFonts w:ascii="Times New Roman" w:eastAsia="Times New Roman" w:hAnsi="Times New Roman" w:cs="Times New Roman"/>
                <w:color w:val="auto"/>
                <w:sz w:val="24"/>
                <w:szCs w:val="24"/>
              </w:rPr>
              <w:t>Service</w:t>
            </w:r>
            <w:proofErr w:type="spellEnd"/>
            <w:r w:rsidRPr="00962C1E">
              <w:rPr>
                <w:rFonts w:ascii="Times New Roman" w:eastAsia="Times New Roman" w:hAnsi="Times New Roman" w:cs="Times New Roman"/>
                <w:color w:val="auto"/>
                <w:sz w:val="24"/>
                <w:szCs w:val="24"/>
              </w:rPr>
              <w:t xml:space="preserve"> Fechas Importantes</w:t>
            </w:r>
          </w:p>
        </w:tc>
        <w:tc>
          <w:tcPr>
            <w:tcW w:w="1671"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41407FF0" w14:textId="77837C64"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tc>
        <w:tc>
          <w:tcPr>
            <w:tcW w:w="1398"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6278F539" w14:textId="097ECF84"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w:t>
            </w:r>
          </w:p>
        </w:tc>
        <w:tc>
          <w:tcPr>
            <w:tcW w:w="1585"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55648025" w14:textId="4F724265"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w:t>
            </w:r>
          </w:p>
        </w:tc>
      </w:tr>
    </w:tbl>
    <w:p w14:paraId="6BB97AFB" w14:textId="6CA6A00E" w:rsidR="00694761" w:rsidRDefault="00B13A87" w:rsidP="00694761">
      <w:pPr>
        <w:rPr>
          <w:rFonts w:ascii="Times New Roman" w:eastAsia="Times New Roman" w:hAnsi="Times New Roman" w:cs="Times New Roman"/>
          <w:color w:val="auto"/>
          <w:sz w:val="18"/>
          <w:szCs w:val="24"/>
        </w:rPr>
      </w:pPr>
      <w:r>
        <w:rPr>
          <w:rFonts w:ascii="Times New Roman" w:eastAsia="Times New Roman" w:hAnsi="Times New Roman" w:cs="Times New Roman"/>
          <w:b/>
          <w:color w:val="auto"/>
          <w:sz w:val="18"/>
          <w:szCs w:val="24"/>
        </w:rPr>
        <w:t xml:space="preserve">  </w:t>
      </w:r>
      <w:r w:rsidR="00694761" w:rsidRPr="00B13A87">
        <w:rPr>
          <w:rFonts w:ascii="Times New Roman" w:eastAsia="Times New Roman" w:hAnsi="Times New Roman" w:cs="Times New Roman"/>
          <w:b/>
          <w:color w:val="auto"/>
          <w:sz w:val="18"/>
          <w:szCs w:val="24"/>
        </w:rPr>
        <w:t>Elaborado por:</w:t>
      </w:r>
      <w:r w:rsidR="00694761" w:rsidRPr="00B13A87">
        <w:rPr>
          <w:rFonts w:ascii="Times New Roman" w:eastAsia="Times New Roman" w:hAnsi="Times New Roman" w:cs="Times New Roman"/>
          <w:color w:val="auto"/>
          <w:sz w:val="18"/>
          <w:szCs w:val="24"/>
        </w:rPr>
        <w:t xml:space="preserve"> Los investigadores</w:t>
      </w:r>
    </w:p>
    <w:p w14:paraId="4F572189" w14:textId="77777777" w:rsidR="00C72E11" w:rsidRPr="00B13A87" w:rsidRDefault="00C72E11" w:rsidP="00694761">
      <w:pPr>
        <w:rPr>
          <w:rFonts w:ascii="Times New Roman" w:eastAsia="Times New Roman" w:hAnsi="Times New Roman" w:cs="Times New Roman"/>
          <w:color w:val="auto"/>
          <w:sz w:val="18"/>
          <w:szCs w:val="24"/>
        </w:rPr>
      </w:pPr>
    </w:p>
    <w:p w14:paraId="45AFCF51" w14:textId="67B99A42" w:rsidR="00B13A87" w:rsidRDefault="00B13A87" w:rsidP="00B13A87">
      <w:pPr>
        <w:pStyle w:val="Epgrafe"/>
        <w:keepNext/>
        <w:spacing w:after="0"/>
      </w:pPr>
      <w:r>
        <w:rPr>
          <w:b/>
        </w:rPr>
        <w:lastRenderedPageBreak/>
        <w:t xml:space="preserve">  </w:t>
      </w:r>
      <w:bookmarkStart w:id="273" w:name="_Toc504978762"/>
      <w:r w:rsidRPr="00B13A87">
        <w:rPr>
          <w:b/>
        </w:rPr>
        <w:t xml:space="preserve">Tabla </w:t>
      </w:r>
      <w:r w:rsidRPr="00B13A87">
        <w:rPr>
          <w:b/>
        </w:rPr>
        <w:fldChar w:fldCharType="begin"/>
      </w:r>
      <w:r w:rsidRPr="00B13A87">
        <w:rPr>
          <w:b/>
        </w:rPr>
        <w:instrText xml:space="preserve"> SEQ Tabla \* ARABIC </w:instrText>
      </w:r>
      <w:r w:rsidRPr="00B13A87">
        <w:rPr>
          <w:b/>
        </w:rPr>
        <w:fldChar w:fldCharType="separate"/>
      </w:r>
      <w:r w:rsidR="00A46DA0">
        <w:rPr>
          <w:b/>
          <w:noProof/>
        </w:rPr>
        <w:t>48</w:t>
      </w:r>
      <w:r w:rsidRPr="00B13A87">
        <w:rPr>
          <w:b/>
        </w:rPr>
        <w:fldChar w:fldCharType="end"/>
      </w:r>
      <w:r w:rsidRPr="00B13A87">
        <w:rPr>
          <w:b/>
        </w:rPr>
        <w:t>.</w:t>
      </w:r>
      <w:r>
        <w:t xml:space="preserve"> El t</w:t>
      </w:r>
      <w:r w:rsidRPr="008C0CC7">
        <w:t>otal obtenido de las características</w:t>
      </w:r>
      <w:r>
        <w:t>.</w:t>
      </w:r>
      <w:bookmarkEnd w:id="273"/>
    </w:p>
    <w:tbl>
      <w:tblPr>
        <w:tblW w:w="8503"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94"/>
        <w:gridCol w:w="2805"/>
        <w:gridCol w:w="1305"/>
        <w:gridCol w:w="1202"/>
        <w:gridCol w:w="1425"/>
        <w:gridCol w:w="1172"/>
      </w:tblGrid>
      <w:tr w:rsidR="00694761" w:rsidRPr="00C72E11" w14:paraId="69107AE3" w14:textId="77777777" w:rsidTr="00C72E11">
        <w:trPr>
          <w:trHeight w:val="501"/>
        </w:trPr>
        <w:tc>
          <w:tcPr>
            <w:tcW w:w="594" w:type="dxa"/>
            <w:tcBorders>
              <w:top w:val="single" w:sz="7" w:space="0" w:color="A5A5A5"/>
              <w:left w:val="single" w:sz="7" w:space="0" w:color="A5A5A5"/>
              <w:bottom w:val="single" w:sz="7" w:space="0" w:color="A5A5A5"/>
              <w:right w:val="nil"/>
            </w:tcBorders>
            <w:shd w:val="clear" w:color="auto" w:fill="A5A5A5"/>
            <w:tcMar>
              <w:top w:w="100" w:type="dxa"/>
              <w:left w:w="100" w:type="dxa"/>
              <w:bottom w:w="100" w:type="dxa"/>
              <w:right w:w="100" w:type="dxa"/>
            </w:tcMar>
          </w:tcPr>
          <w:p w14:paraId="04B13211" w14:textId="77777777" w:rsidR="00694761" w:rsidRPr="00C72E11" w:rsidRDefault="00694761" w:rsidP="00C72E11">
            <w:pPr>
              <w:spacing w:after="0" w:line="240" w:lineRule="auto"/>
              <w:jc w:val="center"/>
              <w:rPr>
                <w:rFonts w:ascii="Times New Roman" w:eastAsia="Times New Roman" w:hAnsi="Times New Roman" w:cs="Times New Roman"/>
                <w:b/>
                <w:color w:val="auto"/>
                <w:sz w:val="24"/>
                <w:szCs w:val="24"/>
              </w:rPr>
            </w:pPr>
            <w:r w:rsidRPr="00C72E11">
              <w:rPr>
                <w:rFonts w:ascii="Times New Roman" w:eastAsia="Times New Roman" w:hAnsi="Times New Roman" w:cs="Times New Roman"/>
                <w:b/>
                <w:color w:val="auto"/>
                <w:sz w:val="24"/>
                <w:szCs w:val="24"/>
              </w:rPr>
              <w:t>ID</w:t>
            </w:r>
          </w:p>
        </w:tc>
        <w:tc>
          <w:tcPr>
            <w:tcW w:w="2805" w:type="dxa"/>
            <w:tcBorders>
              <w:top w:val="single" w:sz="7" w:space="0" w:color="A5A5A5"/>
              <w:left w:val="nil"/>
              <w:bottom w:val="single" w:sz="7" w:space="0" w:color="A5A5A5"/>
              <w:right w:val="nil"/>
            </w:tcBorders>
            <w:shd w:val="clear" w:color="auto" w:fill="A5A5A5"/>
            <w:tcMar>
              <w:top w:w="100" w:type="dxa"/>
              <w:left w:w="100" w:type="dxa"/>
              <w:bottom w:w="100" w:type="dxa"/>
              <w:right w:w="100" w:type="dxa"/>
            </w:tcMar>
          </w:tcPr>
          <w:p w14:paraId="1CDA6F46" w14:textId="77777777" w:rsidR="00694761" w:rsidRPr="00C72E11" w:rsidRDefault="00694761" w:rsidP="00C72E11">
            <w:pPr>
              <w:spacing w:after="0" w:line="240" w:lineRule="auto"/>
              <w:jc w:val="center"/>
              <w:rPr>
                <w:rFonts w:ascii="Times New Roman" w:eastAsia="Times New Roman" w:hAnsi="Times New Roman" w:cs="Times New Roman"/>
                <w:b/>
                <w:color w:val="auto"/>
                <w:sz w:val="24"/>
                <w:szCs w:val="24"/>
              </w:rPr>
            </w:pPr>
            <w:r w:rsidRPr="00C72E11">
              <w:rPr>
                <w:rFonts w:ascii="Times New Roman" w:eastAsia="Times New Roman" w:hAnsi="Times New Roman" w:cs="Times New Roman"/>
                <w:b/>
                <w:color w:val="auto"/>
                <w:sz w:val="24"/>
                <w:szCs w:val="24"/>
              </w:rPr>
              <w:t>FUNCIONALIDAD</w:t>
            </w:r>
          </w:p>
        </w:tc>
        <w:tc>
          <w:tcPr>
            <w:tcW w:w="1305" w:type="dxa"/>
            <w:tcBorders>
              <w:top w:val="single" w:sz="7" w:space="0" w:color="A5A5A5"/>
              <w:left w:val="nil"/>
              <w:bottom w:val="single" w:sz="7" w:space="0" w:color="A5A5A5"/>
              <w:right w:val="nil"/>
            </w:tcBorders>
            <w:shd w:val="clear" w:color="auto" w:fill="A5A5A5"/>
            <w:tcMar>
              <w:top w:w="100" w:type="dxa"/>
              <w:left w:w="100" w:type="dxa"/>
              <w:bottom w:w="100" w:type="dxa"/>
              <w:right w:w="100" w:type="dxa"/>
            </w:tcMar>
          </w:tcPr>
          <w:p w14:paraId="02EB93A5" w14:textId="77777777" w:rsidR="00694761" w:rsidRPr="00C72E11" w:rsidRDefault="00694761" w:rsidP="00C72E11">
            <w:pPr>
              <w:spacing w:after="0" w:line="240" w:lineRule="auto"/>
              <w:jc w:val="center"/>
              <w:rPr>
                <w:rFonts w:ascii="Times New Roman" w:eastAsia="Times New Roman" w:hAnsi="Times New Roman" w:cs="Times New Roman"/>
                <w:b/>
                <w:color w:val="auto"/>
                <w:sz w:val="24"/>
                <w:szCs w:val="24"/>
              </w:rPr>
            </w:pPr>
            <w:r w:rsidRPr="00C72E11">
              <w:rPr>
                <w:rFonts w:ascii="Times New Roman" w:eastAsia="Times New Roman" w:hAnsi="Times New Roman" w:cs="Times New Roman"/>
                <w:b/>
                <w:color w:val="auto"/>
                <w:sz w:val="24"/>
                <w:szCs w:val="24"/>
              </w:rPr>
              <w:t>VALOR QUE APORTA</w:t>
            </w:r>
          </w:p>
        </w:tc>
        <w:tc>
          <w:tcPr>
            <w:tcW w:w="1202" w:type="dxa"/>
            <w:tcBorders>
              <w:top w:val="single" w:sz="7" w:space="0" w:color="A5A5A5"/>
              <w:left w:val="nil"/>
              <w:bottom w:val="single" w:sz="7" w:space="0" w:color="A5A5A5"/>
              <w:right w:val="nil"/>
            </w:tcBorders>
            <w:shd w:val="clear" w:color="auto" w:fill="A5A5A5"/>
            <w:tcMar>
              <w:top w:w="100" w:type="dxa"/>
              <w:left w:w="100" w:type="dxa"/>
              <w:bottom w:w="100" w:type="dxa"/>
              <w:right w:w="100" w:type="dxa"/>
            </w:tcMar>
          </w:tcPr>
          <w:p w14:paraId="228BD1CC" w14:textId="77777777" w:rsidR="00694761" w:rsidRPr="00C72E11" w:rsidRDefault="00694761" w:rsidP="00C72E11">
            <w:pPr>
              <w:spacing w:after="0" w:line="240" w:lineRule="auto"/>
              <w:jc w:val="center"/>
              <w:rPr>
                <w:rFonts w:ascii="Times New Roman" w:eastAsia="Times New Roman" w:hAnsi="Times New Roman" w:cs="Times New Roman"/>
                <w:b/>
                <w:color w:val="auto"/>
                <w:sz w:val="24"/>
                <w:szCs w:val="24"/>
              </w:rPr>
            </w:pPr>
            <w:r w:rsidRPr="00C72E11">
              <w:rPr>
                <w:rFonts w:ascii="Times New Roman" w:eastAsia="Times New Roman" w:hAnsi="Times New Roman" w:cs="Times New Roman"/>
                <w:b/>
                <w:color w:val="auto"/>
                <w:sz w:val="24"/>
                <w:szCs w:val="24"/>
              </w:rPr>
              <w:t>VALOR DE COSTE</w:t>
            </w:r>
          </w:p>
        </w:tc>
        <w:tc>
          <w:tcPr>
            <w:tcW w:w="1425" w:type="dxa"/>
            <w:tcBorders>
              <w:top w:val="single" w:sz="7" w:space="0" w:color="A5A5A5"/>
              <w:left w:val="nil"/>
              <w:bottom w:val="single" w:sz="7" w:space="0" w:color="A5A5A5"/>
              <w:right w:val="nil"/>
            </w:tcBorders>
            <w:shd w:val="clear" w:color="auto" w:fill="A5A5A5"/>
            <w:tcMar>
              <w:top w:w="100" w:type="dxa"/>
              <w:left w:w="100" w:type="dxa"/>
              <w:bottom w:w="100" w:type="dxa"/>
              <w:right w:w="100" w:type="dxa"/>
            </w:tcMar>
          </w:tcPr>
          <w:p w14:paraId="68FC4312" w14:textId="77777777" w:rsidR="00694761" w:rsidRPr="00C72E11" w:rsidRDefault="00694761" w:rsidP="00C72E11">
            <w:pPr>
              <w:spacing w:after="0" w:line="240" w:lineRule="auto"/>
              <w:jc w:val="center"/>
              <w:rPr>
                <w:rFonts w:ascii="Times New Roman" w:eastAsia="Times New Roman" w:hAnsi="Times New Roman" w:cs="Times New Roman"/>
                <w:b/>
                <w:color w:val="auto"/>
                <w:sz w:val="24"/>
                <w:szCs w:val="24"/>
              </w:rPr>
            </w:pPr>
            <w:r w:rsidRPr="00C72E11">
              <w:rPr>
                <w:rFonts w:ascii="Times New Roman" w:eastAsia="Times New Roman" w:hAnsi="Times New Roman" w:cs="Times New Roman"/>
                <w:b/>
                <w:color w:val="auto"/>
                <w:sz w:val="24"/>
                <w:szCs w:val="24"/>
              </w:rPr>
              <w:t>VALOR DE RIESGOS</w:t>
            </w:r>
          </w:p>
        </w:tc>
        <w:tc>
          <w:tcPr>
            <w:tcW w:w="1172" w:type="dxa"/>
            <w:tcBorders>
              <w:top w:val="single" w:sz="7" w:space="0" w:color="A5A5A5"/>
              <w:left w:val="nil"/>
              <w:bottom w:val="single" w:sz="7" w:space="0" w:color="A5A5A5"/>
              <w:right w:val="single" w:sz="7" w:space="0" w:color="A5A5A5"/>
            </w:tcBorders>
            <w:shd w:val="clear" w:color="auto" w:fill="A5A5A5"/>
            <w:tcMar>
              <w:top w:w="100" w:type="dxa"/>
              <w:left w:w="100" w:type="dxa"/>
              <w:bottom w:w="100" w:type="dxa"/>
              <w:right w:w="100" w:type="dxa"/>
            </w:tcMar>
          </w:tcPr>
          <w:p w14:paraId="30A5F0B7" w14:textId="77777777" w:rsidR="00694761" w:rsidRPr="00C72E11" w:rsidRDefault="00694761" w:rsidP="00C72E11">
            <w:pPr>
              <w:spacing w:after="0" w:line="240" w:lineRule="auto"/>
              <w:jc w:val="center"/>
              <w:rPr>
                <w:rFonts w:ascii="Times New Roman" w:eastAsia="Times New Roman" w:hAnsi="Times New Roman" w:cs="Times New Roman"/>
                <w:b/>
                <w:color w:val="auto"/>
                <w:sz w:val="24"/>
                <w:szCs w:val="24"/>
              </w:rPr>
            </w:pPr>
            <w:r w:rsidRPr="00C72E11">
              <w:rPr>
                <w:rFonts w:ascii="Times New Roman" w:eastAsia="Times New Roman" w:hAnsi="Times New Roman" w:cs="Times New Roman"/>
                <w:b/>
                <w:color w:val="auto"/>
                <w:sz w:val="24"/>
                <w:szCs w:val="24"/>
              </w:rPr>
              <w:t>VALOR FINAL</w:t>
            </w:r>
          </w:p>
        </w:tc>
      </w:tr>
      <w:tr w:rsidR="00694761" w:rsidRPr="00C72E11" w14:paraId="731CFFAC" w14:textId="77777777" w:rsidTr="00C72E11">
        <w:trPr>
          <w:trHeight w:val="25"/>
        </w:trPr>
        <w:tc>
          <w:tcPr>
            <w:tcW w:w="3399" w:type="dxa"/>
            <w:gridSpan w:val="2"/>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38475193" w14:textId="77777777" w:rsidR="00694761" w:rsidRPr="00C72E11" w:rsidRDefault="00694761" w:rsidP="00C72E11">
            <w:pPr>
              <w:spacing w:after="0" w:line="240" w:lineRule="auto"/>
              <w:jc w:val="center"/>
              <w:rPr>
                <w:rFonts w:ascii="Times New Roman" w:eastAsia="Times New Roman" w:hAnsi="Times New Roman" w:cs="Times New Roman"/>
                <w:b/>
                <w:color w:val="auto"/>
                <w:sz w:val="24"/>
                <w:szCs w:val="24"/>
              </w:rPr>
            </w:pPr>
            <w:r w:rsidRPr="00C72E11">
              <w:rPr>
                <w:rFonts w:ascii="Times New Roman" w:eastAsia="Times New Roman" w:hAnsi="Times New Roman" w:cs="Times New Roman"/>
                <w:b/>
                <w:color w:val="auto"/>
                <w:sz w:val="24"/>
                <w:szCs w:val="24"/>
              </w:rPr>
              <w:t>PESOS</w:t>
            </w:r>
          </w:p>
        </w:tc>
        <w:tc>
          <w:tcPr>
            <w:tcW w:w="1305"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23113897" w14:textId="77777777" w:rsidR="00694761" w:rsidRPr="00C72E11" w:rsidRDefault="00694761" w:rsidP="00C72E11">
            <w:pPr>
              <w:spacing w:after="0" w:line="240" w:lineRule="auto"/>
              <w:jc w:val="center"/>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0.50</w:t>
            </w:r>
          </w:p>
        </w:tc>
        <w:tc>
          <w:tcPr>
            <w:tcW w:w="1202"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66B4B792" w14:textId="77777777" w:rsidR="00694761" w:rsidRPr="00C72E11" w:rsidRDefault="00694761" w:rsidP="00C72E11">
            <w:pPr>
              <w:spacing w:after="0" w:line="240" w:lineRule="auto"/>
              <w:jc w:val="center"/>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0.30</w:t>
            </w:r>
          </w:p>
        </w:tc>
        <w:tc>
          <w:tcPr>
            <w:tcW w:w="1425"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3DF33727" w14:textId="77777777" w:rsidR="00694761" w:rsidRPr="00C72E11" w:rsidRDefault="00694761" w:rsidP="00C72E11">
            <w:pPr>
              <w:spacing w:after="0" w:line="240" w:lineRule="auto"/>
              <w:jc w:val="center"/>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0.20</w:t>
            </w:r>
          </w:p>
        </w:tc>
        <w:tc>
          <w:tcPr>
            <w:tcW w:w="1172"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3697A836" w14:textId="77777777" w:rsidR="00694761" w:rsidRPr="00C72E11" w:rsidRDefault="00694761" w:rsidP="00C72E11">
            <w:pPr>
              <w:spacing w:after="0" w:line="240" w:lineRule="auto"/>
              <w:jc w:val="center"/>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 xml:space="preserve"> </w:t>
            </w:r>
          </w:p>
        </w:tc>
      </w:tr>
      <w:tr w:rsidR="00903029" w:rsidRPr="00C72E11" w14:paraId="5247129A" w14:textId="77777777" w:rsidTr="00C72E11">
        <w:trPr>
          <w:trHeight w:val="25"/>
        </w:trPr>
        <w:tc>
          <w:tcPr>
            <w:tcW w:w="594" w:type="dxa"/>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3A896471" w14:textId="77777777" w:rsidR="00903029" w:rsidRPr="00C72E11" w:rsidRDefault="00903029" w:rsidP="00903029">
            <w:pPr>
              <w:spacing w:after="0" w:line="240" w:lineRule="auto"/>
              <w:jc w:val="both"/>
              <w:rPr>
                <w:rFonts w:ascii="Times New Roman" w:eastAsia="Times New Roman" w:hAnsi="Times New Roman" w:cs="Times New Roman"/>
                <w:b/>
                <w:color w:val="auto"/>
                <w:sz w:val="24"/>
                <w:szCs w:val="24"/>
              </w:rPr>
            </w:pPr>
            <w:r w:rsidRPr="00C72E11">
              <w:rPr>
                <w:rFonts w:ascii="Times New Roman" w:eastAsia="Times New Roman" w:hAnsi="Times New Roman" w:cs="Times New Roman"/>
                <w:b/>
                <w:color w:val="auto"/>
                <w:sz w:val="24"/>
                <w:szCs w:val="24"/>
              </w:rPr>
              <w:t>1</w:t>
            </w:r>
          </w:p>
        </w:tc>
        <w:tc>
          <w:tcPr>
            <w:tcW w:w="2805"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43DF1FBD" w14:textId="77777777" w:rsidR="00903029" w:rsidRPr="00C72E11" w:rsidRDefault="00903029" w:rsidP="00903029">
            <w:pPr>
              <w:spacing w:after="0" w:line="240" w:lineRule="auto"/>
              <w:jc w:val="both"/>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Crear Atractivos Turísticos</w:t>
            </w:r>
          </w:p>
        </w:tc>
        <w:tc>
          <w:tcPr>
            <w:tcW w:w="1305"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61D16395" w14:textId="4592F12D"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2.5</w:t>
            </w:r>
          </w:p>
        </w:tc>
        <w:tc>
          <w:tcPr>
            <w:tcW w:w="1202"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38E647BC" w14:textId="45BAEC5A"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0.6</w:t>
            </w:r>
          </w:p>
        </w:tc>
        <w:tc>
          <w:tcPr>
            <w:tcW w:w="1425"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755AD3C1" w14:textId="2DD541B4"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0.6</w:t>
            </w:r>
          </w:p>
        </w:tc>
        <w:tc>
          <w:tcPr>
            <w:tcW w:w="1172"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387A98DC" w14:textId="4F0450D4"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3.7</w:t>
            </w:r>
          </w:p>
        </w:tc>
      </w:tr>
      <w:tr w:rsidR="00903029" w:rsidRPr="00C72E11" w14:paraId="3B80DC54" w14:textId="77777777" w:rsidTr="00C72E11">
        <w:trPr>
          <w:trHeight w:val="25"/>
        </w:trPr>
        <w:tc>
          <w:tcPr>
            <w:tcW w:w="594"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0BA18041" w14:textId="77777777" w:rsidR="00903029" w:rsidRPr="00C72E11" w:rsidRDefault="00903029" w:rsidP="00903029">
            <w:pPr>
              <w:spacing w:after="0" w:line="240" w:lineRule="auto"/>
              <w:jc w:val="both"/>
              <w:rPr>
                <w:rFonts w:ascii="Times New Roman" w:eastAsia="Times New Roman" w:hAnsi="Times New Roman" w:cs="Times New Roman"/>
                <w:b/>
                <w:color w:val="auto"/>
                <w:sz w:val="24"/>
                <w:szCs w:val="24"/>
              </w:rPr>
            </w:pPr>
            <w:r w:rsidRPr="00C72E11">
              <w:rPr>
                <w:rFonts w:ascii="Times New Roman" w:eastAsia="Times New Roman" w:hAnsi="Times New Roman" w:cs="Times New Roman"/>
                <w:b/>
                <w:color w:val="auto"/>
                <w:sz w:val="24"/>
                <w:szCs w:val="24"/>
              </w:rPr>
              <w:t>2</w:t>
            </w:r>
          </w:p>
        </w:tc>
        <w:tc>
          <w:tcPr>
            <w:tcW w:w="2805"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4DC1FD14" w14:textId="77777777" w:rsidR="00903029" w:rsidRPr="00C72E11" w:rsidRDefault="00903029" w:rsidP="00903029">
            <w:pPr>
              <w:spacing w:after="0" w:line="240" w:lineRule="auto"/>
              <w:jc w:val="both"/>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Actualizar Atractivos Turísticos</w:t>
            </w:r>
          </w:p>
        </w:tc>
        <w:tc>
          <w:tcPr>
            <w:tcW w:w="1305"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2616BC56" w14:textId="03F091BC"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tc>
        <w:tc>
          <w:tcPr>
            <w:tcW w:w="1202"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51440170" w14:textId="6AA7E9A3"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0.6</w:t>
            </w:r>
          </w:p>
        </w:tc>
        <w:tc>
          <w:tcPr>
            <w:tcW w:w="1425"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38F8097E" w14:textId="0DC4D254"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0.4</w:t>
            </w:r>
          </w:p>
        </w:tc>
        <w:tc>
          <w:tcPr>
            <w:tcW w:w="1172"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1E90FE84" w14:textId="00E247EA"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w:t>
            </w:r>
          </w:p>
        </w:tc>
      </w:tr>
      <w:tr w:rsidR="00903029" w:rsidRPr="00C72E11" w14:paraId="0F2C93E8" w14:textId="77777777" w:rsidTr="00C72E11">
        <w:trPr>
          <w:trHeight w:val="46"/>
        </w:trPr>
        <w:tc>
          <w:tcPr>
            <w:tcW w:w="594" w:type="dxa"/>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59915C34" w14:textId="77777777" w:rsidR="00903029" w:rsidRPr="00C72E11" w:rsidRDefault="00903029" w:rsidP="00903029">
            <w:pPr>
              <w:spacing w:after="0" w:line="240" w:lineRule="auto"/>
              <w:jc w:val="both"/>
              <w:rPr>
                <w:rFonts w:ascii="Times New Roman" w:eastAsia="Times New Roman" w:hAnsi="Times New Roman" w:cs="Times New Roman"/>
                <w:b/>
                <w:color w:val="auto"/>
                <w:sz w:val="24"/>
                <w:szCs w:val="24"/>
              </w:rPr>
            </w:pPr>
            <w:r w:rsidRPr="00C72E11">
              <w:rPr>
                <w:rFonts w:ascii="Times New Roman" w:eastAsia="Times New Roman" w:hAnsi="Times New Roman" w:cs="Times New Roman"/>
                <w:b/>
                <w:color w:val="auto"/>
                <w:sz w:val="24"/>
                <w:szCs w:val="24"/>
              </w:rPr>
              <w:t>3</w:t>
            </w:r>
          </w:p>
        </w:tc>
        <w:tc>
          <w:tcPr>
            <w:tcW w:w="2805"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388B20FD" w14:textId="77777777" w:rsidR="00903029" w:rsidRPr="00C72E11" w:rsidRDefault="00903029" w:rsidP="00903029">
            <w:pPr>
              <w:spacing w:after="0" w:line="240" w:lineRule="auto"/>
              <w:jc w:val="both"/>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Listar Atractivos Turísticos</w:t>
            </w:r>
          </w:p>
        </w:tc>
        <w:tc>
          <w:tcPr>
            <w:tcW w:w="1305"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4C7D6B8B" w14:textId="4C64112F"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tc>
        <w:tc>
          <w:tcPr>
            <w:tcW w:w="1202"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029380FA" w14:textId="7083A495"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0.9</w:t>
            </w:r>
          </w:p>
        </w:tc>
        <w:tc>
          <w:tcPr>
            <w:tcW w:w="1425"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6FC7A340" w14:textId="16D16DE8"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0.6</w:t>
            </w:r>
          </w:p>
        </w:tc>
        <w:tc>
          <w:tcPr>
            <w:tcW w:w="1172"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58CEC370" w14:textId="64E232A7"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3.5</w:t>
            </w:r>
          </w:p>
        </w:tc>
      </w:tr>
      <w:tr w:rsidR="00903029" w:rsidRPr="00C72E11" w14:paraId="6A249369" w14:textId="77777777" w:rsidTr="00C72E11">
        <w:trPr>
          <w:trHeight w:val="25"/>
        </w:trPr>
        <w:tc>
          <w:tcPr>
            <w:tcW w:w="594"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3C32D431" w14:textId="77777777" w:rsidR="00903029" w:rsidRPr="00C72E11" w:rsidRDefault="00903029" w:rsidP="00903029">
            <w:pPr>
              <w:spacing w:after="0" w:line="240" w:lineRule="auto"/>
              <w:jc w:val="both"/>
              <w:rPr>
                <w:rFonts w:ascii="Times New Roman" w:eastAsia="Times New Roman" w:hAnsi="Times New Roman" w:cs="Times New Roman"/>
                <w:b/>
                <w:color w:val="auto"/>
                <w:sz w:val="24"/>
                <w:szCs w:val="24"/>
              </w:rPr>
            </w:pPr>
            <w:r w:rsidRPr="00C72E11">
              <w:rPr>
                <w:rFonts w:ascii="Times New Roman" w:eastAsia="Times New Roman" w:hAnsi="Times New Roman" w:cs="Times New Roman"/>
                <w:b/>
                <w:color w:val="auto"/>
                <w:sz w:val="24"/>
                <w:szCs w:val="24"/>
              </w:rPr>
              <w:t>4</w:t>
            </w:r>
          </w:p>
        </w:tc>
        <w:tc>
          <w:tcPr>
            <w:tcW w:w="2805"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05033C63" w14:textId="77777777" w:rsidR="00903029" w:rsidRPr="00C72E11" w:rsidRDefault="00903029" w:rsidP="00903029">
            <w:pPr>
              <w:spacing w:after="0" w:line="240" w:lineRule="auto"/>
              <w:jc w:val="both"/>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Eliminar Atractivos Turísticos</w:t>
            </w:r>
          </w:p>
        </w:tc>
        <w:tc>
          <w:tcPr>
            <w:tcW w:w="1305"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68305A9C" w14:textId="1A9D23C7"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1.5</w:t>
            </w:r>
          </w:p>
        </w:tc>
        <w:tc>
          <w:tcPr>
            <w:tcW w:w="1202"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2210F8CD" w14:textId="52E1F194"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0.3</w:t>
            </w:r>
          </w:p>
        </w:tc>
        <w:tc>
          <w:tcPr>
            <w:tcW w:w="1425"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00259A0E" w14:textId="59B9A14F"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0.6</w:t>
            </w:r>
          </w:p>
        </w:tc>
        <w:tc>
          <w:tcPr>
            <w:tcW w:w="1172"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3D93CCCC" w14:textId="3D093F75"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2.4</w:t>
            </w:r>
          </w:p>
        </w:tc>
      </w:tr>
      <w:tr w:rsidR="00903029" w:rsidRPr="00C72E11" w14:paraId="6551C83A" w14:textId="77777777" w:rsidTr="00C72E11">
        <w:trPr>
          <w:trHeight w:val="25"/>
        </w:trPr>
        <w:tc>
          <w:tcPr>
            <w:tcW w:w="594"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1838218D" w14:textId="77777777" w:rsidR="00903029" w:rsidRPr="00C72E11" w:rsidRDefault="00903029" w:rsidP="00903029">
            <w:pPr>
              <w:spacing w:after="0" w:line="240" w:lineRule="auto"/>
              <w:jc w:val="both"/>
              <w:rPr>
                <w:rFonts w:ascii="Times New Roman" w:eastAsia="Times New Roman" w:hAnsi="Times New Roman" w:cs="Times New Roman"/>
                <w:b/>
                <w:color w:val="auto"/>
                <w:sz w:val="24"/>
                <w:szCs w:val="24"/>
              </w:rPr>
            </w:pPr>
            <w:r w:rsidRPr="00C72E11">
              <w:rPr>
                <w:rFonts w:ascii="Times New Roman" w:eastAsia="Times New Roman" w:hAnsi="Times New Roman" w:cs="Times New Roman"/>
                <w:b/>
                <w:color w:val="auto"/>
                <w:sz w:val="24"/>
                <w:szCs w:val="24"/>
              </w:rPr>
              <w:t>5</w:t>
            </w:r>
          </w:p>
        </w:tc>
        <w:tc>
          <w:tcPr>
            <w:tcW w:w="2805"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3C6BE21C" w14:textId="77777777" w:rsidR="00903029" w:rsidRPr="00C72E11" w:rsidRDefault="00903029" w:rsidP="00903029">
            <w:pPr>
              <w:spacing w:after="0" w:line="240" w:lineRule="auto"/>
              <w:jc w:val="both"/>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Crear Fechas Importantes</w:t>
            </w:r>
          </w:p>
        </w:tc>
        <w:tc>
          <w:tcPr>
            <w:tcW w:w="1305"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11CE1561" w14:textId="3813570A"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1.5</w:t>
            </w:r>
          </w:p>
        </w:tc>
        <w:tc>
          <w:tcPr>
            <w:tcW w:w="1202"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2A16EF79" w14:textId="45E4AF6D"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0.6</w:t>
            </w:r>
          </w:p>
        </w:tc>
        <w:tc>
          <w:tcPr>
            <w:tcW w:w="1425"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4CEDC880" w14:textId="0F07E4A8"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0.4</w:t>
            </w:r>
          </w:p>
        </w:tc>
        <w:tc>
          <w:tcPr>
            <w:tcW w:w="1172"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5931C4A5" w14:textId="56AB0E3D"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2.5</w:t>
            </w:r>
          </w:p>
        </w:tc>
      </w:tr>
      <w:tr w:rsidR="00903029" w:rsidRPr="00C72E11" w14:paraId="14AA566E" w14:textId="77777777" w:rsidTr="00C72E11">
        <w:trPr>
          <w:trHeight w:val="25"/>
        </w:trPr>
        <w:tc>
          <w:tcPr>
            <w:tcW w:w="594"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0D7B548E" w14:textId="77777777" w:rsidR="00903029" w:rsidRPr="00C72E11" w:rsidRDefault="00903029" w:rsidP="00903029">
            <w:pPr>
              <w:spacing w:after="0" w:line="240" w:lineRule="auto"/>
              <w:jc w:val="both"/>
              <w:rPr>
                <w:rFonts w:ascii="Times New Roman" w:eastAsia="Times New Roman" w:hAnsi="Times New Roman" w:cs="Times New Roman"/>
                <w:b/>
                <w:color w:val="auto"/>
                <w:sz w:val="24"/>
                <w:szCs w:val="24"/>
              </w:rPr>
            </w:pPr>
            <w:r w:rsidRPr="00C72E11">
              <w:rPr>
                <w:rFonts w:ascii="Times New Roman" w:eastAsia="Times New Roman" w:hAnsi="Times New Roman" w:cs="Times New Roman"/>
                <w:b/>
                <w:color w:val="auto"/>
                <w:sz w:val="24"/>
                <w:szCs w:val="24"/>
              </w:rPr>
              <w:t>6</w:t>
            </w:r>
          </w:p>
        </w:tc>
        <w:tc>
          <w:tcPr>
            <w:tcW w:w="2805"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4F678C40" w14:textId="77777777" w:rsidR="00903029" w:rsidRPr="00C72E11" w:rsidRDefault="00903029" w:rsidP="00903029">
            <w:pPr>
              <w:spacing w:after="0" w:line="240" w:lineRule="auto"/>
              <w:jc w:val="both"/>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Actualizar Fechas Importantes</w:t>
            </w:r>
          </w:p>
        </w:tc>
        <w:tc>
          <w:tcPr>
            <w:tcW w:w="1305"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527C43B9" w14:textId="7E87487A"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1.5</w:t>
            </w:r>
          </w:p>
        </w:tc>
        <w:tc>
          <w:tcPr>
            <w:tcW w:w="1202"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043EED32" w14:textId="0ABB945C"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0.3</w:t>
            </w:r>
          </w:p>
        </w:tc>
        <w:tc>
          <w:tcPr>
            <w:tcW w:w="1425"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7D1E5A99" w14:textId="3A598B5A"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0.2</w:t>
            </w:r>
          </w:p>
        </w:tc>
        <w:tc>
          <w:tcPr>
            <w:tcW w:w="1172"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10868BB5" w14:textId="7E638EEE"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tc>
      </w:tr>
      <w:tr w:rsidR="00903029" w:rsidRPr="00C72E11" w14:paraId="1736F4F1" w14:textId="77777777" w:rsidTr="00C72E11">
        <w:trPr>
          <w:trHeight w:val="25"/>
        </w:trPr>
        <w:tc>
          <w:tcPr>
            <w:tcW w:w="594" w:type="dxa"/>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65C26BDC" w14:textId="77777777" w:rsidR="00903029" w:rsidRPr="00C72E11" w:rsidRDefault="00903029" w:rsidP="00903029">
            <w:pPr>
              <w:spacing w:after="0" w:line="240" w:lineRule="auto"/>
              <w:jc w:val="both"/>
              <w:rPr>
                <w:rFonts w:ascii="Times New Roman" w:eastAsia="Times New Roman" w:hAnsi="Times New Roman" w:cs="Times New Roman"/>
                <w:b/>
                <w:color w:val="auto"/>
                <w:sz w:val="24"/>
                <w:szCs w:val="24"/>
              </w:rPr>
            </w:pPr>
            <w:r w:rsidRPr="00C72E11">
              <w:rPr>
                <w:rFonts w:ascii="Times New Roman" w:eastAsia="Times New Roman" w:hAnsi="Times New Roman" w:cs="Times New Roman"/>
                <w:b/>
                <w:color w:val="auto"/>
                <w:sz w:val="24"/>
                <w:szCs w:val="24"/>
              </w:rPr>
              <w:t>7</w:t>
            </w:r>
          </w:p>
        </w:tc>
        <w:tc>
          <w:tcPr>
            <w:tcW w:w="2805"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6EB0D613" w14:textId="77777777" w:rsidR="00903029" w:rsidRPr="00C72E11" w:rsidRDefault="00903029" w:rsidP="00903029">
            <w:pPr>
              <w:spacing w:after="0" w:line="240" w:lineRule="auto"/>
              <w:jc w:val="both"/>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Listar Fechas Importantes</w:t>
            </w:r>
          </w:p>
        </w:tc>
        <w:tc>
          <w:tcPr>
            <w:tcW w:w="1305"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11117A1C" w14:textId="5FC65178"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w:t>
            </w:r>
          </w:p>
        </w:tc>
        <w:tc>
          <w:tcPr>
            <w:tcW w:w="1202"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66864A87" w14:textId="1931574B"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0.3</w:t>
            </w:r>
          </w:p>
        </w:tc>
        <w:tc>
          <w:tcPr>
            <w:tcW w:w="1425"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48E60C63" w14:textId="219AC58A"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0.2</w:t>
            </w:r>
          </w:p>
        </w:tc>
        <w:tc>
          <w:tcPr>
            <w:tcW w:w="1172"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3C7608A8" w14:textId="103D8732"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1.5</w:t>
            </w:r>
          </w:p>
        </w:tc>
      </w:tr>
      <w:tr w:rsidR="00903029" w:rsidRPr="00C72E11" w14:paraId="1BA12D58" w14:textId="77777777" w:rsidTr="00C72E11">
        <w:trPr>
          <w:trHeight w:val="25"/>
        </w:trPr>
        <w:tc>
          <w:tcPr>
            <w:tcW w:w="594"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325F8836" w14:textId="77777777" w:rsidR="00903029" w:rsidRPr="00C72E11" w:rsidRDefault="00903029" w:rsidP="00903029">
            <w:pPr>
              <w:spacing w:after="0" w:line="240" w:lineRule="auto"/>
              <w:jc w:val="both"/>
              <w:rPr>
                <w:rFonts w:ascii="Times New Roman" w:eastAsia="Times New Roman" w:hAnsi="Times New Roman" w:cs="Times New Roman"/>
                <w:b/>
                <w:color w:val="auto"/>
                <w:sz w:val="24"/>
                <w:szCs w:val="24"/>
              </w:rPr>
            </w:pPr>
            <w:r w:rsidRPr="00C72E11">
              <w:rPr>
                <w:rFonts w:ascii="Times New Roman" w:eastAsia="Times New Roman" w:hAnsi="Times New Roman" w:cs="Times New Roman"/>
                <w:b/>
                <w:color w:val="auto"/>
                <w:sz w:val="24"/>
                <w:szCs w:val="24"/>
              </w:rPr>
              <w:t>8</w:t>
            </w:r>
          </w:p>
        </w:tc>
        <w:tc>
          <w:tcPr>
            <w:tcW w:w="2805"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15F93E1C" w14:textId="77777777" w:rsidR="00903029" w:rsidRPr="00C72E11" w:rsidRDefault="00903029" w:rsidP="00903029">
            <w:pPr>
              <w:spacing w:after="0" w:line="240" w:lineRule="auto"/>
              <w:jc w:val="both"/>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Eliminar Fechas Importantes</w:t>
            </w:r>
          </w:p>
        </w:tc>
        <w:tc>
          <w:tcPr>
            <w:tcW w:w="1305"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15D07E62" w14:textId="55CC9BFC"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w:t>
            </w:r>
          </w:p>
        </w:tc>
        <w:tc>
          <w:tcPr>
            <w:tcW w:w="1202"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7A8D30A4" w14:textId="105489FA"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0.6</w:t>
            </w:r>
          </w:p>
        </w:tc>
        <w:tc>
          <w:tcPr>
            <w:tcW w:w="1425"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159008E1" w14:textId="6284D799"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0.2</w:t>
            </w:r>
          </w:p>
        </w:tc>
        <w:tc>
          <w:tcPr>
            <w:tcW w:w="1172"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51B1589C" w14:textId="1D6EB23E"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1.8</w:t>
            </w:r>
          </w:p>
        </w:tc>
      </w:tr>
      <w:tr w:rsidR="00903029" w:rsidRPr="00C72E11" w14:paraId="5E062375" w14:textId="77777777" w:rsidTr="00C72E11">
        <w:trPr>
          <w:trHeight w:val="25"/>
        </w:trPr>
        <w:tc>
          <w:tcPr>
            <w:tcW w:w="594" w:type="dxa"/>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11554630" w14:textId="77777777" w:rsidR="00903029" w:rsidRPr="00C72E11" w:rsidRDefault="00903029" w:rsidP="00903029">
            <w:pPr>
              <w:spacing w:after="0" w:line="240" w:lineRule="auto"/>
              <w:jc w:val="both"/>
              <w:rPr>
                <w:rFonts w:ascii="Times New Roman" w:eastAsia="Times New Roman" w:hAnsi="Times New Roman" w:cs="Times New Roman"/>
                <w:b/>
                <w:color w:val="auto"/>
                <w:sz w:val="24"/>
                <w:szCs w:val="24"/>
              </w:rPr>
            </w:pPr>
            <w:r w:rsidRPr="00C72E11">
              <w:rPr>
                <w:rFonts w:ascii="Times New Roman" w:eastAsia="Times New Roman" w:hAnsi="Times New Roman" w:cs="Times New Roman"/>
                <w:b/>
                <w:color w:val="auto"/>
                <w:sz w:val="24"/>
                <w:szCs w:val="24"/>
              </w:rPr>
              <w:t>9</w:t>
            </w:r>
          </w:p>
        </w:tc>
        <w:tc>
          <w:tcPr>
            <w:tcW w:w="2805"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0F726247" w14:textId="77777777" w:rsidR="00903029" w:rsidRPr="00C72E11" w:rsidRDefault="00903029" w:rsidP="00903029">
            <w:pPr>
              <w:spacing w:after="0" w:line="240" w:lineRule="auto"/>
              <w:jc w:val="both"/>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 xml:space="preserve">Web </w:t>
            </w:r>
            <w:proofErr w:type="spellStart"/>
            <w:r w:rsidRPr="00C72E11">
              <w:rPr>
                <w:rFonts w:ascii="Times New Roman" w:eastAsia="Times New Roman" w:hAnsi="Times New Roman" w:cs="Times New Roman"/>
                <w:color w:val="auto"/>
                <w:sz w:val="24"/>
                <w:szCs w:val="24"/>
              </w:rPr>
              <w:t>Service</w:t>
            </w:r>
            <w:proofErr w:type="spellEnd"/>
            <w:r w:rsidRPr="00C72E11">
              <w:rPr>
                <w:rFonts w:ascii="Times New Roman" w:eastAsia="Times New Roman" w:hAnsi="Times New Roman" w:cs="Times New Roman"/>
                <w:color w:val="auto"/>
                <w:sz w:val="24"/>
                <w:szCs w:val="24"/>
              </w:rPr>
              <w:t xml:space="preserve"> Atractivos Turísticos</w:t>
            </w:r>
          </w:p>
        </w:tc>
        <w:tc>
          <w:tcPr>
            <w:tcW w:w="1305"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3230F22B" w14:textId="5D9E054B"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w:t>
            </w:r>
          </w:p>
        </w:tc>
        <w:tc>
          <w:tcPr>
            <w:tcW w:w="1202"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1AC73430" w14:textId="6EC365B8"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0.3</w:t>
            </w:r>
          </w:p>
        </w:tc>
        <w:tc>
          <w:tcPr>
            <w:tcW w:w="1425"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6729E3BC" w14:textId="0F77561E"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0.2</w:t>
            </w:r>
          </w:p>
        </w:tc>
        <w:tc>
          <w:tcPr>
            <w:tcW w:w="1172"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4D129C61" w14:textId="66BA8743"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1.5</w:t>
            </w:r>
          </w:p>
        </w:tc>
      </w:tr>
      <w:tr w:rsidR="00903029" w:rsidRPr="00C72E11" w14:paraId="6DBE5121" w14:textId="77777777" w:rsidTr="00C72E11">
        <w:trPr>
          <w:trHeight w:val="25"/>
        </w:trPr>
        <w:tc>
          <w:tcPr>
            <w:tcW w:w="594"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2C8B20C3" w14:textId="77777777" w:rsidR="00903029" w:rsidRPr="00C72E11" w:rsidRDefault="00903029" w:rsidP="00903029">
            <w:pPr>
              <w:spacing w:after="0" w:line="240" w:lineRule="auto"/>
              <w:jc w:val="both"/>
              <w:rPr>
                <w:rFonts w:ascii="Times New Roman" w:eastAsia="Times New Roman" w:hAnsi="Times New Roman" w:cs="Times New Roman"/>
                <w:b/>
                <w:color w:val="auto"/>
                <w:sz w:val="24"/>
                <w:szCs w:val="24"/>
              </w:rPr>
            </w:pPr>
            <w:r w:rsidRPr="00C72E11">
              <w:rPr>
                <w:rFonts w:ascii="Times New Roman" w:eastAsia="Times New Roman" w:hAnsi="Times New Roman" w:cs="Times New Roman"/>
                <w:b/>
                <w:color w:val="auto"/>
                <w:sz w:val="24"/>
                <w:szCs w:val="24"/>
              </w:rPr>
              <w:t>10</w:t>
            </w:r>
          </w:p>
        </w:tc>
        <w:tc>
          <w:tcPr>
            <w:tcW w:w="2805"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7074A9D6" w14:textId="77777777" w:rsidR="00903029" w:rsidRPr="00C72E11" w:rsidRDefault="00903029" w:rsidP="00903029">
            <w:pPr>
              <w:spacing w:after="0" w:line="240" w:lineRule="auto"/>
              <w:jc w:val="both"/>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 xml:space="preserve">Web </w:t>
            </w:r>
            <w:proofErr w:type="spellStart"/>
            <w:r w:rsidRPr="00C72E11">
              <w:rPr>
                <w:rFonts w:ascii="Times New Roman" w:eastAsia="Times New Roman" w:hAnsi="Times New Roman" w:cs="Times New Roman"/>
                <w:color w:val="auto"/>
                <w:sz w:val="24"/>
                <w:szCs w:val="24"/>
              </w:rPr>
              <w:t>Service</w:t>
            </w:r>
            <w:proofErr w:type="spellEnd"/>
            <w:r w:rsidRPr="00C72E11">
              <w:rPr>
                <w:rFonts w:ascii="Times New Roman" w:eastAsia="Times New Roman" w:hAnsi="Times New Roman" w:cs="Times New Roman"/>
                <w:color w:val="auto"/>
                <w:sz w:val="24"/>
                <w:szCs w:val="24"/>
              </w:rPr>
              <w:t xml:space="preserve"> Fechas Importantes</w:t>
            </w:r>
          </w:p>
        </w:tc>
        <w:tc>
          <w:tcPr>
            <w:tcW w:w="1305"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46A45E25" w14:textId="0B0C1D0B"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w:t>
            </w:r>
          </w:p>
        </w:tc>
        <w:tc>
          <w:tcPr>
            <w:tcW w:w="1202"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2ABC7E65" w14:textId="51A22BB0"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0.3</w:t>
            </w:r>
          </w:p>
        </w:tc>
        <w:tc>
          <w:tcPr>
            <w:tcW w:w="1425"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1C49B113" w14:textId="341DE302"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0.2</w:t>
            </w:r>
          </w:p>
        </w:tc>
        <w:tc>
          <w:tcPr>
            <w:tcW w:w="1172"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521AEB36" w14:textId="3754669F" w:rsidR="00903029" w:rsidRPr="00C72E11"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1.5</w:t>
            </w:r>
          </w:p>
        </w:tc>
      </w:tr>
    </w:tbl>
    <w:p w14:paraId="393B4903" w14:textId="57DE39E9" w:rsidR="00694761" w:rsidRDefault="00B13A87" w:rsidP="00694761">
      <w:pPr>
        <w:rPr>
          <w:rFonts w:ascii="Times New Roman" w:eastAsia="Times New Roman" w:hAnsi="Times New Roman" w:cs="Times New Roman"/>
          <w:color w:val="auto"/>
          <w:sz w:val="20"/>
          <w:szCs w:val="24"/>
        </w:rPr>
      </w:pPr>
      <w:r>
        <w:rPr>
          <w:rFonts w:ascii="Times New Roman" w:eastAsia="Times New Roman" w:hAnsi="Times New Roman" w:cs="Times New Roman"/>
          <w:b/>
          <w:color w:val="auto"/>
          <w:sz w:val="20"/>
          <w:szCs w:val="24"/>
        </w:rPr>
        <w:t xml:space="preserve">  </w:t>
      </w:r>
      <w:r w:rsidR="00694761" w:rsidRPr="00B13A87">
        <w:rPr>
          <w:rFonts w:ascii="Times New Roman" w:eastAsia="Times New Roman" w:hAnsi="Times New Roman" w:cs="Times New Roman"/>
          <w:b/>
          <w:color w:val="auto"/>
          <w:sz w:val="20"/>
          <w:szCs w:val="24"/>
        </w:rPr>
        <w:t>Elaborado por:</w:t>
      </w:r>
      <w:r w:rsidR="00694761" w:rsidRPr="00B13A87">
        <w:rPr>
          <w:rFonts w:ascii="Times New Roman" w:eastAsia="Times New Roman" w:hAnsi="Times New Roman" w:cs="Times New Roman"/>
          <w:color w:val="auto"/>
          <w:sz w:val="20"/>
          <w:szCs w:val="24"/>
        </w:rPr>
        <w:t xml:space="preserve"> Los investigadores</w:t>
      </w:r>
    </w:p>
    <w:p w14:paraId="6EDC2CD6" w14:textId="77777777" w:rsidR="00C72E11" w:rsidRPr="00B13A87" w:rsidRDefault="00C72E11" w:rsidP="00694761">
      <w:pPr>
        <w:rPr>
          <w:rFonts w:ascii="Times New Roman" w:eastAsia="Times New Roman" w:hAnsi="Times New Roman" w:cs="Times New Roman"/>
          <w:color w:val="auto"/>
          <w:sz w:val="20"/>
          <w:szCs w:val="24"/>
        </w:rPr>
      </w:pPr>
    </w:p>
    <w:p w14:paraId="326CD2D4" w14:textId="5C449020" w:rsidR="00694761" w:rsidRDefault="00694761" w:rsidP="00694761">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En la Tabla N</w:t>
      </w:r>
      <w:r w:rsidR="00B13A87">
        <w:rPr>
          <w:rFonts w:ascii="Times New Roman" w:eastAsia="Times New Roman" w:hAnsi="Times New Roman" w:cs="Times New Roman"/>
          <w:color w:val="auto"/>
          <w:sz w:val="24"/>
          <w:szCs w:val="24"/>
        </w:rPr>
        <w:t>° 49</w:t>
      </w:r>
      <w:r w:rsidRPr="00962C1E">
        <w:rPr>
          <w:rFonts w:ascii="Times New Roman" w:eastAsia="Times New Roman" w:hAnsi="Times New Roman" w:cs="Times New Roman"/>
          <w:color w:val="auto"/>
          <w:sz w:val="24"/>
          <w:szCs w:val="24"/>
        </w:rPr>
        <w:t xml:space="preserve"> se obtiene las prioridades de cada una de las funcionalidades de acuerdo al valor final de mayor a menor siendo 1 la que se va implementar primero.</w:t>
      </w:r>
    </w:p>
    <w:p w14:paraId="2F53F49F" w14:textId="77777777" w:rsidR="00AA7FEA" w:rsidRDefault="00AA7FEA" w:rsidP="00694761">
      <w:pPr>
        <w:spacing w:after="0" w:line="360" w:lineRule="auto"/>
        <w:jc w:val="both"/>
        <w:rPr>
          <w:rFonts w:ascii="Times New Roman" w:eastAsia="Times New Roman" w:hAnsi="Times New Roman" w:cs="Times New Roman"/>
          <w:color w:val="auto"/>
          <w:sz w:val="24"/>
          <w:szCs w:val="24"/>
        </w:rPr>
      </w:pPr>
    </w:p>
    <w:p w14:paraId="6408134B" w14:textId="77777777" w:rsidR="00AA7FEA" w:rsidRDefault="00AA7FEA" w:rsidP="00694761">
      <w:pPr>
        <w:spacing w:after="0" w:line="360" w:lineRule="auto"/>
        <w:jc w:val="both"/>
        <w:rPr>
          <w:rFonts w:ascii="Times New Roman" w:eastAsia="Times New Roman" w:hAnsi="Times New Roman" w:cs="Times New Roman"/>
          <w:color w:val="auto"/>
          <w:sz w:val="24"/>
          <w:szCs w:val="24"/>
        </w:rPr>
      </w:pPr>
    </w:p>
    <w:p w14:paraId="703B6292" w14:textId="77777777" w:rsidR="00AA7FEA" w:rsidRDefault="00AA7FEA" w:rsidP="00694761">
      <w:pPr>
        <w:spacing w:after="0" w:line="360" w:lineRule="auto"/>
        <w:jc w:val="both"/>
        <w:rPr>
          <w:rFonts w:ascii="Times New Roman" w:eastAsia="Times New Roman" w:hAnsi="Times New Roman" w:cs="Times New Roman"/>
          <w:color w:val="auto"/>
          <w:sz w:val="24"/>
          <w:szCs w:val="24"/>
        </w:rPr>
      </w:pPr>
    </w:p>
    <w:p w14:paraId="51917492" w14:textId="77777777" w:rsidR="00AA7FEA" w:rsidRDefault="00AA7FEA" w:rsidP="00694761">
      <w:pPr>
        <w:spacing w:after="0" w:line="360" w:lineRule="auto"/>
        <w:jc w:val="both"/>
        <w:rPr>
          <w:rFonts w:ascii="Times New Roman" w:eastAsia="Times New Roman" w:hAnsi="Times New Roman" w:cs="Times New Roman"/>
          <w:color w:val="auto"/>
          <w:sz w:val="24"/>
          <w:szCs w:val="24"/>
        </w:rPr>
      </w:pPr>
    </w:p>
    <w:p w14:paraId="7A1CD79A" w14:textId="77777777" w:rsidR="00AA7FEA" w:rsidRDefault="00AA7FEA" w:rsidP="00694761">
      <w:pPr>
        <w:spacing w:after="0" w:line="360" w:lineRule="auto"/>
        <w:jc w:val="both"/>
        <w:rPr>
          <w:rFonts w:ascii="Times New Roman" w:eastAsia="Times New Roman" w:hAnsi="Times New Roman" w:cs="Times New Roman"/>
          <w:color w:val="auto"/>
          <w:sz w:val="24"/>
          <w:szCs w:val="24"/>
        </w:rPr>
      </w:pPr>
    </w:p>
    <w:p w14:paraId="61ACF266" w14:textId="77777777" w:rsidR="00AA7FEA" w:rsidRPr="00962C1E" w:rsidRDefault="00AA7FEA" w:rsidP="00694761">
      <w:pPr>
        <w:spacing w:after="0" w:line="360" w:lineRule="auto"/>
        <w:jc w:val="both"/>
        <w:rPr>
          <w:rFonts w:ascii="Times New Roman" w:eastAsia="Times New Roman" w:hAnsi="Times New Roman" w:cs="Times New Roman"/>
          <w:color w:val="auto"/>
          <w:sz w:val="24"/>
          <w:szCs w:val="24"/>
        </w:rPr>
      </w:pPr>
    </w:p>
    <w:p w14:paraId="13E0E795" w14:textId="7E342913" w:rsidR="00B13A87" w:rsidRDefault="00B13A87" w:rsidP="00B13A87">
      <w:pPr>
        <w:pStyle w:val="Epgrafe"/>
        <w:keepNext/>
        <w:spacing w:after="0"/>
      </w:pPr>
      <w:r>
        <w:rPr>
          <w:b/>
        </w:rPr>
        <w:lastRenderedPageBreak/>
        <w:t xml:space="preserve">  </w:t>
      </w:r>
      <w:bookmarkStart w:id="274" w:name="_Toc504978763"/>
      <w:r w:rsidRPr="00B13A87">
        <w:rPr>
          <w:b/>
        </w:rPr>
        <w:t xml:space="preserve">Tabla </w:t>
      </w:r>
      <w:r w:rsidRPr="00B13A87">
        <w:rPr>
          <w:b/>
        </w:rPr>
        <w:fldChar w:fldCharType="begin"/>
      </w:r>
      <w:r w:rsidRPr="00B13A87">
        <w:rPr>
          <w:b/>
        </w:rPr>
        <w:instrText xml:space="preserve"> SEQ Tabla \* ARABIC </w:instrText>
      </w:r>
      <w:r w:rsidRPr="00B13A87">
        <w:rPr>
          <w:b/>
        </w:rPr>
        <w:fldChar w:fldCharType="separate"/>
      </w:r>
      <w:r w:rsidR="00A46DA0">
        <w:rPr>
          <w:b/>
          <w:noProof/>
        </w:rPr>
        <w:t>49</w:t>
      </w:r>
      <w:r w:rsidRPr="00B13A87">
        <w:rPr>
          <w:b/>
        </w:rPr>
        <w:fldChar w:fldCharType="end"/>
      </w:r>
      <w:r w:rsidRPr="00B13A87">
        <w:rPr>
          <w:b/>
        </w:rPr>
        <w:t>.</w:t>
      </w:r>
      <w:r>
        <w:t xml:space="preserve"> </w:t>
      </w:r>
      <w:proofErr w:type="spellStart"/>
      <w:r w:rsidRPr="007402D3">
        <w:t>Product</w:t>
      </w:r>
      <w:proofErr w:type="spellEnd"/>
      <w:r w:rsidRPr="007402D3">
        <w:t xml:space="preserve"> </w:t>
      </w:r>
      <w:proofErr w:type="spellStart"/>
      <w:r w:rsidRPr="007402D3">
        <w:t>Backlog</w:t>
      </w:r>
      <w:proofErr w:type="spellEnd"/>
      <w:r w:rsidRPr="007402D3">
        <w:t xml:space="preserve"> Priorizado</w:t>
      </w:r>
      <w:r>
        <w:t>.</w:t>
      </w:r>
      <w:bookmarkEnd w:id="274"/>
    </w:p>
    <w:tbl>
      <w:tblPr>
        <w:tblW w:w="8503"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737"/>
        <w:gridCol w:w="3609"/>
        <w:gridCol w:w="2021"/>
        <w:gridCol w:w="2136"/>
      </w:tblGrid>
      <w:tr w:rsidR="00694761" w:rsidRPr="00962C1E" w14:paraId="00A3EA58" w14:textId="77777777" w:rsidTr="00C72E11">
        <w:trPr>
          <w:trHeight w:val="23"/>
        </w:trPr>
        <w:tc>
          <w:tcPr>
            <w:tcW w:w="737" w:type="dxa"/>
            <w:tcBorders>
              <w:top w:val="single" w:sz="7" w:space="0" w:color="A5A5A5"/>
              <w:left w:val="single" w:sz="7" w:space="0" w:color="A5A5A5"/>
              <w:bottom w:val="single" w:sz="7" w:space="0" w:color="A5A5A5"/>
              <w:right w:val="nil"/>
            </w:tcBorders>
            <w:shd w:val="clear" w:color="auto" w:fill="A5A5A5"/>
            <w:tcMar>
              <w:top w:w="100" w:type="dxa"/>
              <w:left w:w="100" w:type="dxa"/>
              <w:bottom w:w="100" w:type="dxa"/>
              <w:right w:w="100" w:type="dxa"/>
            </w:tcMar>
          </w:tcPr>
          <w:p w14:paraId="36210D6E" w14:textId="77777777" w:rsidR="00694761" w:rsidRPr="00962C1E" w:rsidRDefault="00694761" w:rsidP="00C72E11">
            <w:pP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ID</w:t>
            </w:r>
          </w:p>
        </w:tc>
        <w:tc>
          <w:tcPr>
            <w:tcW w:w="3609" w:type="dxa"/>
            <w:tcBorders>
              <w:top w:val="single" w:sz="7" w:space="0" w:color="A5A5A5"/>
              <w:left w:val="nil"/>
              <w:bottom w:val="single" w:sz="7" w:space="0" w:color="A5A5A5"/>
              <w:right w:val="nil"/>
            </w:tcBorders>
            <w:shd w:val="clear" w:color="auto" w:fill="A5A5A5"/>
            <w:tcMar>
              <w:top w:w="100" w:type="dxa"/>
              <w:left w:w="100" w:type="dxa"/>
              <w:bottom w:w="100" w:type="dxa"/>
              <w:right w:w="100" w:type="dxa"/>
            </w:tcMar>
          </w:tcPr>
          <w:p w14:paraId="2D0D07AF" w14:textId="77777777" w:rsidR="00694761" w:rsidRPr="00962C1E" w:rsidRDefault="00694761" w:rsidP="00C72E11">
            <w:pP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FUNCIONALIDAD</w:t>
            </w:r>
          </w:p>
        </w:tc>
        <w:tc>
          <w:tcPr>
            <w:tcW w:w="2021" w:type="dxa"/>
            <w:tcBorders>
              <w:top w:val="single" w:sz="7" w:space="0" w:color="A5A5A5"/>
              <w:left w:val="nil"/>
              <w:bottom w:val="single" w:sz="7" w:space="0" w:color="A5A5A5"/>
              <w:right w:val="nil"/>
            </w:tcBorders>
            <w:shd w:val="clear" w:color="auto" w:fill="A5A5A5"/>
            <w:tcMar>
              <w:top w:w="100" w:type="dxa"/>
              <w:left w:w="100" w:type="dxa"/>
              <w:bottom w:w="100" w:type="dxa"/>
              <w:right w:w="100" w:type="dxa"/>
            </w:tcMar>
          </w:tcPr>
          <w:p w14:paraId="67EC8C6E" w14:textId="77777777" w:rsidR="00694761" w:rsidRPr="00962C1E" w:rsidRDefault="00694761" w:rsidP="00C72E11">
            <w:pP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VALOR FINAL</w:t>
            </w:r>
          </w:p>
        </w:tc>
        <w:tc>
          <w:tcPr>
            <w:tcW w:w="2136" w:type="dxa"/>
            <w:tcBorders>
              <w:top w:val="single" w:sz="7" w:space="0" w:color="A5A5A5"/>
              <w:left w:val="nil"/>
              <w:bottom w:val="single" w:sz="7" w:space="0" w:color="A5A5A5"/>
              <w:right w:val="single" w:sz="7" w:space="0" w:color="A5A5A5"/>
            </w:tcBorders>
            <w:shd w:val="clear" w:color="auto" w:fill="A5A5A5"/>
            <w:tcMar>
              <w:top w:w="100" w:type="dxa"/>
              <w:left w:w="100" w:type="dxa"/>
              <w:bottom w:w="100" w:type="dxa"/>
              <w:right w:w="100" w:type="dxa"/>
            </w:tcMar>
          </w:tcPr>
          <w:p w14:paraId="78D43937" w14:textId="77777777" w:rsidR="00694761" w:rsidRPr="00962C1E" w:rsidRDefault="00694761" w:rsidP="00C72E11">
            <w:pP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PRIORIDAD</w:t>
            </w:r>
          </w:p>
        </w:tc>
      </w:tr>
      <w:tr w:rsidR="00903029" w:rsidRPr="00962C1E" w14:paraId="5B648A3A" w14:textId="77777777" w:rsidTr="00C72E11">
        <w:trPr>
          <w:trHeight w:val="25"/>
        </w:trPr>
        <w:tc>
          <w:tcPr>
            <w:tcW w:w="737"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2B61F315" w14:textId="77777777" w:rsidR="00903029" w:rsidRPr="00962C1E" w:rsidRDefault="00903029" w:rsidP="00903029">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1</w:t>
            </w:r>
          </w:p>
        </w:tc>
        <w:tc>
          <w:tcPr>
            <w:tcW w:w="3609"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67B7408C" w14:textId="77777777" w:rsidR="00903029" w:rsidRPr="00962C1E" w:rsidRDefault="00903029" w:rsidP="00903029">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Crear Atractivos Turísticos</w:t>
            </w:r>
          </w:p>
        </w:tc>
        <w:tc>
          <w:tcPr>
            <w:tcW w:w="2021"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7C3430FB" w14:textId="1D73A9A0"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3.7</w:t>
            </w:r>
          </w:p>
        </w:tc>
        <w:tc>
          <w:tcPr>
            <w:tcW w:w="2136"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794807EA" w14:textId="034674CB"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w:t>
            </w:r>
          </w:p>
        </w:tc>
      </w:tr>
      <w:tr w:rsidR="00903029" w:rsidRPr="00962C1E" w14:paraId="65AE58D1" w14:textId="77777777" w:rsidTr="00C72E11">
        <w:trPr>
          <w:trHeight w:val="25"/>
        </w:trPr>
        <w:tc>
          <w:tcPr>
            <w:tcW w:w="737" w:type="dxa"/>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3B17B467" w14:textId="77777777" w:rsidR="00903029" w:rsidRPr="00962C1E" w:rsidRDefault="00903029" w:rsidP="00903029">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2</w:t>
            </w:r>
          </w:p>
        </w:tc>
        <w:tc>
          <w:tcPr>
            <w:tcW w:w="3609"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1770AB63" w14:textId="77777777" w:rsidR="00903029" w:rsidRPr="00962C1E" w:rsidRDefault="00903029" w:rsidP="00903029">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Actualizar Atractivos Turísticos</w:t>
            </w:r>
          </w:p>
        </w:tc>
        <w:tc>
          <w:tcPr>
            <w:tcW w:w="2021"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586BB1E1" w14:textId="03F8203F"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w:t>
            </w:r>
          </w:p>
        </w:tc>
        <w:tc>
          <w:tcPr>
            <w:tcW w:w="2136"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3693F86E" w14:textId="6725EA05"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w:t>
            </w:r>
          </w:p>
        </w:tc>
      </w:tr>
      <w:tr w:rsidR="00903029" w:rsidRPr="00962C1E" w14:paraId="053D63E2" w14:textId="77777777" w:rsidTr="00C72E11">
        <w:trPr>
          <w:trHeight w:val="25"/>
        </w:trPr>
        <w:tc>
          <w:tcPr>
            <w:tcW w:w="737"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6C92475A" w14:textId="77777777" w:rsidR="00903029" w:rsidRPr="00962C1E" w:rsidRDefault="00903029" w:rsidP="00903029">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3</w:t>
            </w:r>
          </w:p>
        </w:tc>
        <w:tc>
          <w:tcPr>
            <w:tcW w:w="3609"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42C84A72" w14:textId="77777777" w:rsidR="00903029" w:rsidRPr="00962C1E" w:rsidRDefault="00903029" w:rsidP="00903029">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Listar Atractivos Turísticos</w:t>
            </w:r>
          </w:p>
        </w:tc>
        <w:tc>
          <w:tcPr>
            <w:tcW w:w="2021"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18DCCFE8" w14:textId="04B7E92E"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3.5</w:t>
            </w:r>
          </w:p>
        </w:tc>
        <w:tc>
          <w:tcPr>
            <w:tcW w:w="2136"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6A20BE9C" w14:textId="2D7D7CFB"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tc>
      </w:tr>
      <w:tr w:rsidR="00903029" w:rsidRPr="00962C1E" w14:paraId="4B063E1F" w14:textId="77777777" w:rsidTr="00C72E11">
        <w:trPr>
          <w:trHeight w:val="25"/>
        </w:trPr>
        <w:tc>
          <w:tcPr>
            <w:tcW w:w="737" w:type="dxa"/>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1F2D7639" w14:textId="77777777" w:rsidR="00903029" w:rsidRPr="00962C1E" w:rsidRDefault="00903029" w:rsidP="00903029">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4</w:t>
            </w:r>
          </w:p>
        </w:tc>
        <w:tc>
          <w:tcPr>
            <w:tcW w:w="3609"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2E1D2720" w14:textId="77777777" w:rsidR="00903029" w:rsidRPr="00962C1E" w:rsidRDefault="00903029" w:rsidP="00903029">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Eliminar Atractivos Turísticos</w:t>
            </w:r>
          </w:p>
        </w:tc>
        <w:tc>
          <w:tcPr>
            <w:tcW w:w="2021"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2F72B5DE" w14:textId="56C99543"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2.4</w:t>
            </w:r>
          </w:p>
        </w:tc>
        <w:tc>
          <w:tcPr>
            <w:tcW w:w="2136"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5EB7C4D0" w14:textId="79E56E7E"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5</w:t>
            </w:r>
          </w:p>
        </w:tc>
      </w:tr>
      <w:tr w:rsidR="00903029" w:rsidRPr="00962C1E" w14:paraId="60733477" w14:textId="77777777" w:rsidTr="00C72E11">
        <w:trPr>
          <w:trHeight w:val="25"/>
        </w:trPr>
        <w:tc>
          <w:tcPr>
            <w:tcW w:w="737"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498A0DF1" w14:textId="77777777" w:rsidR="00903029" w:rsidRPr="00962C1E" w:rsidRDefault="00903029" w:rsidP="00903029">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5</w:t>
            </w:r>
          </w:p>
        </w:tc>
        <w:tc>
          <w:tcPr>
            <w:tcW w:w="3609"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5045B8DB" w14:textId="77777777" w:rsidR="00903029" w:rsidRPr="00962C1E" w:rsidRDefault="00903029" w:rsidP="00903029">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Crear Fechas Importantes</w:t>
            </w:r>
          </w:p>
        </w:tc>
        <w:tc>
          <w:tcPr>
            <w:tcW w:w="2021"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1DD18F63" w14:textId="59EE0A7F"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2.5</w:t>
            </w:r>
          </w:p>
        </w:tc>
        <w:tc>
          <w:tcPr>
            <w:tcW w:w="2136"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0B769D0A" w14:textId="00B9DC64"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4</w:t>
            </w:r>
          </w:p>
        </w:tc>
      </w:tr>
      <w:tr w:rsidR="00903029" w:rsidRPr="00962C1E" w14:paraId="66788278" w14:textId="77777777" w:rsidTr="00C72E11">
        <w:trPr>
          <w:trHeight w:val="25"/>
        </w:trPr>
        <w:tc>
          <w:tcPr>
            <w:tcW w:w="737" w:type="dxa"/>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3EB09D09" w14:textId="77777777" w:rsidR="00903029" w:rsidRPr="00962C1E" w:rsidRDefault="00903029" w:rsidP="00903029">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6</w:t>
            </w:r>
          </w:p>
        </w:tc>
        <w:tc>
          <w:tcPr>
            <w:tcW w:w="3609"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18853A03" w14:textId="77777777" w:rsidR="00903029" w:rsidRPr="00962C1E" w:rsidRDefault="00903029" w:rsidP="00903029">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Actualizar Fechas Importantes</w:t>
            </w:r>
          </w:p>
        </w:tc>
        <w:tc>
          <w:tcPr>
            <w:tcW w:w="2021"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4A0F5377" w14:textId="7FE9A459"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tc>
        <w:tc>
          <w:tcPr>
            <w:tcW w:w="2136"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4901D5EB" w14:textId="236FAD5E"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6</w:t>
            </w:r>
          </w:p>
        </w:tc>
      </w:tr>
      <w:tr w:rsidR="00903029" w:rsidRPr="00962C1E" w14:paraId="6422EF90" w14:textId="77777777" w:rsidTr="00C72E11">
        <w:trPr>
          <w:trHeight w:val="25"/>
        </w:trPr>
        <w:tc>
          <w:tcPr>
            <w:tcW w:w="737"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3832173A" w14:textId="77777777" w:rsidR="00903029" w:rsidRPr="00962C1E" w:rsidRDefault="00903029" w:rsidP="00903029">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7</w:t>
            </w:r>
          </w:p>
        </w:tc>
        <w:tc>
          <w:tcPr>
            <w:tcW w:w="3609"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74B1D98B" w14:textId="77777777" w:rsidR="00903029" w:rsidRPr="00962C1E" w:rsidRDefault="00903029" w:rsidP="00903029">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Listar Fechas Importantes</w:t>
            </w:r>
          </w:p>
        </w:tc>
        <w:tc>
          <w:tcPr>
            <w:tcW w:w="2021"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65F3A2A7" w14:textId="4615062F"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1.5</w:t>
            </w:r>
          </w:p>
        </w:tc>
        <w:tc>
          <w:tcPr>
            <w:tcW w:w="2136"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4EB3D5EE" w14:textId="6CFA781D"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8</w:t>
            </w:r>
          </w:p>
        </w:tc>
      </w:tr>
      <w:tr w:rsidR="00903029" w:rsidRPr="00962C1E" w14:paraId="581E9779" w14:textId="77777777" w:rsidTr="00C72E11">
        <w:trPr>
          <w:trHeight w:val="25"/>
        </w:trPr>
        <w:tc>
          <w:tcPr>
            <w:tcW w:w="737" w:type="dxa"/>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2B4D5AEE" w14:textId="77777777" w:rsidR="00903029" w:rsidRPr="00962C1E" w:rsidRDefault="00903029" w:rsidP="00903029">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8</w:t>
            </w:r>
          </w:p>
        </w:tc>
        <w:tc>
          <w:tcPr>
            <w:tcW w:w="3609"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51A61A5A" w14:textId="77777777" w:rsidR="00903029" w:rsidRPr="00962C1E" w:rsidRDefault="00903029" w:rsidP="00903029">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Eliminar Fechas Importantes</w:t>
            </w:r>
          </w:p>
        </w:tc>
        <w:tc>
          <w:tcPr>
            <w:tcW w:w="2021"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6C4DC9E1" w14:textId="063F3A6A"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1.8</w:t>
            </w:r>
          </w:p>
        </w:tc>
        <w:tc>
          <w:tcPr>
            <w:tcW w:w="2136"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7F46BF1C" w14:textId="0E5FDDC4"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7</w:t>
            </w:r>
          </w:p>
        </w:tc>
      </w:tr>
      <w:tr w:rsidR="00903029" w:rsidRPr="00962C1E" w14:paraId="4071C780" w14:textId="77777777" w:rsidTr="00C72E11">
        <w:trPr>
          <w:trHeight w:val="25"/>
        </w:trPr>
        <w:tc>
          <w:tcPr>
            <w:tcW w:w="737"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28A5D201" w14:textId="77777777" w:rsidR="00903029" w:rsidRPr="00962C1E" w:rsidRDefault="00903029" w:rsidP="00903029">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9</w:t>
            </w:r>
          </w:p>
        </w:tc>
        <w:tc>
          <w:tcPr>
            <w:tcW w:w="3609"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7C762A0E" w14:textId="77777777" w:rsidR="00903029" w:rsidRPr="00962C1E" w:rsidRDefault="00903029" w:rsidP="00903029">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Web </w:t>
            </w:r>
            <w:proofErr w:type="spellStart"/>
            <w:r w:rsidRPr="00962C1E">
              <w:rPr>
                <w:rFonts w:ascii="Times New Roman" w:eastAsia="Times New Roman" w:hAnsi="Times New Roman" w:cs="Times New Roman"/>
                <w:color w:val="auto"/>
                <w:sz w:val="24"/>
                <w:szCs w:val="24"/>
              </w:rPr>
              <w:t>Service</w:t>
            </w:r>
            <w:proofErr w:type="spellEnd"/>
            <w:r w:rsidRPr="00962C1E">
              <w:rPr>
                <w:rFonts w:ascii="Times New Roman" w:eastAsia="Times New Roman" w:hAnsi="Times New Roman" w:cs="Times New Roman"/>
                <w:color w:val="auto"/>
                <w:sz w:val="24"/>
                <w:szCs w:val="24"/>
              </w:rPr>
              <w:t xml:space="preserve"> Atractivos Turísticos</w:t>
            </w:r>
          </w:p>
        </w:tc>
        <w:tc>
          <w:tcPr>
            <w:tcW w:w="2021"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5C38560B" w14:textId="2A3B5760"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1.5</w:t>
            </w:r>
          </w:p>
        </w:tc>
        <w:tc>
          <w:tcPr>
            <w:tcW w:w="2136"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7849C0AE" w14:textId="5F238086"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9</w:t>
            </w:r>
          </w:p>
        </w:tc>
      </w:tr>
      <w:tr w:rsidR="00903029" w:rsidRPr="00962C1E" w14:paraId="4286F803" w14:textId="77777777" w:rsidTr="00C72E11">
        <w:trPr>
          <w:trHeight w:val="172"/>
        </w:trPr>
        <w:tc>
          <w:tcPr>
            <w:tcW w:w="737" w:type="dxa"/>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67FF4FBE" w14:textId="77777777" w:rsidR="00903029" w:rsidRPr="00962C1E" w:rsidRDefault="00903029" w:rsidP="00903029">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10</w:t>
            </w:r>
          </w:p>
        </w:tc>
        <w:tc>
          <w:tcPr>
            <w:tcW w:w="3609"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48A3087C" w14:textId="77777777" w:rsidR="00903029" w:rsidRPr="00962C1E" w:rsidRDefault="00903029" w:rsidP="00903029">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Web </w:t>
            </w:r>
            <w:proofErr w:type="spellStart"/>
            <w:r w:rsidRPr="00962C1E">
              <w:rPr>
                <w:rFonts w:ascii="Times New Roman" w:eastAsia="Times New Roman" w:hAnsi="Times New Roman" w:cs="Times New Roman"/>
                <w:color w:val="auto"/>
                <w:sz w:val="24"/>
                <w:szCs w:val="24"/>
              </w:rPr>
              <w:t>Service</w:t>
            </w:r>
            <w:proofErr w:type="spellEnd"/>
            <w:r w:rsidRPr="00962C1E">
              <w:rPr>
                <w:rFonts w:ascii="Times New Roman" w:eastAsia="Times New Roman" w:hAnsi="Times New Roman" w:cs="Times New Roman"/>
                <w:color w:val="auto"/>
                <w:sz w:val="24"/>
                <w:szCs w:val="24"/>
              </w:rPr>
              <w:t xml:space="preserve"> Fechas Importantes</w:t>
            </w:r>
          </w:p>
        </w:tc>
        <w:tc>
          <w:tcPr>
            <w:tcW w:w="2021"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31895C6F" w14:textId="3F024A49"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1.5</w:t>
            </w:r>
          </w:p>
        </w:tc>
        <w:tc>
          <w:tcPr>
            <w:tcW w:w="2136"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7DABCA90" w14:textId="062D2AD0"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10</w:t>
            </w:r>
          </w:p>
        </w:tc>
      </w:tr>
    </w:tbl>
    <w:p w14:paraId="4EE5751D" w14:textId="77777777" w:rsidR="00694761" w:rsidRDefault="00255FEE" w:rsidP="00694761">
      <w:pPr>
        <w:rPr>
          <w:rFonts w:ascii="Times New Roman" w:eastAsia="Times New Roman" w:hAnsi="Times New Roman" w:cs="Times New Roman"/>
          <w:color w:val="auto"/>
          <w:sz w:val="18"/>
          <w:szCs w:val="24"/>
        </w:rPr>
      </w:pPr>
      <w:r>
        <w:rPr>
          <w:rFonts w:ascii="Times New Roman" w:eastAsia="Times New Roman" w:hAnsi="Times New Roman" w:cs="Times New Roman"/>
          <w:b/>
          <w:color w:val="auto"/>
          <w:sz w:val="18"/>
          <w:szCs w:val="24"/>
        </w:rPr>
        <w:t xml:space="preserve">  </w:t>
      </w:r>
      <w:r w:rsidR="00694761" w:rsidRPr="00255FEE">
        <w:rPr>
          <w:rFonts w:ascii="Times New Roman" w:eastAsia="Times New Roman" w:hAnsi="Times New Roman" w:cs="Times New Roman"/>
          <w:b/>
          <w:color w:val="auto"/>
          <w:sz w:val="18"/>
          <w:szCs w:val="24"/>
        </w:rPr>
        <w:t>Elaborado por:</w:t>
      </w:r>
      <w:r w:rsidR="00694761" w:rsidRPr="00255FEE">
        <w:rPr>
          <w:rFonts w:ascii="Times New Roman" w:eastAsia="Times New Roman" w:hAnsi="Times New Roman" w:cs="Times New Roman"/>
          <w:color w:val="auto"/>
          <w:sz w:val="18"/>
          <w:szCs w:val="24"/>
        </w:rPr>
        <w:t xml:space="preserve"> Los investigadores</w:t>
      </w:r>
    </w:p>
    <w:p w14:paraId="75EE5434" w14:textId="77777777" w:rsidR="00AA7FEA" w:rsidRPr="00255FEE" w:rsidRDefault="00AA7FEA" w:rsidP="00694761">
      <w:pPr>
        <w:rPr>
          <w:rFonts w:ascii="Times New Roman" w:eastAsia="Times New Roman" w:hAnsi="Times New Roman" w:cs="Times New Roman"/>
          <w:color w:val="auto"/>
          <w:sz w:val="18"/>
          <w:szCs w:val="24"/>
        </w:rPr>
      </w:pPr>
    </w:p>
    <w:p w14:paraId="53CAB433" w14:textId="77777777" w:rsidR="00694761" w:rsidRPr="00962C1E" w:rsidRDefault="00694761" w:rsidP="005F165F">
      <w:pPr>
        <w:pStyle w:val="Prrafodelista"/>
        <w:numPr>
          <w:ilvl w:val="3"/>
          <w:numId w:val="22"/>
        </w:numPr>
        <w:spacing w:after="0" w:line="360" w:lineRule="auto"/>
        <w:jc w:val="both"/>
        <w:outlineLvl w:val="2"/>
        <w:rPr>
          <w:rFonts w:ascii="Times New Roman" w:eastAsia="Times New Roman" w:hAnsi="Times New Roman" w:cs="Times New Roman"/>
          <w:b/>
          <w:color w:val="auto"/>
          <w:sz w:val="24"/>
          <w:szCs w:val="24"/>
        </w:rPr>
      </w:pPr>
      <w:bookmarkStart w:id="275" w:name="_Toc504985087"/>
      <w:r w:rsidRPr="00962C1E">
        <w:rPr>
          <w:rFonts w:ascii="Times New Roman" w:eastAsia="Times New Roman" w:hAnsi="Times New Roman" w:cs="Times New Roman"/>
          <w:b/>
          <w:color w:val="auto"/>
          <w:sz w:val="24"/>
          <w:szCs w:val="24"/>
        </w:rPr>
        <w:t>Planificación de los Sprint</w:t>
      </w:r>
      <w:bookmarkEnd w:id="275"/>
    </w:p>
    <w:p w14:paraId="226FDA20" w14:textId="77777777" w:rsidR="00694761" w:rsidRDefault="00255FEE" w:rsidP="00694761">
      <w:pPr>
        <w:spacing w:after="0"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En la Tabla N° 50 </w:t>
      </w:r>
      <w:r w:rsidR="00694761" w:rsidRPr="00962C1E">
        <w:rPr>
          <w:rFonts w:ascii="Times New Roman" w:eastAsia="Times New Roman" w:hAnsi="Times New Roman" w:cs="Times New Roman"/>
          <w:color w:val="auto"/>
          <w:sz w:val="24"/>
          <w:szCs w:val="24"/>
        </w:rPr>
        <w:t xml:space="preserve">se obtuvo la estimación de los </w:t>
      </w:r>
      <w:proofErr w:type="spellStart"/>
      <w:r w:rsidR="00694761" w:rsidRPr="00962C1E">
        <w:rPr>
          <w:rFonts w:ascii="Times New Roman" w:eastAsia="Times New Roman" w:hAnsi="Times New Roman" w:cs="Times New Roman"/>
          <w:color w:val="auto"/>
          <w:sz w:val="24"/>
          <w:szCs w:val="24"/>
        </w:rPr>
        <w:t>SPRINTS</w:t>
      </w:r>
      <w:proofErr w:type="spellEnd"/>
      <w:r w:rsidR="00694761" w:rsidRPr="00962C1E">
        <w:rPr>
          <w:rFonts w:ascii="Times New Roman" w:eastAsia="Times New Roman" w:hAnsi="Times New Roman" w:cs="Times New Roman"/>
          <w:color w:val="auto"/>
          <w:sz w:val="24"/>
          <w:szCs w:val="24"/>
        </w:rPr>
        <w:t xml:space="preserve"> acorde a la experiencia del </w:t>
      </w:r>
      <w:proofErr w:type="spellStart"/>
      <w:r w:rsidR="00694761" w:rsidRPr="00962C1E">
        <w:rPr>
          <w:rFonts w:ascii="Times New Roman" w:eastAsia="Times New Roman" w:hAnsi="Times New Roman" w:cs="Times New Roman"/>
          <w:color w:val="auto"/>
          <w:sz w:val="24"/>
          <w:szCs w:val="24"/>
        </w:rPr>
        <w:t>Scrum</w:t>
      </w:r>
      <w:proofErr w:type="spellEnd"/>
      <w:r w:rsidR="00694761" w:rsidRPr="00962C1E">
        <w:rPr>
          <w:rFonts w:ascii="Times New Roman" w:eastAsia="Times New Roman" w:hAnsi="Times New Roman" w:cs="Times New Roman"/>
          <w:color w:val="auto"/>
          <w:sz w:val="24"/>
          <w:szCs w:val="24"/>
        </w:rPr>
        <w:t xml:space="preserve"> </w:t>
      </w:r>
      <w:proofErr w:type="spellStart"/>
      <w:r w:rsidR="00694761" w:rsidRPr="00962C1E">
        <w:rPr>
          <w:rFonts w:ascii="Times New Roman" w:eastAsia="Times New Roman" w:hAnsi="Times New Roman" w:cs="Times New Roman"/>
          <w:color w:val="auto"/>
          <w:sz w:val="24"/>
          <w:szCs w:val="24"/>
        </w:rPr>
        <w:t>Team</w:t>
      </w:r>
      <w:proofErr w:type="spellEnd"/>
      <w:r w:rsidR="00694761" w:rsidRPr="00962C1E">
        <w:rPr>
          <w:rFonts w:ascii="Times New Roman" w:eastAsia="Times New Roman" w:hAnsi="Times New Roman" w:cs="Times New Roman"/>
          <w:color w:val="auto"/>
          <w:sz w:val="24"/>
          <w:szCs w:val="24"/>
        </w:rPr>
        <w:t>.</w:t>
      </w:r>
    </w:p>
    <w:p w14:paraId="1F4CBB21" w14:textId="77777777" w:rsidR="00AA7FEA" w:rsidRPr="00962C1E" w:rsidRDefault="00AA7FEA" w:rsidP="00694761">
      <w:pPr>
        <w:spacing w:after="0" w:line="360" w:lineRule="auto"/>
        <w:jc w:val="both"/>
        <w:rPr>
          <w:rFonts w:ascii="Times New Roman" w:eastAsia="Times New Roman" w:hAnsi="Times New Roman" w:cs="Times New Roman"/>
          <w:color w:val="auto"/>
          <w:sz w:val="24"/>
          <w:szCs w:val="24"/>
        </w:rPr>
      </w:pPr>
    </w:p>
    <w:p w14:paraId="380FD00C" w14:textId="6A7736DD" w:rsidR="00255FEE" w:rsidRDefault="00255FEE" w:rsidP="00255FEE">
      <w:pPr>
        <w:pStyle w:val="Epgrafe"/>
        <w:keepNext/>
        <w:spacing w:after="0"/>
      </w:pPr>
      <w:r>
        <w:rPr>
          <w:b/>
        </w:rPr>
        <w:t xml:space="preserve">  </w:t>
      </w:r>
      <w:bookmarkStart w:id="276" w:name="_Toc504978764"/>
      <w:r w:rsidRPr="00255FEE">
        <w:rPr>
          <w:b/>
        </w:rPr>
        <w:t xml:space="preserve">Tabla </w:t>
      </w:r>
      <w:r w:rsidRPr="00255FEE">
        <w:rPr>
          <w:b/>
        </w:rPr>
        <w:fldChar w:fldCharType="begin"/>
      </w:r>
      <w:r w:rsidRPr="00255FEE">
        <w:rPr>
          <w:b/>
        </w:rPr>
        <w:instrText xml:space="preserve"> SEQ Tabla \* ARABIC </w:instrText>
      </w:r>
      <w:r w:rsidRPr="00255FEE">
        <w:rPr>
          <w:b/>
        </w:rPr>
        <w:fldChar w:fldCharType="separate"/>
      </w:r>
      <w:r w:rsidR="00A46DA0">
        <w:rPr>
          <w:b/>
          <w:noProof/>
        </w:rPr>
        <w:t>50</w:t>
      </w:r>
      <w:r w:rsidRPr="00255FEE">
        <w:rPr>
          <w:b/>
        </w:rPr>
        <w:fldChar w:fldCharType="end"/>
      </w:r>
      <w:r w:rsidRPr="00255FEE">
        <w:rPr>
          <w:b/>
        </w:rPr>
        <w:t xml:space="preserve">. </w:t>
      </w:r>
      <w:r w:rsidRPr="008119F8">
        <w:t xml:space="preserve">Estimación de los </w:t>
      </w:r>
      <w:proofErr w:type="spellStart"/>
      <w:r w:rsidRPr="008119F8">
        <w:t>Sprints</w:t>
      </w:r>
      <w:proofErr w:type="spellEnd"/>
      <w:r>
        <w:t>.</w:t>
      </w:r>
      <w:bookmarkEnd w:id="276"/>
    </w:p>
    <w:tbl>
      <w:tblPr>
        <w:tblW w:w="8503"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17"/>
        <w:gridCol w:w="1574"/>
        <w:gridCol w:w="1689"/>
        <w:gridCol w:w="1732"/>
        <w:gridCol w:w="1891"/>
      </w:tblGrid>
      <w:tr w:rsidR="00694761" w:rsidRPr="00962C1E" w14:paraId="1E82DD78" w14:textId="77777777" w:rsidTr="00C72E11">
        <w:trPr>
          <w:trHeight w:val="23"/>
        </w:trPr>
        <w:tc>
          <w:tcPr>
            <w:tcW w:w="1617" w:type="dxa"/>
            <w:tcBorders>
              <w:top w:val="single" w:sz="7" w:space="0" w:color="A5A5A5"/>
              <w:left w:val="single" w:sz="7" w:space="0" w:color="A5A5A5"/>
              <w:bottom w:val="single" w:sz="7" w:space="0" w:color="A5A5A5"/>
              <w:right w:val="nil"/>
            </w:tcBorders>
            <w:shd w:val="clear" w:color="auto" w:fill="A5A5A5"/>
            <w:tcMar>
              <w:top w:w="100" w:type="dxa"/>
              <w:left w:w="100" w:type="dxa"/>
              <w:bottom w:w="100" w:type="dxa"/>
              <w:right w:w="100" w:type="dxa"/>
            </w:tcMar>
          </w:tcPr>
          <w:p w14:paraId="51AD2EB4" w14:textId="77777777" w:rsidR="00694761" w:rsidRPr="00962C1E" w:rsidRDefault="00694761" w:rsidP="00C72E11">
            <w:pPr>
              <w:spacing w:after="0" w:line="240" w:lineRule="auto"/>
              <w:jc w:val="center"/>
              <w:rPr>
                <w:rFonts w:ascii="Times New Roman" w:eastAsia="Times New Roman" w:hAnsi="Times New Roman" w:cs="Times New Roman"/>
                <w:b/>
                <w:color w:val="auto"/>
                <w:sz w:val="24"/>
                <w:szCs w:val="24"/>
              </w:rPr>
            </w:pPr>
            <w:proofErr w:type="spellStart"/>
            <w:r w:rsidRPr="00962C1E">
              <w:rPr>
                <w:rFonts w:ascii="Times New Roman" w:eastAsia="Times New Roman" w:hAnsi="Times New Roman" w:cs="Times New Roman"/>
                <w:b/>
                <w:color w:val="auto"/>
                <w:sz w:val="24"/>
                <w:szCs w:val="24"/>
              </w:rPr>
              <w:t>SPRINTS</w:t>
            </w:r>
            <w:proofErr w:type="spellEnd"/>
          </w:p>
        </w:tc>
        <w:tc>
          <w:tcPr>
            <w:tcW w:w="1574" w:type="dxa"/>
            <w:tcBorders>
              <w:top w:val="single" w:sz="7" w:space="0" w:color="A5A5A5"/>
              <w:left w:val="nil"/>
              <w:bottom w:val="single" w:sz="7" w:space="0" w:color="A5A5A5"/>
              <w:right w:val="nil"/>
            </w:tcBorders>
            <w:shd w:val="clear" w:color="auto" w:fill="A5A5A5"/>
            <w:tcMar>
              <w:top w:w="100" w:type="dxa"/>
              <w:left w:w="100" w:type="dxa"/>
              <w:bottom w:w="100" w:type="dxa"/>
              <w:right w:w="100" w:type="dxa"/>
            </w:tcMar>
          </w:tcPr>
          <w:p w14:paraId="7BE5A121" w14:textId="77777777" w:rsidR="00694761" w:rsidRPr="00962C1E" w:rsidRDefault="00694761" w:rsidP="00C72E11">
            <w:pP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FECHA DE INICIO</w:t>
            </w:r>
          </w:p>
        </w:tc>
        <w:tc>
          <w:tcPr>
            <w:tcW w:w="1689" w:type="dxa"/>
            <w:tcBorders>
              <w:top w:val="single" w:sz="7" w:space="0" w:color="A5A5A5"/>
              <w:left w:val="nil"/>
              <w:bottom w:val="single" w:sz="7" w:space="0" w:color="A5A5A5"/>
              <w:right w:val="nil"/>
            </w:tcBorders>
            <w:shd w:val="clear" w:color="auto" w:fill="A5A5A5"/>
            <w:tcMar>
              <w:top w:w="100" w:type="dxa"/>
              <w:left w:w="100" w:type="dxa"/>
              <w:bottom w:w="100" w:type="dxa"/>
              <w:right w:w="100" w:type="dxa"/>
            </w:tcMar>
          </w:tcPr>
          <w:p w14:paraId="336364DA" w14:textId="77777777" w:rsidR="00694761" w:rsidRPr="00962C1E" w:rsidRDefault="00694761" w:rsidP="00C72E11">
            <w:pP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FECHA DE ENTREGA</w:t>
            </w:r>
          </w:p>
        </w:tc>
        <w:tc>
          <w:tcPr>
            <w:tcW w:w="1732" w:type="dxa"/>
            <w:tcBorders>
              <w:top w:val="single" w:sz="7" w:space="0" w:color="A5A5A5"/>
              <w:left w:val="nil"/>
              <w:bottom w:val="single" w:sz="7" w:space="0" w:color="A5A5A5"/>
              <w:right w:val="nil"/>
            </w:tcBorders>
            <w:shd w:val="clear" w:color="auto" w:fill="A5A5A5"/>
            <w:tcMar>
              <w:top w:w="100" w:type="dxa"/>
              <w:left w:w="100" w:type="dxa"/>
              <w:bottom w:w="100" w:type="dxa"/>
              <w:right w:w="100" w:type="dxa"/>
            </w:tcMar>
          </w:tcPr>
          <w:p w14:paraId="0720CE66" w14:textId="77777777" w:rsidR="00694761" w:rsidRPr="00962C1E" w:rsidRDefault="00694761" w:rsidP="00C72E11">
            <w:pP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DURACIÓN</w:t>
            </w:r>
          </w:p>
        </w:tc>
        <w:tc>
          <w:tcPr>
            <w:tcW w:w="1891" w:type="dxa"/>
            <w:tcBorders>
              <w:top w:val="single" w:sz="7" w:space="0" w:color="A5A5A5"/>
              <w:left w:val="nil"/>
              <w:bottom w:val="single" w:sz="7" w:space="0" w:color="A5A5A5"/>
              <w:right w:val="single" w:sz="7" w:space="0" w:color="A5A5A5"/>
            </w:tcBorders>
            <w:shd w:val="clear" w:color="auto" w:fill="A5A5A5"/>
            <w:tcMar>
              <w:top w:w="100" w:type="dxa"/>
              <w:left w:w="100" w:type="dxa"/>
              <w:bottom w:w="100" w:type="dxa"/>
              <w:right w:w="100" w:type="dxa"/>
            </w:tcMar>
          </w:tcPr>
          <w:p w14:paraId="109AD24F" w14:textId="77777777" w:rsidR="00694761" w:rsidRPr="00962C1E" w:rsidRDefault="00694761" w:rsidP="00C72E11">
            <w:pP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RESPONSABLE</w:t>
            </w:r>
          </w:p>
        </w:tc>
      </w:tr>
      <w:tr w:rsidR="00903029" w:rsidRPr="00962C1E" w14:paraId="286C63CB" w14:textId="77777777" w:rsidTr="00C72E11">
        <w:trPr>
          <w:trHeight w:val="25"/>
        </w:trPr>
        <w:tc>
          <w:tcPr>
            <w:tcW w:w="1617"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1D7703FC" w14:textId="77777777" w:rsidR="00903029" w:rsidRPr="00962C1E" w:rsidRDefault="00903029" w:rsidP="00903029">
            <w:pP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Sprint 1</w:t>
            </w:r>
          </w:p>
        </w:tc>
        <w:tc>
          <w:tcPr>
            <w:tcW w:w="1574"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79E0A7A5" w14:textId="1BD60916"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30/10/2017</w:t>
            </w:r>
          </w:p>
        </w:tc>
        <w:tc>
          <w:tcPr>
            <w:tcW w:w="1689"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3A8C619F" w14:textId="65E507FD"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10/11/2017</w:t>
            </w:r>
          </w:p>
        </w:tc>
        <w:tc>
          <w:tcPr>
            <w:tcW w:w="1732"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3689F431" w14:textId="58DCC724"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 SEMANAS</w:t>
            </w:r>
          </w:p>
        </w:tc>
        <w:tc>
          <w:tcPr>
            <w:tcW w:w="1891"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6569D710" w14:textId="6461815E"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Alexis Cando, Jonathan Oñate</w:t>
            </w:r>
          </w:p>
        </w:tc>
      </w:tr>
      <w:tr w:rsidR="00903029" w:rsidRPr="00962C1E" w14:paraId="7CB62565" w14:textId="77777777" w:rsidTr="00C72E11">
        <w:trPr>
          <w:trHeight w:val="25"/>
        </w:trPr>
        <w:tc>
          <w:tcPr>
            <w:tcW w:w="1617" w:type="dxa"/>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613D3A8F" w14:textId="77777777" w:rsidR="00903029" w:rsidRPr="00962C1E" w:rsidRDefault="00903029" w:rsidP="00903029">
            <w:pP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Sprint 2</w:t>
            </w:r>
          </w:p>
        </w:tc>
        <w:tc>
          <w:tcPr>
            <w:tcW w:w="1574"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04FC7BA9" w14:textId="01E73911"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13/11/2017</w:t>
            </w:r>
          </w:p>
        </w:tc>
        <w:tc>
          <w:tcPr>
            <w:tcW w:w="1689"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6520B199" w14:textId="6B93D465"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1/12/2017</w:t>
            </w:r>
          </w:p>
        </w:tc>
        <w:tc>
          <w:tcPr>
            <w:tcW w:w="1732"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324A250E" w14:textId="658DAD98"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 SEMANAS</w:t>
            </w:r>
          </w:p>
        </w:tc>
        <w:tc>
          <w:tcPr>
            <w:tcW w:w="1891"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617C6832" w14:textId="29637D0B"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Alexis Cando, Jonathan Oñate</w:t>
            </w:r>
          </w:p>
        </w:tc>
      </w:tr>
      <w:tr w:rsidR="00903029" w:rsidRPr="00962C1E" w14:paraId="6E860267" w14:textId="77777777" w:rsidTr="00C72E11">
        <w:trPr>
          <w:trHeight w:val="25"/>
        </w:trPr>
        <w:tc>
          <w:tcPr>
            <w:tcW w:w="1617"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72C58EB9" w14:textId="77777777" w:rsidR="00903029" w:rsidRPr="00962C1E" w:rsidRDefault="00903029" w:rsidP="00903029">
            <w:pP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Sprint 3</w:t>
            </w:r>
          </w:p>
        </w:tc>
        <w:tc>
          <w:tcPr>
            <w:tcW w:w="1574"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200132F0" w14:textId="4B580F6C"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4/12/2017</w:t>
            </w:r>
          </w:p>
        </w:tc>
        <w:tc>
          <w:tcPr>
            <w:tcW w:w="1689"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690BF208" w14:textId="21FD417F"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22/12/2017</w:t>
            </w:r>
          </w:p>
        </w:tc>
        <w:tc>
          <w:tcPr>
            <w:tcW w:w="1732"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0A511CBD" w14:textId="56029105"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 SEMANAS</w:t>
            </w:r>
          </w:p>
        </w:tc>
        <w:tc>
          <w:tcPr>
            <w:tcW w:w="1891" w:type="dxa"/>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64C82D7D" w14:textId="13B76059"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Alexis Cando, Jonathan Oñate</w:t>
            </w:r>
          </w:p>
        </w:tc>
      </w:tr>
      <w:tr w:rsidR="00903029" w:rsidRPr="00962C1E" w14:paraId="6B2CED48" w14:textId="77777777" w:rsidTr="00C72E11">
        <w:trPr>
          <w:trHeight w:val="25"/>
        </w:trPr>
        <w:tc>
          <w:tcPr>
            <w:tcW w:w="1617" w:type="dxa"/>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26171C23" w14:textId="77777777" w:rsidR="00903029" w:rsidRPr="00962C1E" w:rsidRDefault="00903029" w:rsidP="00903029">
            <w:pP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Sprint 4</w:t>
            </w:r>
          </w:p>
        </w:tc>
        <w:tc>
          <w:tcPr>
            <w:tcW w:w="1574"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5F9F21C9" w14:textId="4EA3526E"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2/1/2018</w:t>
            </w:r>
          </w:p>
        </w:tc>
        <w:tc>
          <w:tcPr>
            <w:tcW w:w="1689"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76E00943" w14:textId="50114351"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12/1/2018</w:t>
            </w:r>
          </w:p>
        </w:tc>
        <w:tc>
          <w:tcPr>
            <w:tcW w:w="1732"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0BD0491A" w14:textId="40BAD204"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 SEMANAS</w:t>
            </w:r>
          </w:p>
        </w:tc>
        <w:tc>
          <w:tcPr>
            <w:tcW w:w="1891"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5091245D" w14:textId="59CBCEAE" w:rsidR="00903029" w:rsidRPr="00962C1E" w:rsidRDefault="00903029" w:rsidP="00903029">
            <w:pPr>
              <w:spacing w:after="0"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Alexis Cando, Jonathan Oñate</w:t>
            </w:r>
          </w:p>
        </w:tc>
      </w:tr>
    </w:tbl>
    <w:p w14:paraId="3597D9C5" w14:textId="3E72B030" w:rsidR="00694761" w:rsidRDefault="00694761" w:rsidP="00694761">
      <w:pPr>
        <w:rPr>
          <w:rFonts w:ascii="Times New Roman" w:eastAsia="Times New Roman" w:hAnsi="Times New Roman" w:cs="Times New Roman"/>
          <w:color w:val="auto"/>
          <w:sz w:val="18"/>
          <w:szCs w:val="24"/>
        </w:rPr>
      </w:pPr>
      <w:r w:rsidRPr="00255FEE">
        <w:rPr>
          <w:rFonts w:ascii="Times New Roman" w:eastAsia="Times New Roman" w:hAnsi="Times New Roman" w:cs="Times New Roman"/>
          <w:color w:val="auto"/>
          <w:sz w:val="18"/>
          <w:szCs w:val="24"/>
        </w:rPr>
        <w:t xml:space="preserve"> </w:t>
      </w:r>
      <w:r w:rsidR="00255FEE">
        <w:rPr>
          <w:rFonts w:ascii="Times New Roman" w:eastAsia="Times New Roman" w:hAnsi="Times New Roman" w:cs="Times New Roman"/>
          <w:color w:val="auto"/>
          <w:sz w:val="18"/>
          <w:szCs w:val="24"/>
        </w:rPr>
        <w:t xml:space="preserve"> </w:t>
      </w:r>
      <w:r w:rsidRPr="00255FEE">
        <w:rPr>
          <w:rFonts w:ascii="Times New Roman" w:eastAsia="Times New Roman" w:hAnsi="Times New Roman" w:cs="Times New Roman"/>
          <w:b/>
          <w:color w:val="auto"/>
          <w:sz w:val="18"/>
          <w:szCs w:val="24"/>
        </w:rPr>
        <w:t>Elaborado por:</w:t>
      </w:r>
      <w:r w:rsidRPr="00255FEE">
        <w:rPr>
          <w:rFonts w:ascii="Times New Roman" w:eastAsia="Times New Roman" w:hAnsi="Times New Roman" w:cs="Times New Roman"/>
          <w:color w:val="auto"/>
          <w:sz w:val="18"/>
          <w:szCs w:val="24"/>
        </w:rPr>
        <w:t xml:space="preserve"> Los investigadores</w:t>
      </w:r>
    </w:p>
    <w:p w14:paraId="50DDFC1A" w14:textId="15BF47C7" w:rsidR="00C72E11" w:rsidRDefault="00C72E11" w:rsidP="00694761">
      <w:pPr>
        <w:rPr>
          <w:rFonts w:ascii="Times New Roman" w:eastAsia="Times New Roman" w:hAnsi="Times New Roman" w:cs="Times New Roman"/>
          <w:color w:val="auto"/>
          <w:sz w:val="18"/>
          <w:szCs w:val="24"/>
        </w:rPr>
      </w:pPr>
    </w:p>
    <w:p w14:paraId="08B6DC56" w14:textId="15D4B22A" w:rsidR="00694761" w:rsidRPr="00962C1E" w:rsidRDefault="00694761" w:rsidP="00694761">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Mediante la metodología </w:t>
      </w:r>
      <w:proofErr w:type="spellStart"/>
      <w:r w:rsidRPr="00962C1E">
        <w:rPr>
          <w:rFonts w:ascii="Times New Roman" w:eastAsia="Times New Roman" w:hAnsi="Times New Roman" w:cs="Times New Roman"/>
          <w:color w:val="auto"/>
          <w:sz w:val="24"/>
          <w:szCs w:val="24"/>
        </w:rPr>
        <w:t>SCRUM</w:t>
      </w:r>
      <w:proofErr w:type="spellEnd"/>
      <w:r w:rsidRPr="00962C1E">
        <w:rPr>
          <w:rFonts w:ascii="Times New Roman" w:eastAsia="Times New Roman" w:hAnsi="Times New Roman" w:cs="Times New Roman"/>
          <w:color w:val="auto"/>
          <w:sz w:val="24"/>
          <w:szCs w:val="24"/>
        </w:rPr>
        <w:t xml:space="preserve"> se estableció los </w:t>
      </w:r>
      <w:proofErr w:type="spellStart"/>
      <w:r w:rsidRPr="00962C1E">
        <w:rPr>
          <w:rFonts w:ascii="Times New Roman" w:eastAsia="Times New Roman" w:hAnsi="Times New Roman" w:cs="Times New Roman"/>
          <w:color w:val="auto"/>
          <w:sz w:val="24"/>
          <w:szCs w:val="24"/>
        </w:rPr>
        <w:t>sprints</w:t>
      </w:r>
      <w:proofErr w:type="spellEnd"/>
      <w:r w:rsidRPr="00962C1E">
        <w:rPr>
          <w:rFonts w:ascii="Times New Roman" w:eastAsia="Times New Roman" w:hAnsi="Times New Roman" w:cs="Times New Roman"/>
          <w:color w:val="auto"/>
          <w:sz w:val="24"/>
          <w:szCs w:val="24"/>
        </w:rPr>
        <w:t xml:space="preserve"> necesarios para el desarrollo de los 4 </w:t>
      </w:r>
      <w:proofErr w:type="spellStart"/>
      <w:r w:rsidRPr="00962C1E">
        <w:rPr>
          <w:rFonts w:ascii="Times New Roman" w:eastAsia="Times New Roman" w:hAnsi="Times New Roman" w:cs="Times New Roman"/>
          <w:color w:val="auto"/>
          <w:sz w:val="24"/>
          <w:szCs w:val="24"/>
        </w:rPr>
        <w:t>submódulos</w:t>
      </w:r>
      <w:proofErr w:type="spellEnd"/>
      <w:r w:rsidRPr="00962C1E">
        <w:rPr>
          <w:rFonts w:ascii="Times New Roman" w:eastAsia="Times New Roman" w:hAnsi="Times New Roman" w:cs="Times New Roman"/>
          <w:color w:val="auto"/>
          <w:sz w:val="24"/>
          <w:szCs w:val="24"/>
        </w:rPr>
        <w:t xml:space="preserve"> que comprende la aplicación móvil.</w:t>
      </w:r>
    </w:p>
    <w:p w14:paraId="6A2F91C7" w14:textId="77777777" w:rsidR="00694761" w:rsidRPr="00962C1E" w:rsidRDefault="00694761" w:rsidP="005F165F">
      <w:pPr>
        <w:pStyle w:val="Ttulo4"/>
        <w:rPr>
          <w:rFonts w:ascii="Times New Roman" w:eastAsia="Times New Roman" w:hAnsi="Times New Roman" w:cs="Times New Roman"/>
          <w:b w:val="0"/>
          <w:color w:val="auto"/>
        </w:rPr>
      </w:pPr>
      <w:bookmarkStart w:id="277" w:name="_Toc504985088"/>
      <w:proofErr w:type="spellStart"/>
      <w:r w:rsidRPr="00962C1E">
        <w:rPr>
          <w:rFonts w:ascii="Times New Roman" w:eastAsia="Times New Roman" w:hAnsi="Times New Roman" w:cs="Times New Roman"/>
          <w:b w:val="0"/>
          <w:color w:val="auto"/>
        </w:rPr>
        <w:lastRenderedPageBreak/>
        <w:t>Submódulo</w:t>
      </w:r>
      <w:proofErr w:type="spellEnd"/>
      <w:r w:rsidRPr="00962C1E">
        <w:rPr>
          <w:rFonts w:ascii="Times New Roman" w:eastAsia="Times New Roman" w:hAnsi="Times New Roman" w:cs="Times New Roman"/>
          <w:b w:val="0"/>
          <w:color w:val="auto"/>
        </w:rPr>
        <w:t xml:space="preserve"> N° 1 (Administración de los Principales Atractivos Turísticos):</w:t>
      </w:r>
      <w:bookmarkEnd w:id="277"/>
    </w:p>
    <w:p w14:paraId="3DF86486" w14:textId="77777777" w:rsidR="00694761" w:rsidRPr="00962C1E" w:rsidRDefault="00694761" w:rsidP="005F165F">
      <w:pPr>
        <w:pStyle w:val="Ttulo5"/>
        <w:rPr>
          <w:rFonts w:ascii="Times New Roman" w:hAnsi="Times New Roman" w:cs="Times New Roman"/>
          <w:color w:val="auto"/>
          <w:sz w:val="24"/>
          <w:szCs w:val="24"/>
        </w:rPr>
      </w:pPr>
      <w:bookmarkStart w:id="278" w:name="_h315p541kpy9" w:colFirst="0" w:colLast="0"/>
      <w:bookmarkStart w:id="279" w:name="_Toc504985089"/>
      <w:bookmarkEnd w:id="278"/>
      <w:r w:rsidRPr="00962C1E">
        <w:rPr>
          <w:rFonts w:ascii="Times New Roman" w:hAnsi="Times New Roman" w:cs="Times New Roman"/>
          <w:color w:val="auto"/>
          <w:sz w:val="24"/>
          <w:szCs w:val="24"/>
        </w:rPr>
        <w:t>SPRINT N° 1:</w:t>
      </w:r>
      <w:bookmarkEnd w:id="279"/>
    </w:p>
    <w:p w14:paraId="7D352B5D" w14:textId="77777777" w:rsidR="00694761" w:rsidRPr="00962C1E" w:rsidRDefault="00694761" w:rsidP="00694761">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En el Sprint N° 1 se desarrolla las tareas de registrar, actualizar, visualizar y eliminar en los cual tendrán los siguientes campos (nombre, descripción, categoría, subcategoría, cantón, fotografía) de los Principales Atractivos Turísticos de la provincia de Cotopaxi.</w:t>
      </w:r>
    </w:p>
    <w:p w14:paraId="7BCD81F2" w14:textId="77777777" w:rsidR="00694761" w:rsidRPr="00962C1E" w:rsidRDefault="00694761" w:rsidP="00694761">
      <w:pPr>
        <w:spacing w:after="0" w:line="360" w:lineRule="auto"/>
        <w:jc w:val="both"/>
        <w:rPr>
          <w:rFonts w:ascii="Times New Roman" w:eastAsia="Times New Roman" w:hAnsi="Times New Roman" w:cs="Times New Roman"/>
          <w:color w:val="auto"/>
          <w:sz w:val="24"/>
          <w:szCs w:val="24"/>
        </w:rPr>
      </w:pPr>
    </w:p>
    <w:p w14:paraId="15FF282A" w14:textId="5E08E763" w:rsidR="00255FEE" w:rsidRDefault="00255FEE" w:rsidP="00255FEE">
      <w:pPr>
        <w:pStyle w:val="Epgrafe"/>
        <w:keepNext/>
        <w:spacing w:after="0"/>
      </w:pPr>
      <w:bookmarkStart w:id="280" w:name="_Toc504978765"/>
      <w:r w:rsidRPr="00255FEE">
        <w:rPr>
          <w:b/>
        </w:rPr>
        <w:t xml:space="preserve">Tabla </w:t>
      </w:r>
      <w:r w:rsidRPr="00255FEE">
        <w:rPr>
          <w:b/>
        </w:rPr>
        <w:fldChar w:fldCharType="begin"/>
      </w:r>
      <w:r w:rsidRPr="00255FEE">
        <w:rPr>
          <w:b/>
        </w:rPr>
        <w:instrText xml:space="preserve"> SEQ Tabla \* ARABIC </w:instrText>
      </w:r>
      <w:r w:rsidRPr="00255FEE">
        <w:rPr>
          <w:b/>
        </w:rPr>
        <w:fldChar w:fldCharType="separate"/>
      </w:r>
      <w:r w:rsidR="00A46DA0">
        <w:rPr>
          <w:b/>
          <w:noProof/>
        </w:rPr>
        <w:t>51</w:t>
      </w:r>
      <w:r w:rsidRPr="00255FEE">
        <w:rPr>
          <w:b/>
        </w:rPr>
        <w:fldChar w:fldCharType="end"/>
      </w:r>
      <w:r w:rsidRPr="00255FEE">
        <w:rPr>
          <w:b/>
        </w:rPr>
        <w:t>.</w:t>
      </w:r>
      <w:r>
        <w:t xml:space="preserve"> </w:t>
      </w:r>
      <w:r w:rsidRPr="00132D13">
        <w:t>Sprint N° 1 Administración de Atractivos Turísticos</w:t>
      </w:r>
      <w:r>
        <w:t>.</w:t>
      </w:r>
      <w:bookmarkEnd w:id="280"/>
      <w:r>
        <w:t xml:space="preserve"> </w:t>
      </w:r>
    </w:p>
    <w:tbl>
      <w:tblPr>
        <w:tblW w:w="8503"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397"/>
        <w:gridCol w:w="1752"/>
        <w:gridCol w:w="1506"/>
        <w:gridCol w:w="1848"/>
      </w:tblGrid>
      <w:tr w:rsidR="00694761" w:rsidRPr="00962C1E" w14:paraId="3FD87506" w14:textId="77777777" w:rsidTr="00C72E11">
        <w:trPr>
          <w:trHeight w:val="54"/>
        </w:trPr>
        <w:tc>
          <w:tcPr>
            <w:tcW w:w="8503" w:type="dxa"/>
            <w:gridSpan w:val="4"/>
            <w:shd w:val="clear" w:color="auto" w:fill="A5A5A5"/>
            <w:tcMar>
              <w:top w:w="100" w:type="dxa"/>
              <w:left w:w="100" w:type="dxa"/>
              <w:bottom w:w="100" w:type="dxa"/>
              <w:right w:w="100" w:type="dxa"/>
            </w:tcMar>
          </w:tcPr>
          <w:p w14:paraId="78B4817C" w14:textId="77777777" w:rsidR="00694761" w:rsidRPr="00962C1E" w:rsidRDefault="00694761" w:rsidP="00C72E11">
            <w:pP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DETALLE DEL SPRINT</w:t>
            </w:r>
          </w:p>
        </w:tc>
      </w:tr>
      <w:tr w:rsidR="00694761" w:rsidRPr="00962C1E" w14:paraId="310CCF14" w14:textId="77777777" w:rsidTr="00C72E11">
        <w:trPr>
          <w:trHeight w:val="15"/>
        </w:trPr>
        <w:tc>
          <w:tcPr>
            <w:tcW w:w="8503" w:type="dxa"/>
            <w:gridSpan w:val="4"/>
            <w:shd w:val="clear" w:color="auto" w:fill="EDEDED"/>
            <w:tcMar>
              <w:top w:w="100" w:type="dxa"/>
              <w:left w:w="100" w:type="dxa"/>
              <w:bottom w:w="100" w:type="dxa"/>
              <w:right w:w="100" w:type="dxa"/>
            </w:tcMar>
          </w:tcPr>
          <w:p w14:paraId="6E0E2E22" w14:textId="77777777" w:rsidR="00694761" w:rsidRPr="00962C1E" w:rsidRDefault="00694761" w:rsidP="00C72E11">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Numero: 1</w:t>
            </w:r>
          </w:p>
        </w:tc>
      </w:tr>
      <w:tr w:rsidR="00C72E11" w:rsidRPr="00962C1E" w14:paraId="70A2969D" w14:textId="77777777" w:rsidTr="00C72E11">
        <w:trPr>
          <w:trHeight w:val="15"/>
        </w:trPr>
        <w:tc>
          <w:tcPr>
            <w:tcW w:w="3397" w:type="dxa"/>
            <w:shd w:val="clear" w:color="auto" w:fill="auto"/>
            <w:tcMar>
              <w:top w:w="100" w:type="dxa"/>
              <w:left w:w="100" w:type="dxa"/>
              <w:bottom w:w="100" w:type="dxa"/>
              <w:right w:w="100" w:type="dxa"/>
            </w:tcMar>
          </w:tcPr>
          <w:p w14:paraId="53710E80" w14:textId="77777777" w:rsidR="00C72E11" w:rsidRPr="00962C1E" w:rsidRDefault="00C72E11" w:rsidP="00C72E11">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Fecha de inicio:</w:t>
            </w:r>
          </w:p>
        </w:tc>
        <w:tc>
          <w:tcPr>
            <w:tcW w:w="5106" w:type="dxa"/>
            <w:gridSpan w:val="3"/>
            <w:shd w:val="clear" w:color="auto" w:fill="auto"/>
            <w:tcMar>
              <w:top w:w="100" w:type="dxa"/>
              <w:left w:w="100" w:type="dxa"/>
              <w:bottom w:w="100" w:type="dxa"/>
              <w:right w:w="100" w:type="dxa"/>
            </w:tcMar>
          </w:tcPr>
          <w:p w14:paraId="2C2FE394" w14:textId="77777777" w:rsidR="00C72E11" w:rsidRPr="00962C1E" w:rsidRDefault="00C72E11" w:rsidP="00C72E11">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Fecha de Finalización:</w:t>
            </w:r>
          </w:p>
          <w:p w14:paraId="27793993" w14:textId="11635E93" w:rsidR="00C72E11" w:rsidRPr="00962C1E" w:rsidRDefault="00C72E11" w:rsidP="00C72E11">
            <w:pPr>
              <w:spacing w:after="0" w:line="240" w:lineRule="auto"/>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 </w:t>
            </w:r>
          </w:p>
        </w:tc>
      </w:tr>
      <w:tr w:rsidR="00C72E11" w:rsidRPr="00962C1E" w14:paraId="2A04AC71" w14:textId="77777777" w:rsidTr="001716AE">
        <w:trPr>
          <w:trHeight w:val="560"/>
        </w:trPr>
        <w:tc>
          <w:tcPr>
            <w:tcW w:w="3397" w:type="dxa"/>
            <w:shd w:val="clear" w:color="auto" w:fill="EDEDED"/>
            <w:tcMar>
              <w:top w:w="100" w:type="dxa"/>
              <w:left w:w="100" w:type="dxa"/>
              <w:bottom w:w="100" w:type="dxa"/>
              <w:right w:w="100" w:type="dxa"/>
            </w:tcMar>
          </w:tcPr>
          <w:p w14:paraId="2878F98D" w14:textId="77777777" w:rsidR="00C72E11" w:rsidRPr="00962C1E" w:rsidRDefault="00C72E11" w:rsidP="00C72E11">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Descripción:</w:t>
            </w:r>
          </w:p>
        </w:tc>
        <w:tc>
          <w:tcPr>
            <w:tcW w:w="1752" w:type="dxa"/>
            <w:shd w:val="clear" w:color="auto" w:fill="EDEDED"/>
            <w:tcMar>
              <w:top w:w="100" w:type="dxa"/>
              <w:left w:w="100" w:type="dxa"/>
              <w:bottom w:w="100" w:type="dxa"/>
              <w:right w:w="100" w:type="dxa"/>
            </w:tcMar>
          </w:tcPr>
          <w:p w14:paraId="440A5B15" w14:textId="77777777" w:rsidR="00C72E11" w:rsidRPr="00962C1E" w:rsidRDefault="00C72E11" w:rsidP="00C72E11">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Responsable:</w:t>
            </w:r>
          </w:p>
        </w:tc>
        <w:tc>
          <w:tcPr>
            <w:tcW w:w="1506" w:type="dxa"/>
            <w:shd w:val="clear" w:color="auto" w:fill="EDEDED"/>
            <w:tcMar>
              <w:top w:w="100" w:type="dxa"/>
              <w:left w:w="100" w:type="dxa"/>
              <w:bottom w:w="100" w:type="dxa"/>
              <w:right w:w="100" w:type="dxa"/>
            </w:tcMar>
          </w:tcPr>
          <w:p w14:paraId="5C550BB2" w14:textId="77777777" w:rsidR="00C72E11" w:rsidRPr="00962C1E" w:rsidRDefault="00C72E11" w:rsidP="00C72E11">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Prioridad:</w:t>
            </w:r>
          </w:p>
        </w:tc>
        <w:tc>
          <w:tcPr>
            <w:tcW w:w="1848" w:type="dxa"/>
            <w:shd w:val="clear" w:color="auto" w:fill="EDEDED"/>
            <w:tcMar>
              <w:top w:w="100" w:type="dxa"/>
              <w:left w:w="100" w:type="dxa"/>
              <w:bottom w:w="100" w:type="dxa"/>
              <w:right w:w="100" w:type="dxa"/>
            </w:tcMar>
          </w:tcPr>
          <w:p w14:paraId="53A63323" w14:textId="01EF3E83" w:rsidR="00C72E11" w:rsidRPr="00962C1E" w:rsidRDefault="00C72E11" w:rsidP="00103540">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Estado:</w:t>
            </w:r>
            <w:r w:rsidRPr="00962C1E">
              <w:rPr>
                <w:rFonts w:ascii="Times New Roman" w:eastAsia="Times New Roman" w:hAnsi="Times New Roman" w:cs="Times New Roman"/>
                <w:color w:val="auto"/>
                <w:sz w:val="24"/>
                <w:szCs w:val="24"/>
              </w:rPr>
              <w:t xml:space="preserve"> </w:t>
            </w:r>
          </w:p>
        </w:tc>
      </w:tr>
      <w:tr w:rsidR="00C72E11" w:rsidRPr="00962C1E" w14:paraId="46A117AE" w14:textId="77777777" w:rsidTr="00C72E11">
        <w:trPr>
          <w:trHeight w:val="92"/>
        </w:trPr>
        <w:tc>
          <w:tcPr>
            <w:tcW w:w="3397" w:type="dxa"/>
            <w:shd w:val="clear" w:color="auto" w:fill="auto"/>
            <w:tcMar>
              <w:top w:w="100" w:type="dxa"/>
              <w:left w:w="100" w:type="dxa"/>
              <w:bottom w:w="100" w:type="dxa"/>
              <w:right w:w="100" w:type="dxa"/>
            </w:tcMar>
          </w:tcPr>
          <w:p w14:paraId="10584604" w14:textId="77777777" w:rsidR="00C72E11" w:rsidRPr="00C72E11" w:rsidRDefault="00C72E11" w:rsidP="00C72E11">
            <w:pPr>
              <w:spacing w:after="0" w:line="240" w:lineRule="auto"/>
              <w:jc w:val="both"/>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Registrar los datos de los Principales Atractivos Turísticos de la Provincia de Cotopaxi</w:t>
            </w:r>
          </w:p>
        </w:tc>
        <w:tc>
          <w:tcPr>
            <w:tcW w:w="1752" w:type="dxa"/>
            <w:shd w:val="clear" w:color="auto" w:fill="auto"/>
            <w:tcMar>
              <w:top w:w="100" w:type="dxa"/>
              <w:left w:w="100" w:type="dxa"/>
              <w:bottom w:w="100" w:type="dxa"/>
              <w:right w:w="100" w:type="dxa"/>
            </w:tcMar>
          </w:tcPr>
          <w:p w14:paraId="2582CE90" w14:textId="7E0A5207" w:rsidR="00C72E11" w:rsidRPr="00C72E11" w:rsidRDefault="00C72E11" w:rsidP="00C72E11">
            <w:pPr>
              <w:spacing w:after="0" w:line="240" w:lineRule="auto"/>
              <w:jc w:val="both"/>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Alexis Cando</w:t>
            </w:r>
            <w:r>
              <w:rPr>
                <w:rFonts w:ascii="Times New Roman" w:eastAsia="Times New Roman" w:hAnsi="Times New Roman" w:cs="Times New Roman"/>
                <w:color w:val="auto"/>
                <w:sz w:val="24"/>
                <w:szCs w:val="24"/>
              </w:rPr>
              <w:t xml:space="preserve">, </w:t>
            </w:r>
            <w:r w:rsidRPr="00C72E11">
              <w:rPr>
                <w:rFonts w:ascii="Times New Roman" w:eastAsia="Times New Roman" w:hAnsi="Times New Roman" w:cs="Times New Roman"/>
                <w:color w:val="auto"/>
                <w:sz w:val="24"/>
                <w:szCs w:val="24"/>
              </w:rPr>
              <w:t>Jonathan Oñate</w:t>
            </w:r>
          </w:p>
        </w:tc>
        <w:tc>
          <w:tcPr>
            <w:tcW w:w="1506" w:type="dxa"/>
            <w:shd w:val="clear" w:color="auto" w:fill="auto"/>
            <w:tcMar>
              <w:top w:w="100" w:type="dxa"/>
              <w:left w:w="100" w:type="dxa"/>
              <w:bottom w:w="100" w:type="dxa"/>
              <w:right w:w="100" w:type="dxa"/>
            </w:tcMar>
          </w:tcPr>
          <w:p w14:paraId="263B2C40" w14:textId="77777777" w:rsidR="00C72E11" w:rsidRPr="00C72E11" w:rsidRDefault="00C72E11" w:rsidP="00C72E11">
            <w:pPr>
              <w:spacing w:after="0" w:line="240" w:lineRule="auto"/>
              <w:jc w:val="both"/>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 xml:space="preserve"> </w:t>
            </w:r>
          </w:p>
        </w:tc>
        <w:tc>
          <w:tcPr>
            <w:tcW w:w="1848" w:type="dxa"/>
            <w:shd w:val="clear" w:color="auto" w:fill="auto"/>
            <w:tcMar>
              <w:top w:w="100" w:type="dxa"/>
              <w:left w:w="100" w:type="dxa"/>
              <w:bottom w:w="100" w:type="dxa"/>
              <w:right w:w="100" w:type="dxa"/>
            </w:tcMar>
          </w:tcPr>
          <w:p w14:paraId="345BF989" w14:textId="77777777" w:rsidR="00C72E11" w:rsidRPr="00C72E11" w:rsidRDefault="00C72E11" w:rsidP="00C72E11">
            <w:pPr>
              <w:spacing w:after="0" w:line="240" w:lineRule="auto"/>
              <w:jc w:val="both"/>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Finalizado</w:t>
            </w:r>
          </w:p>
          <w:p w14:paraId="4E08E75F" w14:textId="12ED4AD1" w:rsidR="00C72E11" w:rsidRPr="00C72E11" w:rsidRDefault="00C72E11" w:rsidP="00C72E11">
            <w:pPr>
              <w:spacing w:line="240" w:lineRule="auto"/>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 xml:space="preserve"> </w:t>
            </w:r>
          </w:p>
        </w:tc>
      </w:tr>
      <w:tr w:rsidR="00C72E11" w:rsidRPr="00962C1E" w14:paraId="148EF811" w14:textId="77777777" w:rsidTr="004E6C5E">
        <w:trPr>
          <w:trHeight w:val="191"/>
        </w:trPr>
        <w:tc>
          <w:tcPr>
            <w:tcW w:w="3397" w:type="dxa"/>
            <w:shd w:val="clear" w:color="auto" w:fill="EDEDED"/>
            <w:tcMar>
              <w:top w:w="100" w:type="dxa"/>
              <w:left w:w="100" w:type="dxa"/>
              <w:bottom w:w="100" w:type="dxa"/>
              <w:right w:w="100" w:type="dxa"/>
            </w:tcMar>
          </w:tcPr>
          <w:p w14:paraId="2D1644D4" w14:textId="77777777" w:rsidR="00C72E11" w:rsidRPr="00C72E11" w:rsidRDefault="00C72E11" w:rsidP="00C72E11">
            <w:pPr>
              <w:spacing w:after="0" w:line="240" w:lineRule="auto"/>
              <w:jc w:val="both"/>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Visualizar los datos de los Principales Atractivos Turísticos de la Provincia de Cotopaxi</w:t>
            </w:r>
          </w:p>
        </w:tc>
        <w:tc>
          <w:tcPr>
            <w:tcW w:w="1752" w:type="dxa"/>
            <w:shd w:val="clear" w:color="auto" w:fill="EDEDED"/>
            <w:tcMar>
              <w:top w:w="100" w:type="dxa"/>
              <w:left w:w="100" w:type="dxa"/>
              <w:bottom w:w="100" w:type="dxa"/>
              <w:right w:w="100" w:type="dxa"/>
            </w:tcMar>
          </w:tcPr>
          <w:p w14:paraId="4A5B51F5" w14:textId="01C42806" w:rsidR="00C72E11" w:rsidRPr="00C72E11" w:rsidRDefault="00C72E11" w:rsidP="00C72E11">
            <w:pPr>
              <w:spacing w:after="0" w:line="240" w:lineRule="auto"/>
              <w:jc w:val="both"/>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Alexis Cando</w:t>
            </w:r>
            <w:r>
              <w:rPr>
                <w:rFonts w:ascii="Times New Roman" w:eastAsia="Times New Roman" w:hAnsi="Times New Roman" w:cs="Times New Roman"/>
                <w:color w:val="auto"/>
                <w:sz w:val="24"/>
                <w:szCs w:val="24"/>
              </w:rPr>
              <w:t xml:space="preserve">, </w:t>
            </w:r>
            <w:r w:rsidRPr="00C72E11">
              <w:rPr>
                <w:rFonts w:ascii="Times New Roman" w:eastAsia="Times New Roman" w:hAnsi="Times New Roman" w:cs="Times New Roman"/>
                <w:color w:val="auto"/>
                <w:sz w:val="24"/>
                <w:szCs w:val="24"/>
              </w:rPr>
              <w:t>Jonathan Oñate</w:t>
            </w:r>
          </w:p>
        </w:tc>
        <w:tc>
          <w:tcPr>
            <w:tcW w:w="1506" w:type="dxa"/>
            <w:shd w:val="clear" w:color="auto" w:fill="EDEDED"/>
            <w:tcMar>
              <w:top w:w="100" w:type="dxa"/>
              <w:left w:w="100" w:type="dxa"/>
              <w:bottom w:w="100" w:type="dxa"/>
              <w:right w:w="100" w:type="dxa"/>
            </w:tcMar>
          </w:tcPr>
          <w:p w14:paraId="2C63EEC9" w14:textId="77777777" w:rsidR="00C72E11" w:rsidRPr="00C72E11" w:rsidRDefault="00C72E11" w:rsidP="00C72E11">
            <w:pPr>
              <w:spacing w:after="0" w:line="240" w:lineRule="auto"/>
              <w:jc w:val="both"/>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 xml:space="preserve"> </w:t>
            </w:r>
          </w:p>
        </w:tc>
        <w:tc>
          <w:tcPr>
            <w:tcW w:w="1848" w:type="dxa"/>
            <w:shd w:val="clear" w:color="auto" w:fill="EDEDED"/>
            <w:tcMar>
              <w:top w:w="100" w:type="dxa"/>
              <w:left w:w="100" w:type="dxa"/>
              <w:bottom w:w="100" w:type="dxa"/>
              <w:right w:w="100" w:type="dxa"/>
            </w:tcMar>
          </w:tcPr>
          <w:p w14:paraId="099E2F73" w14:textId="75C6EA4B" w:rsidR="00C72E11" w:rsidRPr="00C72E11" w:rsidRDefault="00C72E11" w:rsidP="00103540">
            <w:pPr>
              <w:spacing w:after="0" w:line="240" w:lineRule="auto"/>
              <w:jc w:val="both"/>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 xml:space="preserve">Finalizado </w:t>
            </w:r>
          </w:p>
        </w:tc>
      </w:tr>
      <w:tr w:rsidR="00C72E11" w:rsidRPr="00962C1E" w14:paraId="745DFBBC" w14:textId="77777777" w:rsidTr="004E6C5E">
        <w:trPr>
          <w:trHeight w:val="15"/>
        </w:trPr>
        <w:tc>
          <w:tcPr>
            <w:tcW w:w="3397" w:type="dxa"/>
            <w:shd w:val="clear" w:color="auto" w:fill="auto"/>
            <w:tcMar>
              <w:top w:w="100" w:type="dxa"/>
              <w:left w:w="100" w:type="dxa"/>
              <w:bottom w:w="100" w:type="dxa"/>
              <w:right w:w="100" w:type="dxa"/>
            </w:tcMar>
          </w:tcPr>
          <w:p w14:paraId="4BCF5ADF" w14:textId="77777777" w:rsidR="00C72E11" w:rsidRPr="00C72E11" w:rsidRDefault="00C72E11" w:rsidP="00C72E11">
            <w:pPr>
              <w:spacing w:after="0" w:line="240" w:lineRule="auto"/>
              <w:jc w:val="both"/>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Actualizar los datos de los Principales Atractivos Turísticos de la Provincia de Cotopaxi</w:t>
            </w:r>
          </w:p>
        </w:tc>
        <w:tc>
          <w:tcPr>
            <w:tcW w:w="1752" w:type="dxa"/>
            <w:shd w:val="clear" w:color="auto" w:fill="auto"/>
            <w:tcMar>
              <w:top w:w="100" w:type="dxa"/>
              <w:left w:w="100" w:type="dxa"/>
              <w:bottom w:w="100" w:type="dxa"/>
              <w:right w:w="100" w:type="dxa"/>
            </w:tcMar>
          </w:tcPr>
          <w:p w14:paraId="6CDE0DC7" w14:textId="72CFE5D8" w:rsidR="00C72E11" w:rsidRPr="00C72E11" w:rsidRDefault="00C72E11" w:rsidP="00C72E11">
            <w:pPr>
              <w:spacing w:after="0" w:line="240" w:lineRule="auto"/>
              <w:jc w:val="both"/>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Alexis Cando</w:t>
            </w:r>
            <w:r>
              <w:rPr>
                <w:rFonts w:ascii="Times New Roman" w:eastAsia="Times New Roman" w:hAnsi="Times New Roman" w:cs="Times New Roman"/>
                <w:color w:val="auto"/>
                <w:sz w:val="24"/>
                <w:szCs w:val="24"/>
              </w:rPr>
              <w:t xml:space="preserve">, </w:t>
            </w:r>
            <w:r w:rsidRPr="00C72E11">
              <w:rPr>
                <w:rFonts w:ascii="Times New Roman" w:eastAsia="Times New Roman" w:hAnsi="Times New Roman" w:cs="Times New Roman"/>
                <w:color w:val="auto"/>
                <w:sz w:val="24"/>
                <w:szCs w:val="24"/>
              </w:rPr>
              <w:t>Jonathan Oñate</w:t>
            </w:r>
          </w:p>
        </w:tc>
        <w:tc>
          <w:tcPr>
            <w:tcW w:w="1506" w:type="dxa"/>
            <w:shd w:val="clear" w:color="auto" w:fill="auto"/>
            <w:tcMar>
              <w:top w:w="100" w:type="dxa"/>
              <w:left w:w="100" w:type="dxa"/>
              <w:bottom w:w="100" w:type="dxa"/>
              <w:right w:w="100" w:type="dxa"/>
            </w:tcMar>
          </w:tcPr>
          <w:p w14:paraId="1DC3734C" w14:textId="77777777" w:rsidR="00C72E11" w:rsidRPr="00C72E11" w:rsidRDefault="00C72E11" w:rsidP="00C72E11">
            <w:pPr>
              <w:spacing w:after="0" w:line="240" w:lineRule="auto"/>
              <w:jc w:val="both"/>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 xml:space="preserve"> </w:t>
            </w:r>
          </w:p>
        </w:tc>
        <w:tc>
          <w:tcPr>
            <w:tcW w:w="1848" w:type="dxa"/>
            <w:shd w:val="clear" w:color="auto" w:fill="auto"/>
            <w:tcMar>
              <w:top w:w="100" w:type="dxa"/>
              <w:left w:w="100" w:type="dxa"/>
              <w:bottom w:w="100" w:type="dxa"/>
              <w:right w:w="100" w:type="dxa"/>
            </w:tcMar>
          </w:tcPr>
          <w:p w14:paraId="7E433BE7" w14:textId="6C4948CE" w:rsidR="00C72E11" w:rsidRPr="00C72E11" w:rsidRDefault="00C72E11" w:rsidP="00103540">
            <w:pPr>
              <w:spacing w:after="0" w:line="240" w:lineRule="auto"/>
              <w:jc w:val="both"/>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 xml:space="preserve">Finalizado </w:t>
            </w:r>
          </w:p>
        </w:tc>
      </w:tr>
      <w:tr w:rsidR="00C72E11" w:rsidRPr="00962C1E" w14:paraId="3CFF76B7" w14:textId="77777777" w:rsidTr="004E6C5E">
        <w:trPr>
          <w:trHeight w:val="94"/>
        </w:trPr>
        <w:tc>
          <w:tcPr>
            <w:tcW w:w="3397" w:type="dxa"/>
            <w:shd w:val="clear" w:color="auto" w:fill="EDEDED"/>
            <w:tcMar>
              <w:top w:w="100" w:type="dxa"/>
              <w:left w:w="100" w:type="dxa"/>
              <w:bottom w:w="100" w:type="dxa"/>
              <w:right w:w="100" w:type="dxa"/>
            </w:tcMar>
          </w:tcPr>
          <w:p w14:paraId="548F4E03" w14:textId="77777777" w:rsidR="00C72E11" w:rsidRPr="00C72E11" w:rsidRDefault="00C72E11" w:rsidP="00C72E11">
            <w:pPr>
              <w:spacing w:after="0" w:line="240" w:lineRule="auto"/>
              <w:jc w:val="both"/>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Eliminar los datos de los Principales Atractivos Turísticos de la Provincia de Cotopaxi</w:t>
            </w:r>
          </w:p>
        </w:tc>
        <w:tc>
          <w:tcPr>
            <w:tcW w:w="1752" w:type="dxa"/>
            <w:shd w:val="clear" w:color="auto" w:fill="EDEDED"/>
            <w:tcMar>
              <w:top w:w="100" w:type="dxa"/>
              <w:left w:w="100" w:type="dxa"/>
              <w:bottom w:w="100" w:type="dxa"/>
              <w:right w:w="100" w:type="dxa"/>
            </w:tcMar>
          </w:tcPr>
          <w:p w14:paraId="18B0A687" w14:textId="17101B4A" w:rsidR="00C72E11" w:rsidRPr="00C72E11" w:rsidRDefault="00C72E11" w:rsidP="00C72E11">
            <w:pPr>
              <w:spacing w:after="0" w:line="240" w:lineRule="auto"/>
              <w:jc w:val="both"/>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Alexis Cando</w:t>
            </w:r>
            <w:r>
              <w:rPr>
                <w:rFonts w:ascii="Times New Roman" w:eastAsia="Times New Roman" w:hAnsi="Times New Roman" w:cs="Times New Roman"/>
                <w:color w:val="auto"/>
                <w:sz w:val="24"/>
                <w:szCs w:val="24"/>
              </w:rPr>
              <w:t xml:space="preserve">, </w:t>
            </w:r>
            <w:r w:rsidRPr="00C72E11">
              <w:rPr>
                <w:rFonts w:ascii="Times New Roman" w:eastAsia="Times New Roman" w:hAnsi="Times New Roman" w:cs="Times New Roman"/>
                <w:color w:val="auto"/>
                <w:sz w:val="24"/>
                <w:szCs w:val="24"/>
              </w:rPr>
              <w:t>Jonathan Oñate</w:t>
            </w:r>
          </w:p>
        </w:tc>
        <w:tc>
          <w:tcPr>
            <w:tcW w:w="1506" w:type="dxa"/>
            <w:shd w:val="clear" w:color="auto" w:fill="EDEDED"/>
            <w:tcMar>
              <w:top w:w="100" w:type="dxa"/>
              <w:left w:w="100" w:type="dxa"/>
              <w:bottom w:w="100" w:type="dxa"/>
              <w:right w:w="100" w:type="dxa"/>
            </w:tcMar>
          </w:tcPr>
          <w:p w14:paraId="4BF14FED" w14:textId="77777777" w:rsidR="00C72E11" w:rsidRPr="00C72E11" w:rsidRDefault="00C72E11" w:rsidP="00C72E11">
            <w:pPr>
              <w:spacing w:after="0" w:line="240" w:lineRule="auto"/>
              <w:jc w:val="both"/>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 xml:space="preserve"> </w:t>
            </w:r>
          </w:p>
        </w:tc>
        <w:tc>
          <w:tcPr>
            <w:tcW w:w="1848" w:type="dxa"/>
            <w:shd w:val="clear" w:color="auto" w:fill="EDEDED"/>
            <w:tcMar>
              <w:top w:w="100" w:type="dxa"/>
              <w:left w:w="100" w:type="dxa"/>
              <w:bottom w:w="100" w:type="dxa"/>
              <w:right w:w="100" w:type="dxa"/>
            </w:tcMar>
          </w:tcPr>
          <w:p w14:paraId="616363FB" w14:textId="06978429" w:rsidR="00C72E11" w:rsidRPr="00C72E11" w:rsidRDefault="00C72E11" w:rsidP="00103540">
            <w:pPr>
              <w:spacing w:after="0" w:line="240" w:lineRule="auto"/>
              <w:jc w:val="both"/>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 xml:space="preserve">Finalizado </w:t>
            </w:r>
          </w:p>
        </w:tc>
      </w:tr>
    </w:tbl>
    <w:p w14:paraId="2F7A1EDA" w14:textId="7DE22EAE" w:rsidR="00694761" w:rsidRDefault="00694761" w:rsidP="00694761">
      <w:pPr>
        <w:rPr>
          <w:rFonts w:ascii="Times New Roman" w:eastAsia="Times New Roman" w:hAnsi="Times New Roman" w:cs="Times New Roman"/>
          <w:color w:val="auto"/>
          <w:sz w:val="18"/>
          <w:szCs w:val="24"/>
        </w:rPr>
      </w:pPr>
      <w:r w:rsidRPr="00255FEE">
        <w:rPr>
          <w:rFonts w:ascii="Times New Roman" w:eastAsia="Times New Roman" w:hAnsi="Times New Roman" w:cs="Times New Roman"/>
          <w:b/>
          <w:color w:val="auto"/>
          <w:sz w:val="18"/>
          <w:szCs w:val="24"/>
        </w:rPr>
        <w:t>Elaborado por:</w:t>
      </w:r>
      <w:r w:rsidRPr="00255FEE">
        <w:rPr>
          <w:rFonts w:ascii="Times New Roman" w:eastAsia="Times New Roman" w:hAnsi="Times New Roman" w:cs="Times New Roman"/>
          <w:color w:val="auto"/>
          <w:sz w:val="18"/>
          <w:szCs w:val="24"/>
        </w:rPr>
        <w:t xml:space="preserve"> Los investigadores</w:t>
      </w:r>
    </w:p>
    <w:p w14:paraId="4D1C9557" w14:textId="77777777" w:rsidR="00AA7FEA" w:rsidRDefault="00AA7FEA" w:rsidP="005F165F">
      <w:pPr>
        <w:pStyle w:val="Ttulo4"/>
        <w:rPr>
          <w:rFonts w:ascii="Times New Roman" w:eastAsia="Times New Roman" w:hAnsi="Times New Roman" w:cs="Times New Roman"/>
          <w:b w:val="0"/>
          <w:color w:val="auto"/>
        </w:rPr>
      </w:pPr>
    </w:p>
    <w:p w14:paraId="7AFE58E6" w14:textId="77777777" w:rsidR="00694761" w:rsidRPr="00962C1E" w:rsidRDefault="00694761" w:rsidP="005F165F">
      <w:pPr>
        <w:pStyle w:val="Ttulo4"/>
        <w:rPr>
          <w:rFonts w:ascii="Times New Roman" w:eastAsia="Times New Roman" w:hAnsi="Times New Roman" w:cs="Times New Roman"/>
          <w:b w:val="0"/>
          <w:color w:val="auto"/>
        </w:rPr>
      </w:pPr>
      <w:bookmarkStart w:id="281" w:name="_Toc504985090"/>
      <w:proofErr w:type="spellStart"/>
      <w:r w:rsidRPr="00962C1E">
        <w:rPr>
          <w:rFonts w:ascii="Times New Roman" w:eastAsia="Times New Roman" w:hAnsi="Times New Roman" w:cs="Times New Roman"/>
          <w:b w:val="0"/>
          <w:color w:val="auto"/>
        </w:rPr>
        <w:t>Submódulo</w:t>
      </w:r>
      <w:proofErr w:type="spellEnd"/>
      <w:r w:rsidRPr="00962C1E">
        <w:rPr>
          <w:rFonts w:ascii="Times New Roman" w:eastAsia="Times New Roman" w:hAnsi="Times New Roman" w:cs="Times New Roman"/>
          <w:b w:val="0"/>
          <w:color w:val="auto"/>
        </w:rPr>
        <w:t xml:space="preserve"> N° 2 (Administración de Fechas Importantes):</w:t>
      </w:r>
      <w:bookmarkEnd w:id="281"/>
    </w:p>
    <w:p w14:paraId="0AA5693E" w14:textId="77777777" w:rsidR="00694761" w:rsidRPr="00962C1E" w:rsidRDefault="00694761" w:rsidP="005F165F">
      <w:pPr>
        <w:pStyle w:val="Ttulo5"/>
        <w:rPr>
          <w:rFonts w:ascii="Times New Roman" w:hAnsi="Times New Roman" w:cs="Times New Roman"/>
          <w:color w:val="auto"/>
          <w:sz w:val="24"/>
          <w:szCs w:val="24"/>
        </w:rPr>
      </w:pPr>
      <w:bookmarkStart w:id="282" w:name="_uazlfwoh4f9i" w:colFirst="0" w:colLast="0"/>
      <w:bookmarkStart w:id="283" w:name="_Toc504985091"/>
      <w:bookmarkEnd w:id="282"/>
      <w:r w:rsidRPr="00962C1E">
        <w:rPr>
          <w:rFonts w:ascii="Times New Roman" w:hAnsi="Times New Roman" w:cs="Times New Roman"/>
          <w:color w:val="auto"/>
          <w:sz w:val="24"/>
          <w:szCs w:val="24"/>
        </w:rPr>
        <w:t>SPRINT N° 2:</w:t>
      </w:r>
      <w:bookmarkEnd w:id="283"/>
    </w:p>
    <w:p w14:paraId="06C32267" w14:textId="77777777" w:rsidR="00694761" w:rsidRPr="00962C1E" w:rsidRDefault="00694761" w:rsidP="00694761">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En el Sprint N° 2 se desarrolla las tareas de registrar, actualizar, visualizar y eliminar en los cual tendrán los siguientes campos (Nombre de Lugar, Acontecimiento, Fecha, Cantón) de Fechas Importantes de la Provincia de Cotopaxi.</w:t>
      </w:r>
    </w:p>
    <w:p w14:paraId="070B89B6" w14:textId="77777777" w:rsidR="00694761" w:rsidRPr="00962C1E" w:rsidRDefault="00694761" w:rsidP="00694761">
      <w:pPr>
        <w:rPr>
          <w:rFonts w:ascii="Times New Roman" w:eastAsia="Times New Roman" w:hAnsi="Times New Roman" w:cs="Times New Roman"/>
          <w:color w:val="auto"/>
          <w:sz w:val="24"/>
          <w:szCs w:val="24"/>
        </w:rPr>
      </w:pPr>
    </w:p>
    <w:p w14:paraId="60AEB8BF" w14:textId="1737B67E" w:rsidR="00255FEE" w:rsidRDefault="00255FEE" w:rsidP="00255FEE">
      <w:pPr>
        <w:pStyle w:val="Epgrafe"/>
        <w:keepNext/>
        <w:spacing w:after="0"/>
      </w:pPr>
      <w:bookmarkStart w:id="284" w:name="_Toc504978766"/>
      <w:r w:rsidRPr="00255FEE">
        <w:rPr>
          <w:b/>
        </w:rPr>
        <w:lastRenderedPageBreak/>
        <w:t xml:space="preserve">Tabla </w:t>
      </w:r>
      <w:r w:rsidRPr="00255FEE">
        <w:rPr>
          <w:b/>
        </w:rPr>
        <w:fldChar w:fldCharType="begin"/>
      </w:r>
      <w:r w:rsidRPr="00255FEE">
        <w:rPr>
          <w:b/>
        </w:rPr>
        <w:instrText xml:space="preserve"> SEQ Tabla \* ARABIC </w:instrText>
      </w:r>
      <w:r w:rsidRPr="00255FEE">
        <w:rPr>
          <w:b/>
        </w:rPr>
        <w:fldChar w:fldCharType="separate"/>
      </w:r>
      <w:r w:rsidR="00A46DA0">
        <w:rPr>
          <w:b/>
          <w:noProof/>
        </w:rPr>
        <w:t>52</w:t>
      </w:r>
      <w:r w:rsidRPr="00255FEE">
        <w:rPr>
          <w:b/>
        </w:rPr>
        <w:fldChar w:fldCharType="end"/>
      </w:r>
      <w:r w:rsidRPr="00255FEE">
        <w:rPr>
          <w:b/>
        </w:rPr>
        <w:t>.</w:t>
      </w:r>
      <w:r>
        <w:t xml:space="preserve"> </w:t>
      </w:r>
      <w:r w:rsidRPr="002010B5">
        <w:t>Sprint N° 2 Administración de Fechas Importantes</w:t>
      </w:r>
      <w:r>
        <w:t>.</w:t>
      </w:r>
      <w:bookmarkEnd w:id="284"/>
    </w:p>
    <w:tbl>
      <w:tblPr>
        <w:tblW w:w="8503"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544"/>
        <w:gridCol w:w="1701"/>
        <w:gridCol w:w="1410"/>
        <w:gridCol w:w="1848"/>
      </w:tblGrid>
      <w:tr w:rsidR="00694761" w:rsidRPr="00962C1E" w14:paraId="53B226BF" w14:textId="77777777" w:rsidTr="00AA7FEA">
        <w:trPr>
          <w:trHeight w:val="30"/>
        </w:trPr>
        <w:tc>
          <w:tcPr>
            <w:tcW w:w="8503" w:type="dxa"/>
            <w:gridSpan w:val="4"/>
            <w:shd w:val="clear" w:color="auto" w:fill="A5A5A5"/>
            <w:tcMar>
              <w:top w:w="100" w:type="dxa"/>
              <w:left w:w="100" w:type="dxa"/>
              <w:bottom w:w="100" w:type="dxa"/>
              <w:right w:w="100" w:type="dxa"/>
            </w:tcMar>
          </w:tcPr>
          <w:p w14:paraId="29F268FB" w14:textId="77777777" w:rsidR="00694761" w:rsidRPr="00962C1E" w:rsidRDefault="00694761" w:rsidP="00AA7FEA">
            <w:pP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DETALLE DEL SPRINT</w:t>
            </w:r>
          </w:p>
        </w:tc>
      </w:tr>
      <w:tr w:rsidR="00694761" w:rsidRPr="00962C1E" w14:paraId="37AB7203" w14:textId="77777777" w:rsidTr="004E6C5E">
        <w:trPr>
          <w:trHeight w:val="15"/>
        </w:trPr>
        <w:tc>
          <w:tcPr>
            <w:tcW w:w="8503" w:type="dxa"/>
            <w:gridSpan w:val="4"/>
            <w:shd w:val="clear" w:color="auto" w:fill="EDEDED"/>
            <w:tcMar>
              <w:top w:w="100" w:type="dxa"/>
              <w:left w:w="100" w:type="dxa"/>
              <w:bottom w:w="100" w:type="dxa"/>
              <w:right w:w="100" w:type="dxa"/>
            </w:tcMar>
          </w:tcPr>
          <w:p w14:paraId="748544C0" w14:textId="77777777" w:rsidR="00694761" w:rsidRPr="00962C1E" w:rsidRDefault="00694761" w:rsidP="00AA7FEA">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Numero: 1</w:t>
            </w:r>
          </w:p>
        </w:tc>
      </w:tr>
      <w:tr w:rsidR="004E6C5E" w:rsidRPr="00962C1E" w14:paraId="6E972DFD" w14:textId="77777777" w:rsidTr="00AA7FEA">
        <w:trPr>
          <w:trHeight w:val="239"/>
        </w:trPr>
        <w:tc>
          <w:tcPr>
            <w:tcW w:w="3544" w:type="dxa"/>
            <w:shd w:val="clear" w:color="auto" w:fill="auto"/>
            <w:tcMar>
              <w:top w:w="100" w:type="dxa"/>
              <w:left w:w="100" w:type="dxa"/>
              <w:bottom w:w="100" w:type="dxa"/>
              <w:right w:w="100" w:type="dxa"/>
            </w:tcMar>
          </w:tcPr>
          <w:p w14:paraId="4741A519" w14:textId="77777777" w:rsidR="004E6C5E" w:rsidRPr="00962C1E" w:rsidRDefault="004E6C5E" w:rsidP="00AA7FEA">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Fecha de inicio:</w:t>
            </w:r>
          </w:p>
        </w:tc>
        <w:tc>
          <w:tcPr>
            <w:tcW w:w="4959" w:type="dxa"/>
            <w:gridSpan w:val="3"/>
            <w:shd w:val="clear" w:color="auto" w:fill="auto"/>
            <w:tcMar>
              <w:top w:w="100" w:type="dxa"/>
              <w:left w:w="100" w:type="dxa"/>
              <w:bottom w:w="100" w:type="dxa"/>
              <w:right w:w="100" w:type="dxa"/>
            </w:tcMar>
          </w:tcPr>
          <w:p w14:paraId="689671C3" w14:textId="166CA2A6" w:rsidR="004E6C5E" w:rsidRPr="00962C1E" w:rsidRDefault="004E6C5E" w:rsidP="00AA7FE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Fecha de Finalización:</w:t>
            </w:r>
          </w:p>
        </w:tc>
      </w:tr>
      <w:tr w:rsidR="004E6C5E" w:rsidRPr="00962C1E" w14:paraId="3AD4B51C" w14:textId="77777777" w:rsidTr="00AA7FEA">
        <w:trPr>
          <w:trHeight w:val="43"/>
        </w:trPr>
        <w:tc>
          <w:tcPr>
            <w:tcW w:w="3544" w:type="dxa"/>
            <w:shd w:val="clear" w:color="auto" w:fill="EDEDED"/>
            <w:tcMar>
              <w:top w:w="100" w:type="dxa"/>
              <w:left w:w="100" w:type="dxa"/>
              <w:bottom w:w="100" w:type="dxa"/>
              <w:right w:w="100" w:type="dxa"/>
            </w:tcMar>
          </w:tcPr>
          <w:p w14:paraId="38CC2F2F" w14:textId="77777777" w:rsidR="004E6C5E" w:rsidRPr="00962C1E" w:rsidRDefault="004E6C5E" w:rsidP="00AA7FEA">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Descripción:</w:t>
            </w:r>
          </w:p>
        </w:tc>
        <w:tc>
          <w:tcPr>
            <w:tcW w:w="1701" w:type="dxa"/>
            <w:shd w:val="clear" w:color="auto" w:fill="EDEDED"/>
            <w:tcMar>
              <w:top w:w="100" w:type="dxa"/>
              <w:left w:w="100" w:type="dxa"/>
              <w:bottom w:w="100" w:type="dxa"/>
              <w:right w:w="100" w:type="dxa"/>
            </w:tcMar>
          </w:tcPr>
          <w:p w14:paraId="0C3AE3B0" w14:textId="77777777" w:rsidR="004E6C5E" w:rsidRPr="00962C1E" w:rsidRDefault="004E6C5E" w:rsidP="00AA7FEA">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Responsable:</w:t>
            </w:r>
          </w:p>
        </w:tc>
        <w:tc>
          <w:tcPr>
            <w:tcW w:w="1410" w:type="dxa"/>
            <w:shd w:val="clear" w:color="auto" w:fill="EDEDED"/>
            <w:tcMar>
              <w:top w:w="100" w:type="dxa"/>
              <w:left w:w="100" w:type="dxa"/>
              <w:bottom w:w="100" w:type="dxa"/>
              <w:right w:w="100" w:type="dxa"/>
            </w:tcMar>
          </w:tcPr>
          <w:p w14:paraId="4A3D8099" w14:textId="77777777" w:rsidR="004E6C5E" w:rsidRPr="00962C1E" w:rsidRDefault="004E6C5E" w:rsidP="00AA7FEA">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Prioridad:</w:t>
            </w:r>
          </w:p>
        </w:tc>
        <w:tc>
          <w:tcPr>
            <w:tcW w:w="1848" w:type="dxa"/>
            <w:shd w:val="clear" w:color="auto" w:fill="EDEDED"/>
            <w:tcMar>
              <w:top w:w="100" w:type="dxa"/>
              <w:left w:w="100" w:type="dxa"/>
              <w:bottom w:w="100" w:type="dxa"/>
              <w:right w:w="100" w:type="dxa"/>
            </w:tcMar>
          </w:tcPr>
          <w:p w14:paraId="78644C6C" w14:textId="56C63F6C" w:rsidR="004E6C5E" w:rsidRPr="00962C1E" w:rsidRDefault="004E6C5E" w:rsidP="00AA7FE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Estado:</w:t>
            </w:r>
          </w:p>
        </w:tc>
      </w:tr>
      <w:tr w:rsidR="004E6C5E" w:rsidRPr="00962C1E" w14:paraId="43547B10" w14:textId="77777777" w:rsidTr="00AA7FEA">
        <w:trPr>
          <w:trHeight w:val="15"/>
        </w:trPr>
        <w:tc>
          <w:tcPr>
            <w:tcW w:w="3544" w:type="dxa"/>
            <w:shd w:val="clear" w:color="auto" w:fill="auto"/>
            <w:tcMar>
              <w:top w:w="100" w:type="dxa"/>
              <w:left w:w="100" w:type="dxa"/>
              <w:bottom w:w="100" w:type="dxa"/>
              <w:right w:w="100" w:type="dxa"/>
            </w:tcMar>
          </w:tcPr>
          <w:p w14:paraId="0D34BFFA" w14:textId="77777777" w:rsidR="004E6C5E" w:rsidRPr="004E6C5E" w:rsidRDefault="004E6C5E" w:rsidP="00AA7FEA">
            <w:pPr>
              <w:spacing w:after="0" w:line="240" w:lineRule="auto"/>
              <w:jc w:val="both"/>
              <w:rPr>
                <w:rFonts w:ascii="Times New Roman" w:eastAsia="Times New Roman" w:hAnsi="Times New Roman" w:cs="Times New Roman"/>
                <w:color w:val="auto"/>
                <w:sz w:val="24"/>
                <w:szCs w:val="24"/>
              </w:rPr>
            </w:pPr>
            <w:r w:rsidRPr="004E6C5E">
              <w:rPr>
                <w:rFonts w:ascii="Times New Roman" w:eastAsia="Times New Roman" w:hAnsi="Times New Roman" w:cs="Times New Roman"/>
                <w:color w:val="auto"/>
                <w:sz w:val="24"/>
                <w:szCs w:val="24"/>
              </w:rPr>
              <w:t>Registrar los datos de las Fechas Importantes de la Provincia de Cotopaxi</w:t>
            </w:r>
          </w:p>
        </w:tc>
        <w:tc>
          <w:tcPr>
            <w:tcW w:w="1701" w:type="dxa"/>
            <w:shd w:val="clear" w:color="auto" w:fill="auto"/>
            <w:tcMar>
              <w:top w:w="100" w:type="dxa"/>
              <w:left w:w="100" w:type="dxa"/>
              <w:bottom w:w="100" w:type="dxa"/>
              <w:right w:w="100" w:type="dxa"/>
            </w:tcMar>
          </w:tcPr>
          <w:p w14:paraId="3BB59444" w14:textId="79777459" w:rsidR="004E6C5E" w:rsidRPr="00962C1E" w:rsidRDefault="004E6C5E" w:rsidP="00AA7FEA">
            <w:pPr>
              <w:spacing w:after="0" w:line="240" w:lineRule="auto"/>
              <w:jc w:val="both"/>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Alexis Cando</w:t>
            </w:r>
            <w:r>
              <w:rPr>
                <w:rFonts w:ascii="Times New Roman" w:eastAsia="Times New Roman" w:hAnsi="Times New Roman" w:cs="Times New Roman"/>
                <w:color w:val="auto"/>
                <w:sz w:val="24"/>
                <w:szCs w:val="24"/>
              </w:rPr>
              <w:t xml:space="preserve">, </w:t>
            </w:r>
            <w:r w:rsidRPr="00C72E11">
              <w:rPr>
                <w:rFonts w:ascii="Times New Roman" w:eastAsia="Times New Roman" w:hAnsi="Times New Roman" w:cs="Times New Roman"/>
                <w:color w:val="auto"/>
                <w:sz w:val="24"/>
                <w:szCs w:val="24"/>
              </w:rPr>
              <w:t>Jonathan Oñate</w:t>
            </w:r>
          </w:p>
        </w:tc>
        <w:tc>
          <w:tcPr>
            <w:tcW w:w="1410" w:type="dxa"/>
            <w:shd w:val="clear" w:color="auto" w:fill="auto"/>
            <w:tcMar>
              <w:top w:w="100" w:type="dxa"/>
              <w:left w:w="100" w:type="dxa"/>
              <w:bottom w:w="100" w:type="dxa"/>
              <w:right w:w="100" w:type="dxa"/>
            </w:tcMar>
          </w:tcPr>
          <w:p w14:paraId="4005C241" w14:textId="77777777" w:rsidR="004E6C5E" w:rsidRPr="00962C1E" w:rsidRDefault="004E6C5E" w:rsidP="00AA7FE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 </w:t>
            </w:r>
          </w:p>
        </w:tc>
        <w:tc>
          <w:tcPr>
            <w:tcW w:w="1848" w:type="dxa"/>
            <w:shd w:val="clear" w:color="auto" w:fill="auto"/>
            <w:tcMar>
              <w:top w:w="100" w:type="dxa"/>
              <w:left w:w="100" w:type="dxa"/>
              <w:bottom w:w="100" w:type="dxa"/>
              <w:right w:w="100" w:type="dxa"/>
            </w:tcMar>
          </w:tcPr>
          <w:p w14:paraId="0F7980F2" w14:textId="6236392E" w:rsidR="004E6C5E" w:rsidRPr="00962C1E" w:rsidRDefault="004E6C5E" w:rsidP="00AA7FE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Finalizado </w:t>
            </w:r>
          </w:p>
        </w:tc>
      </w:tr>
      <w:tr w:rsidR="004E6C5E" w:rsidRPr="00962C1E" w14:paraId="2600B895" w14:textId="77777777" w:rsidTr="00AA7FEA">
        <w:trPr>
          <w:trHeight w:val="72"/>
        </w:trPr>
        <w:tc>
          <w:tcPr>
            <w:tcW w:w="3544" w:type="dxa"/>
            <w:shd w:val="clear" w:color="auto" w:fill="EDEDED"/>
            <w:tcMar>
              <w:top w:w="100" w:type="dxa"/>
              <w:left w:w="100" w:type="dxa"/>
              <w:bottom w:w="100" w:type="dxa"/>
              <w:right w:w="100" w:type="dxa"/>
            </w:tcMar>
          </w:tcPr>
          <w:p w14:paraId="1B01E2AA" w14:textId="77777777" w:rsidR="004E6C5E" w:rsidRPr="004E6C5E" w:rsidRDefault="004E6C5E" w:rsidP="00AA7FEA">
            <w:pPr>
              <w:spacing w:after="0" w:line="240" w:lineRule="auto"/>
              <w:jc w:val="both"/>
              <w:rPr>
                <w:rFonts w:ascii="Times New Roman" w:eastAsia="Times New Roman" w:hAnsi="Times New Roman" w:cs="Times New Roman"/>
                <w:color w:val="auto"/>
                <w:sz w:val="24"/>
                <w:szCs w:val="24"/>
              </w:rPr>
            </w:pPr>
            <w:r w:rsidRPr="004E6C5E">
              <w:rPr>
                <w:rFonts w:ascii="Times New Roman" w:eastAsia="Times New Roman" w:hAnsi="Times New Roman" w:cs="Times New Roman"/>
                <w:color w:val="auto"/>
                <w:sz w:val="24"/>
                <w:szCs w:val="24"/>
              </w:rPr>
              <w:t>Visualizar los datos de las Fechas Importantes de la Provincia de Cotopaxi</w:t>
            </w:r>
          </w:p>
        </w:tc>
        <w:tc>
          <w:tcPr>
            <w:tcW w:w="1701" w:type="dxa"/>
            <w:shd w:val="clear" w:color="auto" w:fill="EDEDED"/>
            <w:tcMar>
              <w:top w:w="100" w:type="dxa"/>
              <w:left w:w="100" w:type="dxa"/>
              <w:bottom w:w="100" w:type="dxa"/>
              <w:right w:w="100" w:type="dxa"/>
            </w:tcMar>
          </w:tcPr>
          <w:p w14:paraId="32616308" w14:textId="1022FFDA" w:rsidR="004E6C5E" w:rsidRPr="00962C1E" w:rsidRDefault="004E6C5E" w:rsidP="00AA7FEA">
            <w:pPr>
              <w:spacing w:after="0" w:line="240" w:lineRule="auto"/>
              <w:jc w:val="both"/>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Alexis Cando</w:t>
            </w:r>
            <w:r>
              <w:rPr>
                <w:rFonts w:ascii="Times New Roman" w:eastAsia="Times New Roman" w:hAnsi="Times New Roman" w:cs="Times New Roman"/>
                <w:color w:val="auto"/>
                <w:sz w:val="24"/>
                <w:szCs w:val="24"/>
              </w:rPr>
              <w:t xml:space="preserve">, </w:t>
            </w:r>
            <w:r w:rsidRPr="00C72E11">
              <w:rPr>
                <w:rFonts w:ascii="Times New Roman" w:eastAsia="Times New Roman" w:hAnsi="Times New Roman" w:cs="Times New Roman"/>
                <w:color w:val="auto"/>
                <w:sz w:val="24"/>
                <w:szCs w:val="24"/>
              </w:rPr>
              <w:t>Jonathan Oñate</w:t>
            </w:r>
          </w:p>
        </w:tc>
        <w:tc>
          <w:tcPr>
            <w:tcW w:w="1410" w:type="dxa"/>
            <w:shd w:val="clear" w:color="auto" w:fill="EDEDED"/>
            <w:tcMar>
              <w:top w:w="100" w:type="dxa"/>
              <w:left w:w="100" w:type="dxa"/>
              <w:bottom w:w="100" w:type="dxa"/>
              <w:right w:w="100" w:type="dxa"/>
            </w:tcMar>
          </w:tcPr>
          <w:p w14:paraId="5D210A7D" w14:textId="77777777" w:rsidR="004E6C5E" w:rsidRPr="00962C1E" w:rsidRDefault="004E6C5E" w:rsidP="00AA7FE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 </w:t>
            </w:r>
          </w:p>
        </w:tc>
        <w:tc>
          <w:tcPr>
            <w:tcW w:w="1848" w:type="dxa"/>
            <w:shd w:val="clear" w:color="auto" w:fill="EDEDED"/>
            <w:tcMar>
              <w:top w:w="100" w:type="dxa"/>
              <w:left w:w="100" w:type="dxa"/>
              <w:bottom w:w="100" w:type="dxa"/>
              <w:right w:w="100" w:type="dxa"/>
            </w:tcMar>
          </w:tcPr>
          <w:p w14:paraId="1FC6BB00" w14:textId="101D41B4" w:rsidR="004E6C5E" w:rsidRPr="00962C1E" w:rsidRDefault="004E6C5E" w:rsidP="00AA7FE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Finalizado </w:t>
            </w:r>
          </w:p>
        </w:tc>
      </w:tr>
      <w:tr w:rsidR="004E6C5E" w:rsidRPr="00962C1E" w14:paraId="5C318AB7" w14:textId="77777777" w:rsidTr="00AA7FEA">
        <w:trPr>
          <w:trHeight w:val="15"/>
        </w:trPr>
        <w:tc>
          <w:tcPr>
            <w:tcW w:w="3544" w:type="dxa"/>
            <w:shd w:val="clear" w:color="auto" w:fill="auto"/>
            <w:tcMar>
              <w:top w:w="100" w:type="dxa"/>
              <w:left w:w="100" w:type="dxa"/>
              <w:bottom w:w="100" w:type="dxa"/>
              <w:right w:w="100" w:type="dxa"/>
            </w:tcMar>
          </w:tcPr>
          <w:p w14:paraId="04B5EDD8" w14:textId="77777777" w:rsidR="004E6C5E" w:rsidRPr="004E6C5E" w:rsidRDefault="004E6C5E" w:rsidP="00AA7FEA">
            <w:pPr>
              <w:spacing w:after="0" w:line="240" w:lineRule="auto"/>
              <w:jc w:val="both"/>
              <w:rPr>
                <w:rFonts w:ascii="Times New Roman" w:eastAsia="Times New Roman" w:hAnsi="Times New Roman" w:cs="Times New Roman"/>
                <w:color w:val="auto"/>
                <w:sz w:val="24"/>
                <w:szCs w:val="24"/>
              </w:rPr>
            </w:pPr>
            <w:r w:rsidRPr="004E6C5E">
              <w:rPr>
                <w:rFonts w:ascii="Times New Roman" w:eastAsia="Times New Roman" w:hAnsi="Times New Roman" w:cs="Times New Roman"/>
                <w:color w:val="auto"/>
                <w:sz w:val="24"/>
                <w:szCs w:val="24"/>
              </w:rPr>
              <w:t>Actualizar los datos de las Fechas Importantes de la Provincia de Cotopaxi</w:t>
            </w:r>
          </w:p>
        </w:tc>
        <w:tc>
          <w:tcPr>
            <w:tcW w:w="1701" w:type="dxa"/>
            <w:shd w:val="clear" w:color="auto" w:fill="auto"/>
            <w:tcMar>
              <w:top w:w="100" w:type="dxa"/>
              <w:left w:w="100" w:type="dxa"/>
              <w:bottom w:w="100" w:type="dxa"/>
              <w:right w:w="100" w:type="dxa"/>
            </w:tcMar>
          </w:tcPr>
          <w:p w14:paraId="52723668" w14:textId="4F37DDE9" w:rsidR="004E6C5E" w:rsidRPr="00962C1E" w:rsidRDefault="004E6C5E" w:rsidP="00AA7FEA">
            <w:pPr>
              <w:spacing w:after="0" w:line="240" w:lineRule="auto"/>
              <w:jc w:val="both"/>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Alexis Cando</w:t>
            </w:r>
            <w:r>
              <w:rPr>
                <w:rFonts w:ascii="Times New Roman" w:eastAsia="Times New Roman" w:hAnsi="Times New Roman" w:cs="Times New Roman"/>
                <w:color w:val="auto"/>
                <w:sz w:val="24"/>
                <w:szCs w:val="24"/>
              </w:rPr>
              <w:t xml:space="preserve">, </w:t>
            </w:r>
            <w:r w:rsidRPr="00C72E11">
              <w:rPr>
                <w:rFonts w:ascii="Times New Roman" w:eastAsia="Times New Roman" w:hAnsi="Times New Roman" w:cs="Times New Roman"/>
                <w:color w:val="auto"/>
                <w:sz w:val="24"/>
                <w:szCs w:val="24"/>
              </w:rPr>
              <w:t>Jonathan Oñate</w:t>
            </w:r>
          </w:p>
        </w:tc>
        <w:tc>
          <w:tcPr>
            <w:tcW w:w="1410" w:type="dxa"/>
            <w:shd w:val="clear" w:color="auto" w:fill="auto"/>
            <w:tcMar>
              <w:top w:w="100" w:type="dxa"/>
              <w:left w:w="100" w:type="dxa"/>
              <w:bottom w:w="100" w:type="dxa"/>
              <w:right w:w="100" w:type="dxa"/>
            </w:tcMar>
          </w:tcPr>
          <w:p w14:paraId="029E23CE" w14:textId="77777777" w:rsidR="004E6C5E" w:rsidRPr="00962C1E" w:rsidRDefault="004E6C5E" w:rsidP="00AA7FE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 </w:t>
            </w:r>
          </w:p>
        </w:tc>
        <w:tc>
          <w:tcPr>
            <w:tcW w:w="1848" w:type="dxa"/>
            <w:shd w:val="clear" w:color="auto" w:fill="auto"/>
            <w:tcMar>
              <w:top w:w="100" w:type="dxa"/>
              <w:left w:w="100" w:type="dxa"/>
              <w:bottom w:w="100" w:type="dxa"/>
              <w:right w:w="100" w:type="dxa"/>
            </w:tcMar>
          </w:tcPr>
          <w:p w14:paraId="2B170A38" w14:textId="77777777" w:rsidR="004E6C5E" w:rsidRPr="00962C1E" w:rsidRDefault="004E6C5E" w:rsidP="00AA7FE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Finalizado</w:t>
            </w:r>
          </w:p>
          <w:p w14:paraId="5A07115A" w14:textId="40D79FB7" w:rsidR="004E6C5E" w:rsidRPr="00962C1E" w:rsidRDefault="004E6C5E" w:rsidP="00AA7FEA">
            <w:pPr>
              <w:spacing w:line="240" w:lineRule="auto"/>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 </w:t>
            </w:r>
          </w:p>
        </w:tc>
      </w:tr>
      <w:tr w:rsidR="004E6C5E" w:rsidRPr="00962C1E" w14:paraId="4A409E8C" w14:textId="77777777" w:rsidTr="00AA7FEA">
        <w:trPr>
          <w:trHeight w:val="116"/>
        </w:trPr>
        <w:tc>
          <w:tcPr>
            <w:tcW w:w="3544" w:type="dxa"/>
            <w:shd w:val="clear" w:color="auto" w:fill="EDEDED"/>
            <w:tcMar>
              <w:top w:w="100" w:type="dxa"/>
              <w:left w:w="100" w:type="dxa"/>
              <w:bottom w:w="100" w:type="dxa"/>
              <w:right w:w="100" w:type="dxa"/>
            </w:tcMar>
          </w:tcPr>
          <w:p w14:paraId="73A38803" w14:textId="77777777" w:rsidR="004E6C5E" w:rsidRPr="004E6C5E" w:rsidRDefault="004E6C5E" w:rsidP="00AA7FEA">
            <w:pPr>
              <w:spacing w:after="0" w:line="240" w:lineRule="auto"/>
              <w:jc w:val="both"/>
              <w:rPr>
                <w:rFonts w:ascii="Times New Roman" w:eastAsia="Times New Roman" w:hAnsi="Times New Roman" w:cs="Times New Roman"/>
                <w:color w:val="auto"/>
                <w:sz w:val="24"/>
                <w:szCs w:val="24"/>
              </w:rPr>
            </w:pPr>
            <w:r w:rsidRPr="004E6C5E">
              <w:rPr>
                <w:rFonts w:ascii="Times New Roman" w:eastAsia="Times New Roman" w:hAnsi="Times New Roman" w:cs="Times New Roman"/>
                <w:color w:val="auto"/>
                <w:sz w:val="24"/>
                <w:szCs w:val="24"/>
              </w:rPr>
              <w:t>Eliminar los datos de las Fechas Importantes de la Provincia de Cotopaxi</w:t>
            </w:r>
          </w:p>
        </w:tc>
        <w:tc>
          <w:tcPr>
            <w:tcW w:w="1701" w:type="dxa"/>
            <w:shd w:val="clear" w:color="auto" w:fill="EDEDED"/>
            <w:tcMar>
              <w:top w:w="100" w:type="dxa"/>
              <w:left w:w="100" w:type="dxa"/>
              <w:bottom w:w="100" w:type="dxa"/>
              <w:right w:w="100" w:type="dxa"/>
            </w:tcMar>
          </w:tcPr>
          <w:p w14:paraId="63A5CCC1" w14:textId="70FCE123" w:rsidR="004E6C5E" w:rsidRPr="00962C1E" w:rsidRDefault="004E6C5E" w:rsidP="00AA7FEA">
            <w:pPr>
              <w:spacing w:after="0" w:line="240" w:lineRule="auto"/>
              <w:jc w:val="both"/>
              <w:rPr>
                <w:rFonts w:ascii="Times New Roman" w:eastAsia="Times New Roman" w:hAnsi="Times New Roman" w:cs="Times New Roman"/>
                <w:color w:val="auto"/>
                <w:sz w:val="24"/>
                <w:szCs w:val="24"/>
              </w:rPr>
            </w:pPr>
            <w:r w:rsidRPr="00C72E11">
              <w:rPr>
                <w:rFonts w:ascii="Times New Roman" w:eastAsia="Times New Roman" w:hAnsi="Times New Roman" w:cs="Times New Roman"/>
                <w:color w:val="auto"/>
                <w:sz w:val="24"/>
                <w:szCs w:val="24"/>
              </w:rPr>
              <w:t>Alexis Cando</w:t>
            </w:r>
            <w:r>
              <w:rPr>
                <w:rFonts w:ascii="Times New Roman" w:eastAsia="Times New Roman" w:hAnsi="Times New Roman" w:cs="Times New Roman"/>
                <w:color w:val="auto"/>
                <w:sz w:val="24"/>
                <w:szCs w:val="24"/>
              </w:rPr>
              <w:t xml:space="preserve">, </w:t>
            </w:r>
            <w:r w:rsidRPr="00C72E11">
              <w:rPr>
                <w:rFonts w:ascii="Times New Roman" w:eastAsia="Times New Roman" w:hAnsi="Times New Roman" w:cs="Times New Roman"/>
                <w:color w:val="auto"/>
                <w:sz w:val="24"/>
                <w:szCs w:val="24"/>
              </w:rPr>
              <w:t>Jonathan Oñate</w:t>
            </w:r>
          </w:p>
        </w:tc>
        <w:tc>
          <w:tcPr>
            <w:tcW w:w="1410" w:type="dxa"/>
            <w:shd w:val="clear" w:color="auto" w:fill="EDEDED"/>
            <w:tcMar>
              <w:top w:w="100" w:type="dxa"/>
              <w:left w:w="100" w:type="dxa"/>
              <w:bottom w:w="100" w:type="dxa"/>
              <w:right w:w="100" w:type="dxa"/>
            </w:tcMar>
          </w:tcPr>
          <w:p w14:paraId="6AACF714" w14:textId="77777777" w:rsidR="004E6C5E" w:rsidRPr="00962C1E" w:rsidRDefault="004E6C5E" w:rsidP="00AA7FE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 </w:t>
            </w:r>
          </w:p>
        </w:tc>
        <w:tc>
          <w:tcPr>
            <w:tcW w:w="1848" w:type="dxa"/>
            <w:shd w:val="clear" w:color="auto" w:fill="EDEDED"/>
            <w:tcMar>
              <w:top w:w="100" w:type="dxa"/>
              <w:left w:w="100" w:type="dxa"/>
              <w:bottom w:w="100" w:type="dxa"/>
              <w:right w:w="100" w:type="dxa"/>
            </w:tcMar>
          </w:tcPr>
          <w:p w14:paraId="0CFFBE9F" w14:textId="4BD135D9" w:rsidR="004E6C5E" w:rsidRPr="00962C1E" w:rsidRDefault="004E6C5E" w:rsidP="00AA7FE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Finalizado</w:t>
            </w:r>
          </w:p>
        </w:tc>
      </w:tr>
    </w:tbl>
    <w:p w14:paraId="2C0F30F6" w14:textId="77777777" w:rsidR="00694761" w:rsidRPr="00255FEE" w:rsidRDefault="00255FEE" w:rsidP="004E6C5E">
      <w:pPr>
        <w:rPr>
          <w:rFonts w:ascii="Times New Roman" w:eastAsia="Times New Roman" w:hAnsi="Times New Roman" w:cs="Times New Roman"/>
          <w:color w:val="auto"/>
          <w:sz w:val="18"/>
          <w:szCs w:val="24"/>
        </w:rPr>
      </w:pPr>
      <w:r>
        <w:rPr>
          <w:rFonts w:ascii="Times New Roman" w:eastAsia="Times New Roman" w:hAnsi="Times New Roman" w:cs="Times New Roman"/>
          <w:b/>
          <w:color w:val="auto"/>
          <w:sz w:val="18"/>
          <w:szCs w:val="24"/>
        </w:rPr>
        <w:t xml:space="preserve">  </w:t>
      </w:r>
      <w:r w:rsidR="00694761" w:rsidRPr="00255FEE">
        <w:rPr>
          <w:rFonts w:ascii="Times New Roman" w:eastAsia="Times New Roman" w:hAnsi="Times New Roman" w:cs="Times New Roman"/>
          <w:b/>
          <w:color w:val="auto"/>
          <w:sz w:val="18"/>
          <w:szCs w:val="24"/>
        </w:rPr>
        <w:t>Elaborado por:</w:t>
      </w:r>
      <w:r w:rsidR="00694761" w:rsidRPr="00255FEE">
        <w:rPr>
          <w:rFonts w:ascii="Times New Roman" w:eastAsia="Times New Roman" w:hAnsi="Times New Roman" w:cs="Times New Roman"/>
          <w:color w:val="auto"/>
          <w:sz w:val="18"/>
          <w:szCs w:val="24"/>
        </w:rPr>
        <w:t xml:space="preserve"> Los investigadores</w:t>
      </w:r>
    </w:p>
    <w:p w14:paraId="5DD60783" w14:textId="77777777" w:rsidR="00694761" w:rsidRPr="00962C1E" w:rsidRDefault="00694761" w:rsidP="004E6C5E">
      <w:pPr>
        <w:pStyle w:val="Ttulo4"/>
        <w:rPr>
          <w:rFonts w:ascii="Times New Roman" w:eastAsia="Times New Roman" w:hAnsi="Times New Roman" w:cs="Times New Roman"/>
          <w:b w:val="0"/>
          <w:color w:val="auto"/>
        </w:rPr>
      </w:pPr>
      <w:bookmarkStart w:id="285" w:name="_Toc504985092"/>
      <w:proofErr w:type="spellStart"/>
      <w:r w:rsidRPr="00962C1E">
        <w:rPr>
          <w:rFonts w:ascii="Times New Roman" w:eastAsia="Times New Roman" w:hAnsi="Times New Roman" w:cs="Times New Roman"/>
          <w:b w:val="0"/>
          <w:color w:val="auto"/>
        </w:rPr>
        <w:t>Submódulo</w:t>
      </w:r>
      <w:proofErr w:type="spellEnd"/>
      <w:r w:rsidRPr="00962C1E">
        <w:rPr>
          <w:rFonts w:ascii="Times New Roman" w:eastAsia="Times New Roman" w:hAnsi="Times New Roman" w:cs="Times New Roman"/>
          <w:b w:val="0"/>
          <w:color w:val="auto"/>
        </w:rPr>
        <w:t xml:space="preserve"> N° 3 (Web </w:t>
      </w:r>
      <w:proofErr w:type="spellStart"/>
      <w:r w:rsidRPr="00962C1E">
        <w:rPr>
          <w:rFonts w:ascii="Times New Roman" w:eastAsia="Times New Roman" w:hAnsi="Times New Roman" w:cs="Times New Roman"/>
          <w:b w:val="0"/>
          <w:color w:val="auto"/>
        </w:rPr>
        <w:t>Service</w:t>
      </w:r>
      <w:proofErr w:type="spellEnd"/>
      <w:r w:rsidRPr="00962C1E">
        <w:rPr>
          <w:rFonts w:ascii="Times New Roman" w:eastAsia="Times New Roman" w:hAnsi="Times New Roman" w:cs="Times New Roman"/>
          <w:b w:val="0"/>
          <w:color w:val="auto"/>
        </w:rPr>
        <w:t xml:space="preserve"> Atractivos Turísticos):</w:t>
      </w:r>
      <w:bookmarkEnd w:id="285"/>
    </w:p>
    <w:p w14:paraId="76EB04A1" w14:textId="77777777" w:rsidR="00694761" w:rsidRPr="00962C1E" w:rsidRDefault="00694761" w:rsidP="004E6C5E">
      <w:pPr>
        <w:pStyle w:val="Ttulo5"/>
        <w:rPr>
          <w:rFonts w:ascii="Times New Roman" w:hAnsi="Times New Roman" w:cs="Times New Roman"/>
          <w:color w:val="auto"/>
          <w:sz w:val="24"/>
          <w:szCs w:val="24"/>
        </w:rPr>
      </w:pPr>
      <w:bookmarkStart w:id="286" w:name="_pfp5j4i2xm2a" w:colFirst="0" w:colLast="0"/>
      <w:bookmarkStart w:id="287" w:name="_Toc504985093"/>
      <w:bookmarkEnd w:id="286"/>
      <w:r w:rsidRPr="00962C1E">
        <w:rPr>
          <w:rFonts w:ascii="Times New Roman" w:hAnsi="Times New Roman" w:cs="Times New Roman"/>
          <w:color w:val="auto"/>
          <w:sz w:val="24"/>
          <w:szCs w:val="24"/>
        </w:rPr>
        <w:t>SPRINT N° 3:</w:t>
      </w:r>
      <w:bookmarkEnd w:id="287"/>
    </w:p>
    <w:p w14:paraId="311D7EBD" w14:textId="77777777" w:rsidR="00694761" w:rsidRPr="00962C1E" w:rsidRDefault="00694761" w:rsidP="004E6C5E">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En el sprint N° 3 se realizó una función en el Framework Play para extraer la información de los Atractivos Turísticos de la Base de Datos en formato </w:t>
      </w:r>
      <w:proofErr w:type="spellStart"/>
      <w:r w:rsidRPr="00962C1E">
        <w:rPr>
          <w:rFonts w:ascii="Times New Roman" w:eastAsia="Times New Roman" w:hAnsi="Times New Roman" w:cs="Times New Roman"/>
          <w:color w:val="auto"/>
          <w:sz w:val="24"/>
          <w:szCs w:val="24"/>
        </w:rPr>
        <w:t>JSON</w:t>
      </w:r>
      <w:proofErr w:type="spellEnd"/>
      <w:r w:rsidRPr="00962C1E">
        <w:rPr>
          <w:rFonts w:ascii="Times New Roman" w:eastAsia="Times New Roman" w:hAnsi="Times New Roman" w:cs="Times New Roman"/>
          <w:color w:val="auto"/>
          <w:sz w:val="24"/>
          <w:szCs w:val="24"/>
        </w:rPr>
        <w:t xml:space="preserve"> para que la aplicación móvil lo reciba y se pueda visualizar en la misma.</w:t>
      </w:r>
    </w:p>
    <w:p w14:paraId="5393E204" w14:textId="77777777" w:rsidR="00694761" w:rsidRPr="00962C1E" w:rsidRDefault="00694761" w:rsidP="004E6C5E">
      <w:pPr>
        <w:spacing w:after="0" w:line="360" w:lineRule="auto"/>
        <w:jc w:val="both"/>
        <w:rPr>
          <w:rFonts w:ascii="Times New Roman" w:eastAsia="Times New Roman" w:hAnsi="Times New Roman" w:cs="Times New Roman"/>
          <w:color w:val="auto"/>
          <w:sz w:val="24"/>
          <w:szCs w:val="24"/>
        </w:rPr>
      </w:pPr>
    </w:p>
    <w:p w14:paraId="6B52869F" w14:textId="026FA876" w:rsidR="00255FEE" w:rsidRDefault="00255FEE" w:rsidP="00255FEE">
      <w:pPr>
        <w:pStyle w:val="Epgrafe"/>
        <w:keepNext/>
      </w:pPr>
      <w:bookmarkStart w:id="288" w:name="_Toc504978767"/>
      <w:r w:rsidRPr="00255FEE">
        <w:rPr>
          <w:b/>
        </w:rPr>
        <w:t xml:space="preserve">Tabla </w:t>
      </w:r>
      <w:r w:rsidRPr="00255FEE">
        <w:rPr>
          <w:b/>
        </w:rPr>
        <w:fldChar w:fldCharType="begin"/>
      </w:r>
      <w:r w:rsidRPr="00255FEE">
        <w:rPr>
          <w:b/>
        </w:rPr>
        <w:instrText xml:space="preserve"> SEQ Tabla \* ARABIC </w:instrText>
      </w:r>
      <w:r w:rsidRPr="00255FEE">
        <w:rPr>
          <w:b/>
        </w:rPr>
        <w:fldChar w:fldCharType="separate"/>
      </w:r>
      <w:r w:rsidR="00A46DA0">
        <w:rPr>
          <w:b/>
          <w:noProof/>
        </w:rPr>
        <w:t>53</w:t>
      </w:r>
      <w:r w:rsidRPr="00255FEE">
        <w:rPr>
          <w:b/>
        </w:rPr>
        <w:fldChar w:fldCharType="end"/>
      </w:r>
      <w:r w:rsidRPr="00255FEE">
        <w:rPr>
          <w:b/>
        </w:rPr>
        <w:t>.</w:t>
      </w:r>
      <w:r>
        <w:t xml:space="preserve"> </w:t>
      </w:r>
      <w:r w:rsidRPr="00DB6B45">
        <w:t xml:space="preserve">Sprint N° 3 Web </w:t>
      </w:r>
      <w:proofErr w:type="spellStart"/>
      <w:r w:rsidRPr="00DB6B45">
        <w:t>Service</w:t>
      </w:r>
      <w:proofErr w:type="spellEnd"/>
      <w:r w:rsidRPr="00DB6B45">
        <w:t xml:space="preserve"> Atractivos Turísticos</w:t>
      </w:r>
      <w:r>
        <w:t>.</w:t>
      </w:r>
      <w:bookmarkEnd w:id="288"/>
    </w:p>
    <w:tbl>
      <w:tblPr>
        <w:tblW w:w="8503"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397"/>
        <w:gridCol w:w="1752"/>
        <w:gridCol w:w="1506"/>
        <w:gridCol w:w="1848"/>
      </w:tblGrid>
      <w:tr w:rsidR="00694761" w:rsidRPr="00962C1E" w14:paraId="17700B92" w14:textId="77777777" w:rsidTr="004E6C5E">
        <w:trPr>
          <w:trHeight w:val="15"/>
        </w:trPr>
        <w:tc>
          <w:tcPr>
            <w:tcW w:w="8503" w:type="dxa"/>
            <w:gridSpan w:val="4"/>
            <w:shd w:val="clear" w:color="auto" w:fill="A5A5A5"/>
            <w:tcMar>
              <w:top w:w="100" w:type="dxa"/>
              <w:left w:w="100" w:type="dxa"/>
              <w:bottom w:w="100" w:type="dxa"/>
              <w:right w:w="100" w:type="dxa"/>
            </w:tcMar>
          </w:tcPr>
          <w:p w14:paraId="5803736D" w14:textId="77777777" w:rsidR="00694761" w:rsidRPr="00962C1E" w:rsidRDefault="00694761" w:rsidP="004E6C5E">
            <w:pP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DETALLE DEL SPRINT</w:t>
            </w:r>
          </w:p>
        </w:tc>
      </w:tr>
      <w:tr w:rsidR="00694761" w:rsidRPr="00962C1E" w14:paraId="6CCE5FFA" w14:textId="77777777" w:rsidTr="004E6C5E">
        <w:trPr>
          <w:trHeight w:val="15"/>
        </w:trPr>
        <w:tc>
          <w:tcPr>
            <w:tcW w:w="8503" w:type="dxa"/>
            <w:gridSpan w:val="4"/>
            <w:shd w:val="clear" w:color="auto" w:fill="EDEDED"/>
            <w:tcMar>
              <w:top w:w="100" w:type="dxa"/>
              <w:left w:w="100" w:type="dxa"/>
              <w:bottom w:w="100" w:type="dxa"/>
              <w:right w:w="100" w:type="dxa"/>
            </w:tcMar>
          </w:tcPr>
          <w:p w14:paraId="407893E4" w14:textId="77777777" w:rsidR="00694761" w:rsidRPr="00962C1E" w:rsidRDefault="00694761" w:rsidP="004E6C5E">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Número: 3</w:t>
            </w:r>
          </w:p>
        </w:tc>
      </w:tr>
      <w:tr w:rsidR="004E6C5E" w:rsidRPr="00962C1E" w14:paraId="27959886" w14:textId="77777777" w:rsidTr="004E6C5E">
        <w:trPr>
          <w:trHeight w:val="15"/>
        </w:trPr>
        <w:tc>
          <w:tcPr>
            <w:tcW w:w="3397" w:type="dxa"/>
            <w:shd w:val="clear" w:color="auto" w:fill="auto"/>
            <w:tcMar>
              <w:top w:w="100" w:type="dxa"/>
              <w:left w:w="100" w:type="dxa"/>
              <w:bottom w:w="100" w:type="dxa"/>
              <w:right w:w="100" w:type="dxa"/>
            </w:tcMar>
          </w:tcPr>
          <w:p w14:paraId="4444E4F8" w14:textId="77777777" w:rsidR="004E6C5E" w:rsidRPr="00962C1E" w:rsidRDefault="004E6C5E" w:rsidP="004E6C5E">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Fecha de inicio:</w:t>
            </w:r>
          </w:p>
        </w:tc>
        <w:tc>
          <w:tcPr>
            <w:tcW w:w="5106" w:type="dxa"/>
            <w:gridSpan w:val="3"/>
            <w:shd w:val="clear" w:color="auto" w:fill="auto"/>
            <w:tcMar>
              <w:top w:w="100" w:type="dxa"/>
              <w:left w:w="100" w:type="dxa"/>
              <w:bottom w:w="100" w:type="dxa"/>
              <w:right w:w="100" w:type="dxa"/>
            </w:tcMar>
          </w:tcPr>
          <w:p w14:paraId="79C8CE0C" w14:textId="5A0A948F" w:rsidR="004E6C5E" w:rsidRPr="00962C1E" w:rsidRDefault="004E6C5E" w:rsidP="00AA7FE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Fecha de Finalización:</w:t>
            </w:r>
          </w:p>
        </w:tc>
      </w:tr>
      <w:tr w:rsidR="004E6C5E" w:rsidRPr="00962C1E" w14:paraId="2DE45643" w14:textId="77777777" w:rsidTr="004E6C5E">
        <w:trPr>
          <w:trHeight w:val="15"/>
        </w:trPr>
        <w:tc>
          <w:tcPr>
            <w:tcW w:w="3397" w:type="dxa"/>
            <w:shd w:val="clear" w:color="auto" w:fill="EDEDED"/>
            <w:tcMar>
              <w:top w:w="100" w:type="dxa"/>
              <w:left w:w="100" w:type="dxa"/>
              <w:bottom w:w="100" w:type="dxa"/>
              <w:right w:w="100" w:type="dxa"/>
            </w:tcMar>
          </w:tcPr>
          <w:p w14:paraId="31091164" w14:textId="77777777" w:rsidR="004E6C5E" w:rsidRPr="00962C1E" w:rsidRDefault="004E6C5E" w:rsidP="004E6C5E">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Descripción:</w:t>
            </w:r>
          </w:p>
        </w:tc>
        <w:tc>
          <w:tcPr>
            <w:tcW w:w="1752" w:type="dxa"/>
            <w:shd w:val="clear" w:color="auto" w:fill="EDEDED"/>
            <w:tcMar>
              <w:top w:w="100" w:type="dxa"/>
              <w:left w:w="100" w:type="dxa"/>
              <w:bottom w:w="100" w:type="dxa"/>
              <w:right w:w="100" w:type="dxa"/>
            </w:tcMar>
          </w:tcPr>
          <w:p w14:paraId="43ECF275" w14:textId="77777777" w:rsidR="004E6C5E" w:rsidRPr="00962C1E" w:rsidRDefault="004E6C5E" w:rsidP="004E6C5E">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Responsable:</w:t>
            </w:r>
          </w:p>
        </w:tc>
        <w:tc>
          <w:tcPr>
            <w:tcW w:w="1506" w:type="dxa"/>
            <w:shd w:val="clear" w:color="auto" w:fill="EDEDED"/>
            <w:tcMar>
              <w:top w:w="100" w:type="dxa"/>
              <w:left w:w="100" w:type="dxa"/>
              <w:bottom w:w="100" w:type="dxa"/>
              <w:right w:w="100" w:type="dxa"/>
            </w:tcMar>
          </w:tcPr>
          <w:p w14:paraId="741E5721" w14:textId="77777777" w:rsidR="004E6C5E" w:rsidRPr="00962C1E" w:rsidRDefault="004E6C5E" w:rsidP="004E6C5E">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Prioridad:</w:t>
            </w:r>
          </w:p>
        </w:tc>
        <w:tc>
          <w:tcPr>
            <w:tcW w:w="1848" w:type="dxa"/>
            <w:shd w:val="clear" w:color="auto" w:fill="EDEDED"/>
            <w:tcMar>
              <w:top w:w="100" w:type="dxa"/>
              <w:left w:w="100" w:type="dxa"/>
              <w:bottom w:w="100" w:type="dxa"/>
              <w:right w:w="100" w:type="dxa"/>
            </w:tcMar>
          </w:tcPr>
          <w:p w14:paraId="153F0660" w14:textId="6512C2D8" w:rsidR="004E6C5E" w:rsidRPr="00962C1E" w:rsidRDefault="004E6C5E" w:rsidP="00AA7FEA">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Estado:</w:t>
            </w:r>
          </w:p>
        </w:tc>
      </w:tr>
      <w:tr w:rsidR="004E6C5E" w:rsidRPr="00962C1E" w14:paraId="3963FF69" w14:textId="77777777" w:rsidTr="004E6C5E">
        <w:trPr>
          <w:trHeight w:val="52"/>
        </w:trPr>
        <w:tc>
          <w:tcPr>
            <w:tcW w:w="3397" w:type="dxa"/>
            <w:shd w:val="clear" w:color="auto" w:fill="auto"/>
            <w:tcMar>
              <w:top w:w="100" w:type="dxa"/>
              <w:left w:w="100" w:type="dxa"/>
              <w:bottom w:w="100" w:type="dxa"/>
              <w:right w:w="100" w:type="dxa"/>
            </w:tcMar>
          </w:tcPr>
          <w:p w14:paraId="2BCE0376" w14:textId="77777777" w:rsidR="004E6C5E" w:rsidRPr="00962C1E" w:rsidRDefault="004E6C5E" w:rsidP="004E6C5E">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Web </w:t>
            </w:r>
            <w:proofErr w:type="spellStart"/>
            <w:r w:rsidRPr="00962C1E">
              <w:rPr>
                <w:rFonts w:ascii="Times New Roman" w:eastAsia="Times New Roman" w:hAnsi="Times New Roman" w:cs="Times New Roman"/>
                <w:color w:val="auto"/>
                <w:sz w:val="24"/>
                <w:szCs w:val="24"/>
              </w:rPr>
              <w:t>Service</w:t>
            </w:r>
            <w:proofErr w:type="spellEnd"/>
            <w:r w:rsidRPr="00962C1E">
              <w:rPr>
                <w:rFonts w:ascii="Times New Roman" w:eastAsia="Times New Roman" w:hAnsi="Times New Roman" w:cs="Times New Roman"/>
                <w:color w:val="auto"/>
                <w:sz w:val="24"/>
                <w:szCs w:val="24"/>
              </w:rPr>
              <w:t xml:space="preserve"> de los Principales Atractivos </w:t>
            </w:r>
            <w:proofErr w:type="spellStart"/>
            <w:r w:rsidRPr="00962C1E">
              <w:rPr>
                <w:rFonts w:ascii="Times New Roman" w:eastAsia="Times New Roman" w:hAnsi="Times New Roman" w:cs="Times New Roman"/>
                <w:color w:val="auto"/>
                <w:sz w:val="24"/>
                <w:szCs w:val="24"/>
              </w:rPr>
              <w:t>Atractivos</w:t>
            </w:r>
            <w:proofErr w:type="spellEnd"/>
            <w:r w:rsidRPr="00962C1E">
              <w:rPr>
                <w:rFonts w:ascii="Times New Roman" w:eastAsia="Times New Roman" w:hAnsi="Times New Roman" w:cs="Times New Roman"/>
                <w:color w:val="auto"/>
                <w:sz w:val="24"/>
                <w:szCs w:val="24"/>
              </w:rPr>
              <w:t xml:space="preserve"> Turísticos de la Provincia de Cotopaxi.</w:t>
            </w:r>
          </w:p>
        </w:tc>
        <w:tc>
          <w:tcPr>
            <w:tcW w:w="1752" w:type="dxa"/>
            <w:shd w:val="clear" w:color="auto" w:fill="auto"/>
            <w:tcMar>
              <w:top w:w="100" w:type="dxa"/>
              <w:left w:w="100" w:type="dxa"/>
              <w:bottom w:w="100" w:type="dxa"/>
              <w:right w:w="100" w:type="dxa"/>
            </w:tcMar>
          </w:tcPr>
          <w:p w14:paraId="19678569" w14:textId="77777777" w:rsidR="004E6C5E" w:rsidRPr="00962C1E" w:rsidRDefault="004E6C5E" w:rsidP="004E6C5E">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Alexis Cando. Jonathan Oñate</w:t>
            </w:r>
          </w:p>
          <w:p w14:paraId="3375C1D2" w14:textId="77777777" w:rsidR="004E6C5E" w:rsidRPr="00962C1E" w:rsidRDefault="004E6C5E" w:rsidP="004E6C5E">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 </w:t>
            </w:r>
          </w:p>
        </w:tc>
        <w:tc>
          <w:tcPr>
            <w:tcW w:w="1506" w:type="dxa"/>
            <w:shd w:val="clear" w:color="auto" w:fill="auto"/>
            <w:tcMar>
              <w:top w:w="100" w:type="dxa"/>
              <w:left w:w="100" w:type="dxa"/>
              <w:bottom w:w="100" w:type="dxa"/>
              <w:right w:w="100" w:type="dxa"/>
            </w:tcMar>
          </w:tcPr>
          <w:p w14:paraId="4799635D" w14:textId="77777777" w:rsidR="004E6C5E" w:rsidRPr="00962C1E" w:rsidRDefault="004E6C5E" w:rsidP="004E6C5E">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 </w:t>
            </w:r>
          </w:p>
        </w:tc>
        <w:tc>
          <w:tcPr>
            <w:tcW w:w="1848" w:type="dxa"/>
            <w:shd w:val="clear" w:color="auto" w:fill="auto"/>
            <w:tcMar>
              <w:top w:w="100" w:type="dxa"/>
              <w:left w:w="100" w:type="dxa"/>
              <w:bottom w:w="100" w:type="dxa"/>
              <w:right w:w="100" w:type="dxa"/>
            </w:tcMar>
          </w:tcPr>
          <w:p w14:paraId="632BCB8D" w14:textId="77777777" w:rsidR="004E6C5E" w:rsidRPr="00962C1E" w:rsidRDefault="004E6C5E" w:rsidP="004E6C5E">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Finalizado</w:t>
            </w:r>
          </w:p>
          <w:p w14:paraId="41C839F3" w14:textId="3BCDD9DD" w:rsidR="004E6C5E" w:rsidRPr="00962C1E" w:rsidRDefault="004E6C5E" w:rsidP="004E6C5E">
            <w:pPr>
              <w:spacing w:line="240" w:lineRule="auto"/>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 </w:t>
            </w:r>
          </w:p>
        </w:tc>
      </w:tr>
    </w:tbl>
    <w:p w14:paraId="4C4A3AB5" w14:textId="77777777" w:rsidR="00694761" w:rsidRPr="00255FEE" w:rsidRDefault="00255FEE" w:rsidP="00694761">
      <w:pPr>
        <w:rPr>
          <w:rFonts w:ascii="Times New Roman" w:eastAsia="Times New Roman" w:hAnsi="Times New Roman" w:cs="Times New Roman"/>
          <w:color w:val="auto"/>
          <w:sz w:val="18"/>
          <w:szCs w:val="24"/>
        </w:rPr>
      </w:pPr>
      <w:r>
        <w:rPr>
          <w:rFonts w:ascii="Times New Roman" w:eastAsia="Times New Roman" w:hAnsi="Times New Roman" w:cs="Times New Roman"/>
          <w:b/>
          <w:color w:val="auto"/>
          <w:sz w:val="18"/>
          <w:szCs w:val="24"/>
        </w:rPr>
        <w:t xml:space="preserve">  </w:t>
      </w:r>
      <w:r w:rsidR="00694761" w:rsidRPr="00255FEE">
        <w:rPr>
          <w:rFonts w:ascii="Times New Roman" w:eastAsia="Times New Roman" w:hAnsi="Times New Roman" w:cs="Times New Roman"/>
          <w:b/>
          <w:color w:val="auto"/>
          <w:sz w:val="18"/>
          <w:szCs w:val="24"/>
        </w:rPr>
        <w:t>Elaborado por:</w:t>
      </w:r>
      <w:r w:rsidR="00694761" w:rsidRPr="00255FEE">
        <w:rPr>
          <w:rFonts w:ascii="Times New Roman" w:eastAsia="Times New Roman" w:hAnsi="Times New Roman" w:cs="Times New Roman"/>
          <w:color w:val="auto"/>
          <w:sz w:val="18"/>
          <w:szCs w:val="24"/>
        </w:rPr>
        <w:t xml:space="preserve"> Los investigadores</w:t>
      </w:r>
    </w:p>
    <w:p w14:paraId="56BB0A3E" w14:textId="77777777" w:rsidR="00694761" w:rsidRPr="00962C1E" w:rsidRDefault="00694761" w:rsidP="00694761">
      <w:pPr>
        <w:spacing w:after="0" w:line="36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 xml:space="preserve"> </w:t>
      </w:r>
    </w:p>
    <w:p w14:paraId="6084DA37" w14:textId="77777777" w:rsidR="00694761" w:rsidRPr="00962C1E" w:rsidRDefault="00694761" w:rsidP="005F165F">
      <w:pPr>
        <w:pStyle w:val="Ttulo4"/>
        <w:rPr>
          <w:rFonts w:ascii="Times New Roman" w:eastAsia="Times New Roman" w:hAnsi="Times New Roman" w:cs="Times New Roman"/>
          <w:b w:val="0"/>
          <w:color w:val="auto"/>
        </w:rPr>
      </w:pPr>
      <w:bookmarkStart w:id="289" w:name="_Toc504985094"/>
      <w:proofErr w:type="spellStart"/>
      <w:r w:rsidRPr="00962C1E">
        <w:rPr>
          <w:rFonts w:ascii="Times New Roman" w:eastAsia="Times New Roman" w:hAnsi="Times New Roman" w:cs="Times New Roman"/>
          <w:b w:val="0"/>
          <w:color w:val="auto"/>
        </w:rPr>
        <w:lastRenderedPageBreak/>
        <w:t>Submódulo</w:t>
      </w:r>
      <w:proofErr w:type="spellEnd"/>
      <w:r w:rsidRPr="00962C1E">
        <w:rPr>
          <w:rFonts w:ascii="Times New Roman" w:eastAsia="Times New Roman" w:hAnsi="Times New Roman" w:cs="Times New Roman"/>
          <w:b w:val="0"/>
          <w:color w:val="auto"/>
        </w:rPr>
        <w:t xml:space="preserve"> N° 4 (Web </w:t>
      </w:r>
      <w:proofErr w:type="spellStart"/>
      <w:r w:rsidRPr="00962C1E">
        <w:rPr>
          <w:rFonts w:ascii="Times New Roman" w:eastAsia="Times New Roman" w:hAnsi="Times New Roman" w:cs="Times New Roman"/>
          <w:b w:val="0"/>
          <w:color w:val="auto"/>
        </w:rPr>
        <w:t>Service</w:t>
      </w:r>
      <w:proofErr w:type="spellEnd"/>
      <w:r w:rsidRPr="00962C1E">
        <w:rPr>
          <w:rFonts w:ascii="Times New Roman" w:eastAsia="Times New Roman" w:hAnsi="Times New Roman" w:cs="Times New Roman"/>
          <w:b w:val="0"/>
          <w:color w:val="auto"/>
        </w:rPr>
        <w:t xml:space="preserve"> de Fechas Importantes):</w:t>
      </w:r>
      <w:bookmarkEnd w:id="289"/>
    </w:p>
    <w:p w14:paraId="63B46D2F" w14:textId="77777777" w:rsidR="00694761" w:rsidRPr="00962C1E" w:rsidRDefault="00694761" w:rsidP="005F165F">
      <w:pPr>
        <w:pStyle w:val="Ttulo5"/>
        <w:rPr>
          <w:rFonts w:ascii="Times New Roman" w:hAnsi="Times New Roman" w:cs="Times New Roman"/>
          <w:color w:val="auto"/>
          <w:sz w:val="24"/>
          <w:szCs w:val="24"/>
        </w:rPr>
      </w:pPr>
      <w:bookmarkStart w:id="290" w:name="_2t2jiobztywi" w:colFirst="0" w:colLast="0"/>
      <w:bookmarkStart w:id="291" w:name="_Toc504985095"/>
      <w:bookmarkEnd w:id="290"/>
      <w:r w:rsidRPr="00962C1E">
        <w:rPr>
          <w:rFonts w:ascii="Times New Roman" w:hAnsi="Times New Roman" w:cs="Times New Roman"/>
          <w:color w:val="auto"/>
          <w:sz w:val="24"/>
          <w:szCs w:val="24"/>
        </w:rPr>
        <w:t>SPRINT N° 4:</w:t>
      </w:r>
      <w:bookmarkEnd w:id="291"/>
    </w:p>
    <w:p w14:paraId="3863C927" w14:textId="1A261BD6" w:rsidR="00694761" w:rsidRPr="00962C1E" w:rsidRDefault="00694761" w:rsidP="00694761">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En el sprint N° 3 se realizó una función en el Framework Play para extraer la información de las Fechas Importantes de la Base de Datos en formato </w:t>
      </w:r>
      <w:proofErr w:type="spellStart"/>
      <w:r w:rsidRPr="00962C1E">
        <w:rPr>
          <w:rFonts w:ascii="Times New Roman" w:eastAsia="Times New Roman" w:hAnsi="Times New Roman" w:cs="Times New Roman"/>
          <w:color w:val="auto"/>
          <w:sz w:val="24"/>
          <w:szCs w:val="24"/>
        </w:rPr>
        <w:t>JSON</w:t>
      </w:r>
      <w:proofErr w:type="spellEnd"/>
      <w:r w:rsidRPr="00962C1E">
        <w:rPr>
          <w:rFonts w:ascii="Times New Roman" w:eastAsia="Times New Roman" w:hAnsi="Times New Roman" w:cs="Times New Roman"/>
          <w:color w:val="auto"/>
          <w:sz w:val="24"/>
          <w:szCs w:val="24"/>
        </w:rPr>
        <w:t xml:space="preserve"> para que la aplicación móvil lo reciba y se pueda visualizar en la misma.</w:t>
      </w:r>
    </w:p>
    <w:p w14:paraId="67289C68" w14:textId="191AB50A" w:rsidR="00C37270" w:rsidRDefault="00C37270" w:rsidP="00C37270">
      <w:pPr>
        <w:pStyle w:val="Epgrafe"/>
        <w:keepNext/>
      </w:pPr>
      <w:bookmarkStart w:id="292" w:name="_Toc504978768"/>
      <w:r w:rsidRPr="00C37270">
        <w:rPr>
          <w:b/>
        </w:rPr>
        <w:t xml:space="preserve">Tabla </w:t>
      </w:r>
      <w:r w:rsidRPr="00C37270">
        <w:rPr>
          <w:b/>
        </w:rPr>
        <w:fldChar w:fldCharType="begin"/>
      </w:r>
      <w:r w:rsidRPr="00C37270">
        <w:rPr>
          <w:b/>
        </w:rPr>
        <w:instrText xml:space="preserve"> SEQ Tabla \* ARABIC </w:instrText>
      </w:r>
      <w:r w:rsidRPr="00C37270">
        <w:rPr>
          <w:b/>
        </w:rPr>
        <w:fldChar w:fldCharType="separate"/>
      </w:r>
      <w:r w:rsidR="00A46DA0">
        <w:rPr>
          <w:b/>
          <w:noProof/>
        </w:rPr>
        <w:t>54</w:t>
      </w:r>
      <w:r w:rsidRPr="00C37270">
        <w:rPr>
          <w:b/>
        </w:rPr>
        <w:fldChar w:fldCharType="end"/>
      </w:r>
      <w:r w:rsidRPr="00C37270">
        <w:rPr>
          <w:b/>
        </w:rPr>
        <w:t>.</w:t>
      </w:r>
      <w:r>
        <w:t xml:space="preserve"> </w:t>
      </w:r>
      <w:r w:rsidRPr="005152D7">
        <w:t xml:space="preserve">Sprint N° 4 Web </w:t>
      </w:r>
      <w:proofErr w:type="spellStart"/>
      <w:r w:rsidRPr="005152D7">
        <w:t>Service</w:t>
      </w:r>
      <w:proofErr w:type="spellEnd"/>
      <w:r w:rsidRPr="005152D7">
        <w:t xml:space="preserve"> de Fechas Importantes</w:t>
      </w:r>
      <w:r>
        <w:t>.</w:t>
      </w:r>
      <w:bookmarkEnd w:id="292"/>
    </w:p>
    <w:tbl>
      <w:tblPr>
        <w:tblW w:w="8503"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397"/>
        <w:gridCol w:w="1752"/>
        <w:gridCol w:w="1506"/>
        <w:gridCol w:w="1848"/>
      </w:tblGrid>
      <w:tr w:rsidR="00694761" w:rsidRPr="00962C1E" w14:paraId="0CC1E043" w14:textId="77777777" w:rsidTr="004E6C5E">
        <w:trPr>
          <w:trHeight w:val="15"/>
        </w:trPr>
        <w:tc>
          <w:tcPr>
            <w:tcW w:w="8503" w:type="dxa"/>
            <w:gridSpan w:val="4"/>
            <w:shd w:val="clear" w:color="auto" w:fill="A5A5A5"/>
            <w:tcMar>
              <w:top w:w="100" w:type="dxa"/>
              <w:left w:w="100" w:type="dxa"/>
              <w:bottom w:w="100" w:type="dxa"/>
              <w:right w:w="100" w:type="dxa"/>
            </w:tcMar>
          </w:tcPr>
          <w:p w14:paraId="1C052750" w14:textId="77777777" w:rsidR="00694761" w:rsidRPr="00962C1E" w:rsidRDefault="00694761" w:rsidP="004E6C5E">
            <w:pPr>
              <w:spacing w:after="0" w:line="240" w:lineRule="auto"/>
              <w:jc w:val="cente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DETALLE DEL SPRINT</w:t>
            </w:r>
          </w:p>
        </w:tc>
      </w:tr>
      <w:tr w:rsidR="00694761" w:rsidRPr="00962C1E" w14:paraId="1A68DD57" w14:textId="77777777" w:rsidTr="004E6C5E">
        <w:trPr>
          <w:trHeight w:val="15"/>
        </w:trPr>
        <w:tc>
          <w:tcPr>
            <w:tcW w:w="8503" w:type="dxa"/>
            <w:gridSpan w:val="4"/>
            <w:shd w:val="clear" w:color="auto" w:fill="EDEDED"/>
            <w:tcMar>
              <w:top w:w="100" w:type="dxa"/>
              <w:left w:w="100" w:type="dxa"/>
              <w:bottom w:w="100" w:type="dxa"/>
              <w:right w:w="100" w:type="dxa"/>
            </w:tcMar>
          </w:tcPr>
          <w:p w14:paraId="04C526A9" w14:textId="77777777" w:rsidR="00694761" w:rsidRPr="00962C1E" w:rsidRDefault="00694761" w:rsidP="004E6C5E">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Número: 3</w:t>
            </w:r>
          </w:p>
        </w:tc>
      </w:tr>
      <w:tr w:rsidR="004E6C5E" w:rsidRPr="00962C1E" w14:paraId="3DEEE274" w14:textId="77777777" w:rsidTr="004E6C5E">
        <w:trPr>
          <w:trHeight w:val="15"/>
        </w:trPr>
        <w:tc>
          <w:tcPr>
            <w:tcW w:w="3397" w:type="dxa"/>
            <w:shd w:val="clear" w:color="auto" w:fill="auto"/>
            <w:tcMar>
              <w:top w:w="100" w:type="dxa"/>
              <w:left w:w="100" w:type="dxa"/>
              <w:bottom w:w="100" w:type="dxa"/>
              <w:right w:w="100" w:type="dxa"/>
            </w:tcMar>
          </w:tcPr>
          <w:p w14:paraId="44001212" w14:textId="77777777" w:rsidR="004E6C5E" w:rsidRPr="00962C1E" w:rsidRDefault="004E6C5E" w:rsidP="004E6C5E">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Fecha de inicio:</w:t>
            </w:r>
          </w:p>
        </w:tc>
        <w:tc>
          <w:tcPr>
            <w:tcW w:w="5106" w:type="dxa"/>
            <w:gridSpan w:val="3"/>
            <w:shd w:val="clear" w:color="auto" w:fill="auto"/>
            <w:tcMar>
              <w:top w:w="100" w:type="dxa"/>
              <w:left w:w="100" w:type="dxa"/>
              <w:bottom w:w="100" w:type="dxa"/>
              <w:right w:w="100" w:type="dxa"/>
            </w:tcMar>
          </w:tcPr>
          <w:p w14:paraId="1D0402DF" w14:textId="3F417DB2" w:rsidR="004E6C5E" w:rsidRPr="00962C1E" w:rsidRDefault="004E6C5E" w:rsidP="00103540">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Fecha de Finalización:</w:t>
            </w:r>
          </w:p>
        </w:tc>
      </w:tr>
      <w:tr w:rsidR="004E6C5E" w:rsidRPr="00962C1E" w14:paraId="4EC490FF" w14:textId="77777777" w:rsidTr="004E6C5E">
        <w:trPr>
          <w:trHeight w:val="15"/>
        </w:trPr>
        <w:tc>
          <w:tcPr>
            <w:tcW w:w="3397" w:type="dxa"/>
            <w:shd w:val="clear" w:color="auto" w:fill="EDEDED"/>
            <w:tcMar>
              <w:top w:w="100" w:type="dxa"/>
              <w:left w:w="100" w:type="dxa"/>
              <w:bottom w:w="100" w:type="dxa"/>
              <w:right w:w="100" w:type="dxa"/>
            </w:tcMar>
          </w:tcPr>
          <w:p w14:paraId="107253E3" w14:textId="77777777" w:rsidR="004E6C5E" w:rsidRPr="00962C1E" w:rsidRDefault="004E6C5E" w:rsidP="004E6C5E">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Descripción:</w:t>
            </w:r>
          </w:p>
        </w:tc>
        <w:tc>
          <w:tcPr>
            <w:tcW w:w="1752" w:type="dxa"/>
            <w:shd w:val="clear" w:color="auto" w:fill="EDEDED"/>
            <w:tcMar>
              <w:top w:w="100" w:type="dxa"/>
              <w:left w:w="100" w:type="dxa"/>
              <w:bottom w:w="100" w:type="dxa"/>
              <w:right w:w="100" w:type="dxa"/>
            </w:tcMar>
          </w:tcPr>
          <w:p w14:paraId="0D08D37B" w14:textId="77777777" w:rsidR="004E6C5E" w:rsidRPr="00962C1E" w:rsidRDefault="004E6C5E" w:rsidP="004E6C5E">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Responsable:</w:t>
            </w:r>
          </w:p>
        </w:tc>
        <w:tc>
          <w:tcPr>
            <w:tcW w:w="1506" w:type="dxa"/>
            <w:shd w:val="clear" w:color="auto" w:fill="EDEDED"/>
            <w:tcMar>
              <w:top w:w="100" w:type="dxa"/>
              <w:left w:w="100" w:type="dxa"/>
              <w:bottom w:w="100" w:type="dxa"/>
              <w:right w:w="100" w:type="dxa"/>
            </w:tcMar>
          </w:tcPr>
          <w:p w14:paraId="26A5C903" w14:textId="77777777" w:rsidR="004E6C5E" w:rsidRPr="00962C1E" w:rsidRDefault="004E6C5E" w:rsidP="004E6C5E">
            <w:pPr>
              <w:spacing w:after="0" w:line="24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Prioridad:</w:t>
            </w:r>
          </w:p>
        </w:tc>
        <w:tc>
          <w:tcPr>
            <w:tcW w:w="1848" w:type="dxa"/>
            <w:shd w:val="clear" w:color="auto" w:fill="EDEDED"/>
            <w:tcMar>
              <w:top w:w="100" w:type="dxa"/>
              <w:left w:w="100" w:type="dxa"/>
              <w:bottom w:w="100" w:type="dxa"/>
              <w:right w:w="100" w:type="dxa"/>
            </w:tcMar>
          </w:tcPr>
          <w:p w14:paraId="198CEF49" w14:textId="10B05F3E" w:rsidR="004E6C5E" w:rsidRPr="00962C1E" w:rsidRDefault="004E6C5E" w:rsidP="00103540">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b/>
                <w:color w:val="auto"/>
                <w:sz w:val="24"/>
                <w:szCs w:val="24"/>
              </w:rPr>
              <w:t>Estado:</w:t>
            </w:r>
          </w:p>
        </w:tc>
      </w:tr>
      <w:tr w:rsidR="004E6C5E" w:rsidRPr="00962C1E" w14:paraId="08D255D9" w14:textId="77777777" w:rsidTr="004E6C5E">
        <w:trPr>
          <w:trHeight w:val="473"/>
        </w:trPr>
        <w:tc>
          <w:tcPr>
            <w:tcW w:w="3397" w:type="dxa"/>
            <w:shd w:val="clear" w:color="auto" w:fill="auto"/>
            <w:tcMar>
              <w:top w:w="100" w:type="dxa"/>
              <w:left w:w="100" w:type="dxa"/>
              <w:bottom w:w="100" w:type="dxa"/>
              <w:right w:w="100" w:type="dxa"/>
            </w:tcMar>
          </w:tcPr>
          <w:p w14:paraId="65FB596E" w14:textId="77777777" w:rsidR="004E6C5E" w:rsidRPr="00962C1E" w:rsidRDefault="004E6C5E" w:rsidP="004E6C5E">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Web </w:t>
            </w:r>
            <w:proofErr w:type="spellStart"/>
            <w:r w:rsidRPr="00962C1E">
              <w:rPr>
                <w:rFonts w:ascii="Times New Roman" w:eastAsia="Times New Roman" w:hAnsi="Times New Roman" w:cs="Times New Roman"/>
                <w:color w:val="auto"/>
                <w:sz w:val="24"/>
                <w:szCs w:val="24"/>
              </w:rPr>
              <w:t>Service</w:t>
            </w:r>
            <w:proofErr w:type="spellEnd"/>
            <w:r w:rsidRPr="00962C1E">
              <w:rPr>
                <w:rFonts w:ascii="Times New Roman" w:eastAsia="Times New Roman" w:hAnsi="Times New Roman" w:cs="Times New Roman"/>
                <w:color w:val="auto"/>
                <w:sz w:val="24"/>
                <w:szCs w:val="24"/>
              </w:rPr>
              <w:t xml:space="preserve"> de Fechas Importantes de la Provincia de Cotopaxi.</w:t>
            </w:r>
          </w:p>
        </w:tc>
        <w:tc>
          <w:tcPr>
            <w:tcW w:w="1752" w:type="dxa"/>
            <w:shd w:val="clear" w:color="auto" w:fill="auto"/>
            <w:tcMar>
              <w:top w:w="100" w:type="dxa"/>
              <w:left w:w="100" w:type="dxa"/>
              <w:bottom w:w="100" w:type="dxa"/>
              <w:right w:w="100" w:type="dxa"/>
            </w:tcMar>
          </w:tcPr>
          <w:p w14:paraId="76A2C625" w14:textId="77777777" w:rsidR="004E6C5E" w:rsidRPr="00962C1E" w:rsidRDefault="004E6C5E" w:rsidP="004E6C5E">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Alexis Cando. Jonathan Oñate</w:t>
            </w:r>
          </w:p>
          <w:p w14:paraId="5D987CF0" w14:textId="77777777" w:rsidR="004E6C5E" w:rsidRPr="00962C1E" w:rsidRDefault="004E6C5E" w:rsidP="004E6C5E">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 </w:t>
            </w:r>
          </w:p>
        </w:tc>
        <w:tc>
          <w:tcPr>
            <w:tcW w:w="1506" w:type="dxa"/>
            <w:shd w:val="clear" w:color="auto" w:fill="auto"/>
            <w:tcMar>
              <w:top w:w="100" w:type="dxa"/>
              <w:left w:w="100" w:type="dxa"/>
              <w:bottom w:w="100" w:type="dxa"/>
              <w:right w:w="100" w:type="dxa"/>
            </w:tcMar>
          </w:tcPr>
          <w:p w14:paraId="3DFDFB00" w14:textId="77777777" w:rsidR="004E6C5E" w:rsidRPr="00962C1E" w:rsidRDefault="004E6C5E" w:rsidP="004E6C5E">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 </w:t>
            </w:r>
          </w:p>
        </w:tc>
        <w:tc>
          <w:tcPr>
            <w:tcW w:w="1848" w:type="dxa"/>
            <w:shd w:val="clear" w:color="auto" w:fill="auto"/>
            <w:tcMar>
              <w:top w:w="100" w:type="dxa"/>
              <w:left w:w="100" w:type="dxa"/>
              <w:bottom w:w="100" w:type="dxa"/>
              <w:right w:w="100" w:type="dxa"/>
            </w:tcMar>
          </w:tcPr>
          <w:p w14:paraId="4793B6A3" w14:textId="77E10512" w:rsidR="004E6C5E" w:rsidRPr="00962C1E" w:rsidRDefault="004E6C5E" w:rsidP="00103540">
            <w:pPr>
              <w:spacing w:after="0" w:line="24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Finalizado</w:t>
            </w:r>
          </w:p>
        </w:tc>
      </w:tr>
    </w:tbl>
    <w:p w14:paraId="1853BDA0" w14:textId="51D336F0" w:rsidR="004E6C5E" w:rsidRDefault="00694761" w:rsidP="00694761">
      <w:pPr>
        <w:rPr>
          <w:rFonts w:ascii="Times New Roman" w:eastAsia="Times New Roman" w:hAnsi="Times New Roman" w:cs="Times New Roman"/>
          <w:color w:val="auto"/>
          <w:sz w:val="18"/>
          <w:szCs w:val="24"/>
        </w:rPr>
      </w:pPr>
      <w:r w:rsidRPr="00C37270">
        <w:rPr>
          <w:rFonts w:ascii="Times New Roman" w:eastAsia="Times New Roman" w:hAnsi="Times New Roman" w:cs="Times New Roman"/>
          <w:b/>
          <w:color w:val="auto"/>
          <w:sz w:val="18"/>
          <w:szCs w:val="24"/>
        </w:rPr>
        <w:t>Elaborado por:</w:t>
      </w:r>
      <w:r w:rsidRPr="00C37270">
        <w:rPr>
          <w:rFonts w:ascii="Times New Roman" w:eastAsia="Times New Roman" w:hAnsi="Times New Roman" w:cs="Times New Roman"/>
          <w:color w:val="auto"/>
          <w:sz w:val="18"/>
          <w:szCs w:val="24"/>
        </w:rPr>
        <w:t xml:space="preserve"> Los investigadores</w:t>
      </w:r>
    </w:p>
    <w:p w14:paraId="513D4310" w14:textId="77777777" w:rsidR="00694761" w:rsidRPr="00962C1E" w:rsidRDefault="00694761" w:rsidP="005F165F">
      <w:pPr>
        <w:pStyle w:val="Prrafodelista"/>
        <w:numPr>
          <w:ilvl w:val="3"/>
          <w:numId w:val="22"/>
        </w:numPr>
        <w:outlineLvl w:val="2"/>
        <w:rPr>
          <w:rFonts w:ascii="Times New Roman" w:eastAsia="Times New Roman" w:hAnsi="Times New Roman" w:cs="Times New Roman"/>
          <w:b/>
          <w:color w:val="auto"/>
          <w:sz w:val="24"/>
          <w:szCs w:val="24"/>
        </w:rPr>
      </w:pPr>
      <w:bookmarkStart w:id="293" w:name="_Toc504985096"/>
      <w:r w:rsidRPr="00962C1E">
        <w:rPr>
          <w:rFonts w:ascii="Times New Roman" w:eastAsia="Times New Roman" w:hAnsi="Times New Roman" w:cs="Times New Roman"/>
          <w:b/>
          <w:color w:val="auto"/>
          <w:sz w:val="24"/>
          <w:szCs w:val="24"/>
        </w:rPr>
        <w:t>Diseño de la aplicación</w:t>
      </w:r>
      <w:bookmarkEnd w:id="293"/>
    </w:p>
    <w:p w14:paraId="36428BB7" w14:textId="77777777" w:rsidR="00694761" w:rsidRDefault="00694761" w:rsidP="00694761">
      <w:pPr>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A continuación, se presenta la estructura para el desarrollo de la aplicación Web con los requerimientos detallados en cada SPRINT anteriormente.</w:t>
      </w:r>
    </w:p>
    <w:p w14:paraId="31F6A939" w14:textId="77777777" w:rsidR="00694761" w:rsidRDefault="00C37270" w:rsidP="00C37270">
      <w:pPr>
        <w:pStyle w:val="Ttulo4"/>
        <w:rPr>
          <w:rFonts w:ascii="Times New Roman" w:eastAsia="Times New Roman" w:hAnsi="Times New Roman" w:cs="Times New Roman"/>
          <w:color w:val="auto"/>
        </w:rPr>
      </w:pPr>
      <w:bookmarkStart w:id="294" w:name="_Toc504985097"/>
      <w:r w:rsidRPr="00962C1E">
        <w:rPr>
          <w:rFonts w:ascii="Times New Roman" w:eastAsia="Times New Roman" w:hAnsi="Times New Roman" w:cs="Times New Roman"/>
          <w:color w:val="auto"/>
        </w:rPr>
        <w:t>Diagrama de caso de uso general para el módulo de la aplicación móvil</w:t>
      </w:r>
      <w:bookmarkEnd w:id="294"/>
    </w:p>
    <w:p w14:paraId="5EC6BCF5" w14:textId="77777777" w:rsidR="00C37270" w:rsidRPr="00C37270" w:rsidRDefault="00C37270" w:rsidP="00C37270"/>
    <w:p w14:paraId="094BE743" w14:textId="6F9381CE" w:rsidR="00C37270" w:rsidRDefault="00C37270" w:rsidP="00C37270">
      <w:pPr>
        <w:pStyle w:val="Epgrafe"/>
        <w:keepNext/>
      </w:pPr>
      <w:bookmarkStart w:id="295" w:name="_Toc504983106"/>
      <w:r w:rsidRPr="00C37270">
        <w:rPr>
          <w:b/>
        </w:rPr>
        <w:t xml:space="preserve">Grafico </w:t>
      </w:r>
      <w:r w:rsidRPr="00C37270">
        <w:rPr>
          <w:b/>
        </w:rPr>
        <w:fldChar w:fldCharType="begin"/>
      </w:r>
      <w:r w:rsidRPr="00C37270">
        <w:rPr>
          <w:b/>
        </w:rPr>
        <w:instrText xml:space="preserve"> SEQ Grafico \* ARABIC </w:instrText>
      </w:r>
      <w:r w:rsidRPr="00C37270">
        <w:rPr>
          <w:b/>
        </w:rPr>
        <w:fldChar w:fldCharType="separate"/>
      </w:r>
      <w:r w:rsidR="00A46DA0">
        <w:rPr>
          <w:b/>
          <w:noProof/>
        </w:rPr>
        <w:t>32</w:t>
      </w:r>
      <w:r w:rsidRPr="00C37270">
        <w:rPr>
          <w:b/>
        </w:rPr>
        <w:fldChar w:fldCharType="end"/>
      </w:r>
      <w:r w:rsidRPr="00C37270">
        <w:rPr>
          <w:b/>
        </w:rPr>
        <w:t>.</w:t>
      </w:r>
      <w:r>
        <w:t xml:space="preserve"> Diagrama de caso de uso general para el módulo de la aplicación móvil.</w:t>
      </w:r>
      <w:bookmarkEnd w:id="295"/>
    </w:p>
    <w:p w14:paraId="3FF3AA2A" w14:textId="0B080555" w:rsidR="00C37270" w:rsidRDefault="00EC5087" w:rsidP="00C37270">
      <w:r w:rsidRPr="00EC5087">
        <w:rPr>
          <w:noProof/>
        </w:rPr>
        <w:drawing>
          <wp:inline distT="0" distB="0" distL="0" distR="0" wp14:anchorId="6C66C9FF" wp14:editId="5D00E0D9">
            <wp:extent cx="5760085" cy="2779607"/>
            <wp:effectExtent l="0" t="0" r="0" b="1905"/>
            <wp:docPr id="17" name="Imagen 17" descr="C:\Users\Alexis Cando\Desktop\Nueva Carpeta\ModuloWeb\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is Cando\Desktop\Nueva Carpeta\ModuloWeb\Use Case Diagram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2779607"/>
                    </a:xfrm>
                    <a:prstGeom prst="rect">
                      <a:avLst/>
                    </a:prstGeom>
                    <a:noFill/>
                    <a:ln>
                      <a:noFill/>
                    </a:ln>
                  </pic:spPr>
                </pic:pic>
              </a:graphicData>
            </a:graphic>
          </wp:inline>
        </w:drawing>
      </w:r>
    </w:p>
    <w:p w14:paraId="01D3E946" w14:textId="77777777" w:rsidR="00C37270" w:rsidRPr="00C37270" w:rsidRDefault="00C37270" w:rsidP="00C37270">
      <w:pPr>
        <w:rPr>
          <w:rFonts w:ascii="Times New Roman" w:eastAsia="Times New Roman" w:hAnsi="Times New Roman" w:cs="Times New Roman"/>
          <w:color w:val="auto"/>
          <w:sz w:val="18"/>
          <w:szCs w:val="24"/>
        </w:rPr>
      </w:pPr>
      <w:r w:rsidRPr="00C37270">
        <w:rPr>
          <w:rFonts w:ascii="Times New Roman" w:eastAsia="Times New Roman" w:hAnsi="Times New Roman" w:cs="Times New Roman"/>
          <w:b/>
          <w:color w:val="auto"/>
          <w:sz w:val="18"/>
          <w:szCs w:val="24"/>
        </w:rPr>
        <w:t xml:space="preserve">Elaborado por: </w:t>
      </w:r>
      <w:r w:rsidRPr="00C37270">
        <w:rPr>
          <w:rFonts w:ascii="Times New Roman" w:eastAsia="Times New Roman" w:hAnsi="Times New Roman" w:cs="Times New Roman"/>
          <w:color w:val="auto"/>
          <w:sz w:val="18"/>
          <w:szCs w:val="24"/>
        </w:rPr>
        <w:t>Los investigadores</w:t>
      </w:r>
    </w:p>
    <w:p w14:paraId="39A8D801" w14:textId="77777777" w:rsidR="00694761" w:rsidRPr="00962C1E" w:rsidRDefault="00694761" w:rsidP="00103540">
      <w:pPr>
        <w:pStyle w:val="Ttulo4"/>
        <w:jc w:val="center"/>
        <w:rPr>
          <w:rFonts w:ascii="Times New Roman" w:eastAsia="Times New Roman" w:hAnsi="Times New Roman" w:cs="Times New Roman"/>
          <w:color w:val="auto"/>
        </w:rPr>
      </w:pPr>
      <w:bookmarkStart w:id="296" w:name="_Toc504985098"/>
      <w:r w:rsidRPr="00962C1E">
        <w:rPr>
          <w:rFonts w:ascii="Times New Roman" w:eastAsia="Times New Roman" w:hAnsi="Times New Roman" w:cs="Times New Roman"/>
          <w:color w:val="auto"/>
        </w:rPr>
        <w:lastRenderedPageBreak/>
        <w:t>Casos de uso por cada Sprint</w:t>
      </w:r>
      <w:bookmarkEnd w:id="296"/>
    </w:p>
    <w:p w14:paraId="1D737356" w14:textId="77777777" w:rsidR="00694761" w:rsidRPr="00962C1E" w:rsidRDefault="00694761" w:rsidP="00CC01D0">
      <w:pPr>
        <w:pStyle w:val="Ttulo5"/>
        <w:jc w:val="both"/>
        <w:rPr>
          <w:rFonts w:ascii="Times New Roman" w:eastAsia="Times New Roman" w:hAnsi="Times New Roman" w:cs="Times New Roman"/>
          <w:color w:val="auto"/>
          <w:sz w:val="24"/>
          <w:szCs w:val="24"/>
        </w:rPr>
      </w:pPr>
      <w:bookmarkStart w:id="297" w:name="_Toc504985099"/>
      <w:r w:rsidRPr="00962C1E">
        <w:rPr>
          <w:rFonts w:ascii="Times New Roman" w:eastAsia="Times New Roman" w:hAnsi="Times New Roman" w:cs="Times New Roman"/>
          <w:color w:val="auto"/>
          <w:sz w:val="24"/>
          <w:szCs w:val="24"/>
        </w:rPr>
        <w:t xml:space="preserve">SPRINT N° 1 (Administración de Atractivos </w:t>
      </w:r>
      <w:r w:rsidR="00752900" w:rsidRPr="00962C1E">
        <w:rPr>
          <w:rFonts w:ascii="Times New Roman" w:eastAsia="Times New Roman" w:hAnsi="Times New Roman" w:cs="Times New Roman"/>
          <w:color w:val="auto"/>
          <w:sz w:val="24"/>
          <w:szCs w:val="24"/>
        </w:rPr>
        <w:t>Turísticos)</w:t>
      </w:r>
      <w:r w:rsidRPr="00962C1E">
        <w:rPr>
          <w:rFonts w:ascii="Times New Roman" w:eastAsia="Times New Roman" w:hAnsi="Times New Roman" w:cs="Times New Roman"/>
          <w:color w:val="auto"/>
          <w:sz w:val="24"/>
          <w:szCs w:val="24"/>
        </w:rPr>
        <w:t>:</w:t>
      </w:r>
      <w:bookmarkEnd w:id="297"/>
    </w:p>
    <w:p w14:paraId="711C73F8" w14:textId="14EB1E2F" w:rsidR="00694761" w:rsidRPr="00962C1E" w:rsidRDefault="00CC01D0" w:rsidP="00CC01D0">
      <w:pPr>
        <w:spacing w:before="240"/>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En la</w:t>
      </w:r>
      <w:r w:rsidR="000E41A7">
        <w:rPr>
          <w:rFonts w:ascii="Times New Roman" w:eastAsia="Times New Roman" w:hAnsi="Times New Roman" w:cs="Times New Roman"/>
          <w:color w:val="auto"/>
          <w:sz w:val="24"/>
          <w:szCs w:val="24"/>
        </w:rPr>
        <w:t xml:space="preserve"> Grafico N° 33</w:t>
      </w:r>
      <w:r>
        <w:rPr>
          <w:rFonts w:ascii="Times New Roman" w:eastAsia="Times New Roman" w:hAnsi="Times New Roman" w:cs="Times New Roman"/>
          <w:color w:val="auto"/>
          <w:sz w:val="24"/>
          <w:szCs w:val="24"/>
        </w:rPr>
        <w:t xml:space="preserve"> </w:t>
      </w:r>
      <w:r w:rsidR="00694761" w:rsidRPr="00962C1E">
        <w:rPr>
          <w:rFonts w:ascii="Times New Roman" w:eastAsia="Times New Roman" w:hAnsi="Times New Roman" w:cs="Times New Roman"/>
          <w:color w:val="auto"/>
          <w:sz w:val="24"/>
          <w:szCs w:val="24"/>
        </w:rPr>
        <w:t xml:space="preserve">se planteó los casos de uso a desarrollarse en el sprint N° 1 que corresponde al </w:t>
      </w:r>
      <w:proofErr w:type="spellStart"/>
      <w:r w:rsidR="00694761" w:rsidRPr="00962C1E">
        <w:rPr>
          <w:rFonts w:ascii="Times New Roman" w:eastAsia="Times New Roman" w:hAnsi="Times New Roman" w:cs="Times New Roman"/>
          <w:color w:val="auto"/>
          <w:sz w:val="24"/>
          <w:szCs w:val="24"/>
        </w:rPr>
        <w:t>submódulo</w:t>
      </w:r>
      <w:proofErr w:type="spellEnd"/>
      <w:r w:rsidR="00694761" w:rsidRPr="00962C1E">
        <w:rPr>
          <w:rFonts w:ascii="Times New Roman" w:eastAsia="Times New Roman" w:hAnsi="Times New Roman" w:cs="Times New Roman"/>
          <w:color w:val="auto"/>
          <w:sz w:val="24"/>
          <w:szCs w:val="24"/>
        </w:rPr>
        <w:t xml:space="preserve"> de Administración de Atractivos Turísticos.</w:t>
      </w:r>
      <w:r w:rsidR="00840F4D">
        <w:rPr>
          <w:rFonts w:ascii="Times New Roman" w:eastAsia="Times New Roman" w:hAnsi="Times New Roman" w:cs="Times New Roman"/>
          <w:color w:val="auto"/>
          <w:sz w:val="24"/>
          <w:szCs w:val="24"/>
        </w:rPr>
        <w:t xml:space="preserve"> En la cual se puede hacer un nuevo registro, visualizar, actualizar y eliminar.</w:t>
      </w:r>
    </w:p>
    <w:p w14:paraId="6B99E71A" w14:textId="26553822" w:rsidR="00CC01D0" w:rsidRDefault="00CC01D0" w:rsidP="00CC01D0">
      <w:pPr>
        <w:pStyle w:val="Epgrafe"/>
        <w:keepNext/>
        <w:spacing w:after="0"/>
      </w:pPr>
      <w:bookmarkStart w:id="298" w:name="_Toc504983107"/>
      <w:r w:rsidRPr="00CC01D0">
        <w:rPr>
          <w:b/>
        </w:rPr>
        <w:t xml:space="preserve">Grafico </w:t>
      </w:r>
      <w:r w:rsidRPr="00CC01D0">
        <w:rPr>
          <w:b/>
        </w:rPr>
        <w:fldChar w:fldCharType="begin"/>
      </w:r>
      <w:r w:rsidRPr="00CC01D0">
        <w:rPr>
          <w:b/>
        </w:rPr>
        <w:instrText xml:space="preserve"> SEQ Grafico \* ARABIC </w:instrText>
      </w:r>
      <w:r w:rsidRPr="00CC01D0">
        <w:rPr>
          <w:b/>
        </w:rPr>
        <w:fldChar w:fldCharType="separate"/>
      </w:r>
      <w:r w:rsidR="00A46DA0">
        <w:rPr>
          <w:b/>
          <w:noProof/>
        </w:rPr>
        <w:t>33</w:t>
      </w:r>
      <w:r w:rsidRPr="00CC01D0">
        <w:rPr>
          <w:b/>
        </w:rPr>
        <w:fldChar w:fldCharType="end"/>
      </w:r>
      <w:r w:rsidRPr="00CC01D0">
        <w:rPr>
          <w:b/>
        </w:rPr>
        <w:t>.</w:t>
      </w:r>
      <w:r>
        <w:t xml:space="preserve"> </w:t>
      </w:r>
      <w:r w:rsidRPr="005A1014">
        <w:t>Diagrama de caso de uso del SPRINT N° 1</w:t>
      </w:r>
      <w:r>
        <w:t>.</w:t>
      </w:r>
      <w:bookmarkEnd w:id="298"/>
    </w:p>
    <w:p w14:paraId="0A43D3F3" w14:textId="77777777" w:rsidR="00694761" w:rsidRPr="00962C1E" w:rsidRDefault="00694761" w:rsidP="00694761">
      <w:pPr>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noProof/>
          <w:color w:val="auto"/>
          <w:sz w:val="24"/>
          <w:szCs w:val="24"/>
        </w:rPr>
        <w:drawing>
          <wp:inline distT="114300" distB="114300" distL="114300" distR="114300" wp14:anchorId="39EA7039" wp14:editId="71E018E4">
            <wp:extent cx="5402580" cy="2070100"/>
            <wp:effectExtent l="0" t="0" r="0" b="0"/>
            <wp:docPr id="3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59"/>
                    <a:srcRect/>
                    <a:stretch>
                      <a:fillRect/>
                    </a:stretch>
                  </pic:blipFill>
                  <pic:spPr>
                    <a:xfrm>
                      <a:off x="0" y="0"/>
                      <a:ext cx="5402580" cy="2070100"/>
                    </a:xfrm>
                    <a:prstGeom prst="rect">
                      <a:avLst/>
                    </a:prstGeom>
                    <a:ln/>
                  </pic:spPr>
                </pic:pic>
              </a:graphicData>
            </a:graphic>
          </wp:inline>
        </w:drawing>
      </w:r>
    </w:p>
    <w:p w14:paraId="6726BC5C" w14:textId="77777777" w:rsidR="00694761" w:rsidRPr="00CC01D0" w:rsidRDefault="00694761" w:rsidP="00694761">
      <w:pPr>
        <w:rPr>
          <w:rFonts w:ascii="Times New Roman" w:eastAsia="Times New Roman" w:hAnsi="Times New Roman" w:cs="Times New Roman"/>
          <w:color w:val="auto"/>
          <w:sz w:val="18"/>
          <w:szCs w:val="24"/>
        </w:rPr>
      </w:pPr>
      <w:r w:rsidRPr="00CC01D0">
        <w:rPr>
          <w:rFonts w:ascii="Times New Roman" w:eastAsia="Times New Roman" w:hAnsi="Times New Roman" w:cs="Times New Roman"/>
          <w:b/>
          <w:color w:val="auto"/>
          <w:sz w:val="18"/>
          <w:szCs w:val="24"/>
        </w:rPr>
        <w:t xml:space="preserve">Elaborado por: </w:t>
      </w:r>
      <w:r w:rsidRPr="00CC01D0">
        <w:rPr>
          <w:rFonts w:ascii="Times New Roman" w:eastAsia="Times New Roman" w:hAnsi="Times New Roman" w:cs="Times New Roman"/>
          <w:color w:val="auto"/>
          <w:sz w:val="18"/>
          <w:szCs w:val="24"/>
        </w:rPr>
        <w:t>Los investigadores</w:t>
      </w:r>
    </w:p>
    <w:p w14:paraId="54150045" w14:textId="77777777" w:rsidR="00694761" w:rsidRPr="00CC01D0" w:rsidRDefault="00694761" w:rsidP="00752900">
      <w:pPr>
        <w:pStyle w:val="Ttulo5"/>
        <w:rPr>
          <w:rFonts w:ascii="Times New Roman" w:eastAsia="Times New Roman" w:hAnsi="Times New Roman" w:cs="Times New Roman"/>
          <w:b w:val="0"/>
          <w:color w:val="auto"/>
          <w:sz w:val="24"/>
          <w:szCs w:val="24"/>
        </w:rPr>
      </w:pPr>
      <w:bookmarkStart w:id="299" w:name="_Toc504985100"/>
      <w:r w:rsidRPr="00962C1E">
        <w:rPr>
          <w:rFonts w:ascii="Times New Roman" w:eastAsia="Times New Roman" w:hAnsi="Times New Roman" w:cs="Times New Roman"/>
          <w:color w:val="auto"/>
          <w:sz w:val="24"/>
          <w:szCs w:val="24"/>
        </w:rPr>
        <w:t>SPRINT N° 2 (Atractivos Turísticos):</w:t>
      </w:r>
      <w:bookmarkEnd w:id="299"/>
    </w:p>
    <w:p w14:paraId="44B831A8" w14:textId="2F3D6DB0" w:rsidR="00694761" w:rsidRPr="00CC01D0" w:rsidRDefault="000E41A7" w:rsidP="00840F4D">
      <w:pPr>
        <w:spacing w:before="240"/>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En la Grafico N° 34</w:t>
      </w:r>
      <w:r w:rsidR="00694761" w:rsidRPr="00CC01D0">
        <w:rPr>
          <w:rFonts w:ascii="Times New Roman" w:eastAsia="Times New Roman" w:hAnsi="Times New Roman" w:cs="Times New Roman"/>
          <w:color w:val="auto"/>
          <w:sz w:val="24"/>
          <w:szCs w:val="24"/>
        </w:rPr>
        <w:t xml:space="preserve"> se planteó los casos de uso a desarrollarse en el sprint N° 2 que corresponde al </w:t>
      </w:r>
      <w:proofErr w:type="spellStart"/>
      <w:r w:rsidR="00694761" w:rsidRPr="00CC01D0">
        <w:rPr>
          <w:rFonts w:ascii="Times New Roman" w:eastAsia="Times New Roman" w:hAnsi="Times New Roman" w:cs="Times New Roman"/>
          <w:color w:val="auto"/>
          <w:sz w:val="24"/>
          <w:szCs w:val="24"/>
        </w:rPr>
        <w:t>submódulo</w:t>
      </w:r>
      <w:proofErr w:type="spellEnd"/>
      <w:r w:rsidR="00694761" w:rsidRPr="00CC01D0">
        <w:rPr>
          <w:rFonts w:ascii="Times New Roman" w:eastAsia="Times New Roman" w:hAnsi="Times New Roman" w:cs="Times New Roman"/>
          <w:color w:val="auto"/>
          <w:sz w:val="24"/>
          <w:szCs w:val="24"/>
        </w:rPr>
        <w:t xml:space="preserve"> de Administración de Fechas Importantes.</w:t>
      </w:r>
      <w:r w:rsidR="00840F4D" w:rsidRPr="00840F4D">
        <w:rPr>
          <w:rFonts w:ascii="Times New Roman" w:eastAsia="Times New Roman" w:hAnsi="Times New Roman" w:cs="Times New Roman"/>
          <w:color w:val="auto"/>
          <w:sz w:val="24"/>
          <w:szCs w:val="24"/>
        </w:rPr>
        <w:t xml:space="preserve"> </w:t>
      </w:r>
      <w:r w:rsidR="00840F4D">
        <w:rPr>
          <w:rFonts w:ascii="Times New Roman" w:eastAsia="Times New Roman" w:hAnsi="Times New Roman" w:cs="Times New Roman"/>
          <w:color w:val="auto"/>
          <w:sz w:val="24"/>
          <w:szCs w:val="24"/>
        </w:rPr>
        <w:t>En la cual se puede hacer un nuevo registro, visualizar, actualizar y eliminar.</w:t>
      </w:r>
    </w:p>
    <w:p w14:paraId="6955C4A8" w14:textId="77777777" w:rsidR="00694761" w:rsidRPr="00962C1E" w:rsidRDefault="00694761" w:rsidP="00CC01D0">
      <w:pPr>
        <w:spacing w:after="0"/>
        <w:rPr>
          <w:rFonts w:ascii="Times New Roman" w:eastAsia="Times New Roman" w:hAnsi="Times New Roman" w:cs="Times New Roman"/>
          <w:b/>
          <w:i/>
          <w:color w:val="auto"/>
          <w:sz w:val="24"/>
          <w:szCs w:val="24"/>
        </w:rPr>
      </w:pPr>
    </w:p>
    <w:p w14:paraId="1A665DF0" w14:textId="3118B4D8" w:rsidR="00694761" w:rsidRPr="00962C1E" w:rsidRDefault="00CC01D0" w:rsidP="00CC01D0">
      <w:pPr>
        <w:pStyle w:val="Epgrafe"/>
        <w:keepNext/>
        <w:spacing w:after="0"/>
        <w:rPr>
          <w:rFonts w:eastAsia="Times New Roman" w:cs="Times New Roman"/>
          <w:b/>
          <w:i w:val="0"/>
          <w:sz w:val="24"/>
          <w:szCs w:val="24"/>
        </w:rPr>
      </w:pPr>
      <w:bookmarkStart w:id="300" w:name="_Toc504983108"/>
      <w:r w:rsidRPr="00CC01D0">
        <w:rPr>
          <w:b/>
        </w:rPr>
        <w:t xml:space="preserve">Grafico </w:t>
      </w:r>
      <w:r w:rsidRPr="00CC01D0">
        <w:rPr>
          <w:b/>
        </w:rPr>
        <w:fldChar w:fldCharType="begin"/>
      </w:r>
      <w:r w:rsidRPr="00CC01D0">
        <w:rPr>
          <w:b/>
        </w:rPr>
        <w:instrText xml:space="preserve"> SEQ Grafico \* ARABIC </w:instrText>
      </w:r>
      <w:r w:rsidRPr="00CC01D0">
        <w:rPr>
          <w:b/>
        </w:rPr>
        <w:fldChar w:fldCharType="separate"/>
      </w:r>
      <w:r w:rsidR="00A46DA0">
        <w:rPr>
          <w:b/>
          <w:noProof/>
        </w:rPr>
        <w:t>34</w:t>
      </w:r>
      <w:r w:rsidRPr="00CC01D0">
        <w:rPr>
          <w:b/>
        </w:rPr>
        <w:fldChar w:fldCharType="end"/>
      </w:r>
      <w:r>
        <w:t xml:space="preserve">. </w:t>
      </w:r>
      <w:r w:rsidRPr="00F35846">
        <w:t>Diagrama de caso de uso del SPRINT N° 2</w:t>
      </w:r>
      <w:r>
        <w:t>.</w:t>
      </w:r>
      <w:r w:rsidR="00694761" w:rsidRPr="00962C1E">
        <w:rPr>
          <w:rFonts w:eastAsia="Times New Roman" w:cs="Times New Roman"/>
          <w:b/>
          <w:i w:val="0"/>
          <w:noProof/>
          <w:sz w:val="24"/>
          <w:szCs w:val="24"/>
        </w:rPr>
        <w:drawing>
          <wp:inline distT="114300" distB="114300" distL="114300" distR="114300" wp14:anchorId="3D27C908" wp14:editId="3A580874">
            <wp:extent cx="5402580" cy="2273300"/>
            <wp:effectExtent l="0" t="0" r="0" b="0"/>
            <wp:docPr id="3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60"/>
                    <a:srcRect/>
                    <a:stretch>
                      <a:fillRect/>
                    </a:stretch>
                  </pic:blipFill>
                  <pic:spPr>
                    <a:xfrm>
                      <a:off x="0" y="0"/>
                      <a:ext cx="5402580" cy="2273300"/>
                    </a:xfrm>
                    <a:prstGeom prst="rect">
                      <a:avLst/>
                    </a:prstGeom>
                    <a:ln/>
                  </pic:spPr>
                </pic:pic>
              </a:graphicData>
            </a:graphic>
          </wp:inline>
        </w:drawing>
      </w:r>
      <w:bookmarkEnd w:id="300"/>
    </w:p>
    <w:p w14:paraId="642E9228" w14:textId="77777777" w:rsidR="00CC01D0" w:rsidRPr="00CC01D0" w:rsidRDefault="00CC01D0" w:rsidP="00CC01D0">
      <w:pPr>
        <w:rPr>
          <w:rFonts w:ascii="Times New Roman" w:eastAsia="Times New Roman" w:hAnsi="Times New Roman" w:cs="Times New Roman"/>
          <w:color w:val="auto"/>
          <w:sz w:val="18"/>
          <w:szCs w:val="24"/>
        </w:rPr>
      </w:pPr>
      <w:r w:rsidRPr="00CC01D0">
        <w:rPr>
          <w:rFonts w:ascii="Times New Roman" w:eastAsia="Times New Roman" w:hAnsi="Times New Roman" w:cs="Times New Roman"/>
          <w:b/>
          <w:color w:val="auto"/>
          <w:sz w:val="18"/>
          <w:szCs w:val="24"/>
        </w:rPr>
        <w:t xml:space="preserve">Elaborado por: </w:t>
      </w:r>
      <w:r w:rsidRPr="00CC01D0">
        <w:rPr>
          <w:rFonts w:ascii="Times New Roman" w:eastAsia="Times New Roman" w:hAnsi="Times New Roman" w:cs="Times New Roman"/>
          <w:color w:val="auto"/>
          <w:sz w:val="18"/>
          <w:szCs w:val="24"/>
        </w:rPr>
        <w:t>Los investigadores</w:t>
      </w:r>
    </w:p>
    <w:p w14:paraId="7D685566" w14:textId="77777777" w:rsidR="00103540" w:rsidRDefault="00103540" w:rsidP="00752900">
      <w:pPr>
        <w:pStyle w:val="Ttulo4"/>
        <w:jc w:val="center"/>
        <w:rPr>
          <w:rFonts w:ascii="Times New Roman" w:eastAsia="Times New Roman" w:hAnsi="Times New Roman" w:cs="Times New Roman"/>
          <w:color w:val="auto"/>
        </w:rPr>
      </w:pPr>
    </w:p>
    <w:p w14:paraId="397A38DA" w14:textId="77777777" w:rsidR="00694761" w:rsidRPr="00962C1E" w:rsidRDefault="00694761" w:rsidP="00752900">
      <w:pPr>
        <w:pStyle w:val="Ttulo4"/>
        <w:jc w:val="center"/>
        <w:rPr>
          <w:rFonts w:ascii="Times New Roman" w:eastAsia="Times New Roman" w:hAnsi="Times New Roman" w:cs="Times New Roman"/>
          <w:color w:val="auto"/>
        </w:rPr>
      </w:pPr>
      <w:bookmarkStart w:id="301" w:name="_Toc504985101"/>
      <w:r w:rsidRPr="00962C1E">
        <w:rPr>
          <w:rFonts w:ascii="Times New Roman" w:eastAsia="Times New Roman" w:hAnsi="Times New Roman" w:cs="Times New Roman"/>
          <w:color w:val="auto"/>
        </w:rPr>
        <w:t>Diagrama de Secuencia</w:t>
      </w:r>
      <w:bookmarkEnd w:id="301"/>
    </w:p>
    <w:p w14:paraId="20E3D073" w14:textId="2EBF07CD" w:rsidR="00694761" w:rsidRPr="00962C1E" w:rsidRDefault="00694761" w:rsidP="00CC01D0">
      <w:pPr>
        <w:spacing w:before="360" w:after="360" w:line="360" w:lineRule="auto"/>
        <w:jc w:val="both"/>
        <w:rPr>
          <w:rFonts w:ascii="Times New Roman" w:eastAsia="Times New Roman" w:hAnsi="Times New Roman" w:cs="Times New Roman"/>
          <w:b/>
          <w:i/>
          <w:color w:val="auto"/>
          <w:sz w:val="24"/>
          <w:szCs w:val="24"/>
        </w:rPr>
      </w:pPr>
      <w:r w:rsidRPr="00962C1E">
        <w:rPr>
          <w:rFonts w:ascii="Times New Roman" w:eastAsia="Times New Roman" w:hAnsi="Times New Roman" w:cs="Times New Roman"/>
          <w:color w:val="auto"/>
          <w:sz w:val="24"/>
          <w:szCs w:val="24"/>
        </w:rPr>
        <w:t xml:space="preserve">A continuación, se presenta el proceso secuencial de uno de los más importantes de la </w:t>
      </w:r>
      <w:r w:rsidR="00103540" w:rsidRPr="00962C1E">
        <w:rPr>
          <w:rFonts w:ascii="Times New Roman" w:eastAsia="Times New Roman" w:hAnsi="Times New Roman" w:cs="Times New Roman"/>
          <w:color w:val="auto"/>
          <w:sz w:val="24"/>
          <w:szCs w:val="24"/>
        </w:rPr>
        <w:t>App</w:t>
      </w:r>
      <w:r w:rsidRPr="00962C1E">
        <w:rPr>
          <w:rFonts w:ascii="Times New Roman" w:eastAsia="Times New Roman" w:hAnsi="Times New Roman" w:cs="Times New Roman"/>
          <w:color w:val="auto"/>
          <w:sz w:val="24"/>
          <w:szCs w:val="24"/>
        </w:rPr>
        <w:t xml:space="preserve"> web, que es Administración los Atractivos Turismos.</w:t>
      </w:r>
      <w:r w:rsidR="00840F4D">
        <w:rPr>
          <w:rFonts w:ascii="Times New Roman" w:eastAsia="Times New Roman" w:hAnsi="Times New Roman" w:cs="Times New Roman"/>
          <w:color w:val="auto"/>
          <w:sz w:val="24"/>
          <w:szCs w:val="24"/>
        </w:rPr>
        <w:t xml:space="preserve"> Se puede observar que el administrador ingresa a tractivos y luego hace clic en la opción registrar nuevo, llena los campos y guarda su registro.</w:t>
      </w:r>
    </w:p>
    <w:p w14:paraId="5EC089AB" w14:textId="5ED12A6A" w:rsidR="00CC01D0" w:rsidRDefault="00CC01D0" w:rsidP="00CC01D0">
      <w:pPr>
        <w:pStyle w:val="Epgrafe"/>
        <w:keepNext/>
        <w:spacing w:after="0"/>
        <w:jc w:val="both"/>
      </w:pPr>
      <w:bookmarkStart w:id="302" w:name="_Toc504983109"/>
      <w:r w:rsidRPr="00CC01D0">
        <w:rPr>
          <w:b/>
        </w:rPr>
        <w:t xml:space="preserve">Grafico </w:t>
      </w:r>
      <w:r w:rsidRPr="00CC01D0">
        <w:rPr>
          <w:b/>
        </w:rPr>
        <w:fldChar w:fldCharType="begin"/>
      </w:r>
      <w:r w:rsidRPr="00CC01D0">
        <w:rPr>
          <w:b/>
        </w:rPr>
        <w:instrText xml:space="preserve"> SEQ Grafico \* ARABIC </w:instrText>
      </w:r>
      <w:r w:rsidRPr="00CC01D0">
        <w:rPr>
          <w:b/>
        </w:rPr>
        <w:fldChar w:fldCharType="separate"/>
      </w:r>
      <w:r w:rsidR="00A46DA0">
        <w:rPr>
          <w:b/>
          <w:noProof/>
        </w:rPr>
        <w:t>35</w:t>
      </w:r>
      <w:r w:rsidRPr="00CC01D0">
        <w:rPr>
          <w:b/>
        </w:rPr>
        <w:fldChar w:fldCharType="end"/>
      </w:r>
      <w:r>
        <w:t xml:space="preserve">. </w:t>
      </w:r>
      <w:r w:rsidRPr="005F4D25">
        <w:t>Diagrama de Secuencia de registrar un nuevo Atractivo Turístico</w:t>
      </w:r>
      <w:r>
        <w:t>.</w:t>
      </w:r>
      <w:bookmarkEnd w:id="302"/>
    </w:p>
    <w:p w14:paraId="1B6E4050" w14:textId="77777777" w:rsidR="00694761" w:rsidRDefault="00694761" w:rsidP="00CC01D0">
      <w:pPr>
        <w:pStyle w:val="Epgrafe"/>
        <w:keepNext/>
        <w:spacing w:after="0"/>
        <w:jc w:val="both"/>
        <w:rPr>
          <w:rFonts w:eastAsia="Times New Roman" w:cs="Times New Roman"/>
          <w:b/>
          <w:i w:val="0"/>
          <w:sz w:val="24"/>
          <w:szCs w:val="24"/>
        </w:rPr>
      </w:pPr>
      <w:r w:rsidRPr="00962C1E">
        <w:rPr>
          <w:rFonts w:eastAsia="Times New Roman" w:cs="Times New Roman"/>
          <w:b/>
          <w:i w:val="0"/>
          <w:noProof/>
          <w:sz w:val="24"/>
          <w:szCs w:val="24"/>
        </w:rPr>
        <w:drawing>
          <wp:inline distT="114300" distB="114300" distL="114300" distR="114300" wp14:anchorId="5E492E18" wp14:editId="78F7E708">
            <wp:extent cx="5402580" cy="3600000"/>
            <wp:effectExtent l="0" t="0" r="7620" b="635"/>
            <wp:docPr id="40"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61"/>
                    <a:srcRect/>
                    <a:stretch>
                      <a:fillRect/>
                    </a:stretch>
                  </pic:blipFill>
                  <pic:spPr>
                    <a:xfrm>
                      <a:off x="0" y="0"/>
                      <a:ext cx="5402580" cy="3600000"/>
                    </a:xfrm>
                    <a:prstGeom prst="rect">
                      <a:avLst/>
                    </a:prstGeom>
                    <a:ln/>
                  </pic:spPr>
                </pic:pic>
              </a:graphicData>
            </a:graphic>
          </wp:inline>
        </w:drawing>
      </w:r>
    </w:p>
    <w:p w14:paraId="6FA5F2B5" w14:textId="77777777" w:rsidR="00CC01D0" w:rsidRPr="00CC01D0" w:rsidRDefault="00CC01D0" w:rsidP="00CC01D0">
      <w:pPr>
        <w:rPr>
          <w:rFonts w:ascii="Times New Roman" w:eastAsia="Times New Roman" w:hAnsi="Times New Roman" w:cs="Times New Roman"/>
          <w:color w:val="auto"/>
          <w:sz w:val="18"/>
          <w:szCs w:val="24"/>
        </w:rPr>
      </w:pPr>
      <w:r w:rsidRPr="00CC01D0">
        <w:rPr>
          <w:rFonts w:ascii="Times New Roman" w:eastAsia="Times New Roman" w:hAnsi="Times New Roman" w:cs="Times New Roman"/>
          <w:b/>
          <w:color w:val="auto"/>
          <w:sz w:val="18"/>
          <w:szCs w:val="24"/>
        </w:rPr>
        <w:t xml:space="preserve">Elaborado por: </w:t>
      </w:r>
      <w:r w:rsidRPr="00CC01D0">
        <w:rPr>
          <w:rFonts w:ascii="Times New Roman" w:eastAsia="Times New Roman" w:hAnsi="Times New Roman" w:cs="Times New Roman"/>
          <w:color w:val="auto"/>
          <w:sz w:val="18"/>
          <w:szCs w:val="24"/>
        </w:rPr>
        <w:t>Los investigadores</w:t>
      </w:r>
    </w:p>
    <w:p w14:paraId="4C5D0C0E" w14:textId="57DD5266" w:rsidR="00CC01D0" w:rsidRPr="00CC01D0" w:rsidRDefault="000E41A7" w:rsidP="00EE1B8C">
      <w:pPr>
        <w:jc w:val="both"/>
      </w:pPr>
      <w:r>
        <w:rPr>
          <w:rFonts w:ascii="Times New Roman" w:eastAsia="Times New Roman" w:hAnsi="Times New Roman" w:cs="Times New Roman"/>
          <w:color w:val="auto"/>
          <w:sz w:val="24"/>
          <w:szCs w:val="24"/>
        </w:rPr>
        <w:t>Grafico N° 36</w:t>
      </w:r>
      <w:r w:rsidR="00EE1B8C">
        <w:rPr>
          <w:rFonts w:ascii="Times New Roman" w:eastAsia="Times New Roman" w:hAnsi="Times New Roman" w:cs="Times New Roman"/>
          <w:color w:val="auto"/>
          <w:sz w:val="24"/>
          <w:szCs w:val="24"/>
        </w:rPr>
        <w:t xml:space="preserve"> </w:t>
      </w:r>
      <w:r w:rsidR="00EE1B8C" w:rsidRPr="00962C1E">
        <w:rPr>
          <w:rFonts w:ascii="Times New Roman" w:eastAsia="Times New Roman" w:hAnsi="Times New Roman" w:cs="Times New Roman"/>
          <w:color w:val="auto"/>
          <w:sz w:val="24"/>
          <w:szCs w:val="24"/>
        </w:rPr>
        <w:t>se presenta el proceso secuencial de uno de los más imp</w:t>
      </w:r>
      <w:r w:rsidR="00EE1B8C">
        <w:rPr>
          <w:rFonts w:ascii="Times New Roman" w:eastAsia="Times New Roman" w:hAnsi="Times New Roman" w:cs="Times New Roman"/>
          <w:color w:val="auto"/>
          <w:sz w:val="24"/>
          <w:szCs w:val="24"/>
        </w:rPr>
        <w:t xml:space="preserve">ortantes de la </w:t>
      </w:r>
      <w:r w:rsidR="00103540">
        <w:rPr>
          <w:rFonts w:ascii="Times New Roman" w:eastAsia="Times New Roman" w:hAnsi="Times New Roman" w:cs="Times New Roman"/>
          <w:color w:val="auto"/>
          <w:sz w:val="24"/>
          <w:szCs w:val="24"/>
        </w:rPr>
        <w:t>App</w:t>
      </w:r>
      <w:r w:rsidR="00EE1B8C">
        <w:rPr>
          <w:rFonts w:ascii="Times New Roman" w:eastAsia="Times New Roman" w:hAnsi="Times New Roman" w:cs="Times New Roman"/>
          <w:color w:val="auto"/>
          <w:sz w:val="24"/>
          <w:szCs w:val="24"/>
        </w:rPr>
        <w:t xml:space="preserve"> web, que es actualizar </w:t>
      </w:r>
      <w:r w:rsidR="00EE1B8C" w:rsidRPr="00962C1E">
        <w:rPr>
          <w:rFonts w:ascii="Times New Roman" w:eastAsia="Times New Roman" w:hAnsi="Times New Roman" w:cs="Times New Roman"/>
          <w:color w:val="auto"/>
          <w:sz w:val="24"/>
          <w:szCs w:val="24"/>
        </w:rPr>
        <w:t>los Atractivos Turismos.</w:t>
      </w:r>
      <w:r w:rsidR="00EE1B8C">
        <w:rPr>
          <w:rFonts w:ascii="Times New Roman" w:eastAsia="Times New Roman" w:hAnsi="Times New Roman" w:cs="Times New Roman"/>
          <w:color w:val="auto"/>
          <w:sz w:val="24"/>
          <w:szCs w:val="24"/>
        </w:rPr>
        <w:t xml:space="preserve"> Se puede observar que el administrador ingresa a tractivos, busca el registro, hace clic en la opción editar, llena los campos y guarda su registro.</w:t>
      </w:r>
    </w:p>
    <w:p w14:paraId="4FD5E8CA" w14:textId="2689ACDA" w:rsidR="00583208" w:rsidRDefault="00583208" w:rsidP="00583208">
      <w:pPr>
        <w:pStyle w:val="Epgrafe"/>
        <w:keepNext/>
        <w:jc w:val="both"/>
      </w:pPr>
      <w:bookmarkStart w:id="303" w:name="_Toc504983110"/>
      <w:r w:rsidRPr="00583208">
        <w:rPr>
          <w:b/>
        </w:rPr>
        <w:lastRenderedPageBreak/>
        <w:t xml:space="preserve">Grafico </w:t>
      </w:r>
      <w:r w:rsidRPr="00583208">
        <w:rPr>
          <w:b/>
        </w:rPr>
        <w:fldChar w:fldCharType="begin"/>
      </w:r>
      <w:r w:rsidRPr="00583208">
        <w:rPr>
          <w:b/>
        </w:rPr>
        <w:instrText xml:space="preserve"> SEQ Grafico \* ARABIC </w:instrText>
      </w:r>
      <w:r w:rsidRPr="00583208">
        <w:rPr>
          <w:b/>
        </w:rPr>
        <w:fldChar w:fldCharType="separate"/>
      </w:r>
      <w:r w:rsidR="00A46DA0">
        <w:rPr>
          <w:b/>
          <w:noProof/>
        </w:rPr>
        <w:t>36</w:t>
      </w:r>
      <w:r w:rsidRPr="00583208">
        <w:rPr>
          <w:b/>
        </w:rPr>
        <w:fldChar w:fldCharType="end"/>
      </w:r>
      <w:r w:rsidRPr="00583208">
        <w:rPr>
          <w:b/>
        </w:rPr>
        <w:t>.</w:t>
      </w:r>
      <w:r>
        <w:t xml:space="preserve"> </w:t>
      </w:r>
      <w:r w:rsidRPr="00CA6313">
        <w:t>Diagrama de Secuencia de Actualizar Atractivo Turístico.</w:t>
      </w:r>
      <w:bookmarkEnd w:id="303"/>
    </w:p>
    <w:p w14:paraId="7F5404F3" w14:textId="77346915" w:rsidR="00CC01D0" w:rsidRDefault="00694761" w:rsidP="00583208">
      <w:pPr>
        <w:spacing w:before="360" w:after="360" w:line="360" w:lineRule="auto"/>
        <w:jc w:val="both"/>
        <w:rPr>
          <w:rFonts w:ascii="Times New Roman" w:eastAsia="Times New Roman" w:hAnsi="Times New Roman" w:cs="Times New Roman"/>
          <w:color w:val="auto"/>
          <w:sz w:val="18"/>
          <w:szCs w:val="24"/>
        </w:rPr>
      </w:pPr>
      <w:r w:rsidRPr="00962C1E">
        <w:rPr>
          <w:rFonts w:ascii="Times New Roman" w:eastAsia="Times New Roman" w:hAnsi="Times New Roman" w:cs="Times New Roman"/>
          <w:b/>
          <w:noProof/>
          <w:color w:val="auto"/>
          <w:sz w:val="24"/>
          <w:szCs w:val="24"/>
        </w:rPr>
        <w:drawing>
          <wp:inline distT="114300" distB="114300" distL="114300" distR="114300" wp14:anchorId="4338F330" wp14:editId="30C59F3B">
            <wp:extent cx="5402580" cy="2520000"/>
            <wp:effectExtent l="0" t="0" r="7620" b="0"/>
            <wp:docPr id="4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62"/>
                    <a:srcRect/>
                    <a:stretch>
                      <a:fillRect/>
                    </a:stretch>
                  </pic:blipFill>
                  <pic:spPr>
                    <a:xfrm>
                      <a:off x="0" y="0"/>
                      <a:ext cx="5402580" cy="2520000"/>
                    </a:xfrm>
                    <a:prstGeom prst="rect">
                      <a:avLst/>
                    </a:prstGeom>
                    <a:ln/>
                  </pic:spPr>
                </pic:pic>
              </a:graphicData>
            </a:graphic>
          </wp:inline>
        </w:drawing>
      </w:r>
      <w:r w:rsidR="00CC01D0" w:rsidRPr="00CC01D0">
        <w:rPr>
          <w:rFonts w:ascii="Times New Roman" w:eastAsia="Times New Roman" w:hAnsi="Times New Roman" w:cs="Times New Roman"/>
          <w:b/>
          <w:color w:val="auto"/>
          <w:sz w:val="18"/>
          <w:szCs w:val="24"/>
        </w:rPr>
        <w:t xml:space="preserve">Elaborado por: </w:t>
      </w:r>
      <w:r w:rsidR="00CC01D0" w:rsidRPr="00CC01D0">
        <w:rPr>
          <w:rFonts w:ascii="Times New Roman" w:eastAsia="Times New Roman" w:hAnsi="Times New Roman" w:cs="Times New Roman"/>
          <w:color w:val="auto"/>
          <w:sz w:val="18"/>
          <w:szCs w:val="24"/>
        </w:rPr>
        <w:t>Los investigadores</w:t>
      </w:r>
    </w:p>
    <w:p w14:paraId="460EBB58" w14:textId="5A81E468" w:rsidR="00EE1B8C" w:rsidRPr="00CC01D0" w:rsidRDefault="000E41A7" w:rsidP="00EE1B8C">
      <w:pPr>
        <w:jc w:val="both"/>
      </w:pPr>
      <w:r>
        <w:rPr>
          <w:rFonts w:ascii="Times New Roman" w:eastAsia="Times New Roman" w:hAnsi="Times New Roman" w:cs="Times New Roman"/>
          <w:color w:val="auto"/>
          <w:sz w:val="24"/>
          <w:szCs w:val="24"/>
        </w:rPr>
        <w:t>Grafico N° 37</w:t>
      </w:r>
      <w:r w:rsidR="00EE1B8C">
        <w:rPr>
          <w:rFonts w:ascii="Times New Roman" w:eastAsia="Times New Roman" w:hAnsi="Times New Roman" w:cs="Times New Roman"/>
          <w:color w:val="auto"/>
          <w:sz w:val="24"/>
          <w:szCs w:val="24"/>
        </w:rPr>
        <w:t xml:space="preserve"> </w:t>
      </w:r>
      <w:r w:rsidR="00EE1B8C" w:rsidRPr="00962C1E">
        <w:rPr>
          <w:rFonts w:ascii="Times New Roman" w:eastAsia="Times New Roman" w:hAnsi="Times New Roman" w:cs="Times New Roman"/>
          <w:color w:val="auto"/>
          <w:sz w:val="24"/>
          <w:szCs w:val="24"/>
        </w:rPr>
        <w:t>se presenta el proceso secuencial de uno de los más imp</w:t>
      </w:r>
      <w:r w:rsidR="00EE1B8C">
        <w:rPr>
          <w:rFonts w:ascii="Times New Roman" w:eastAsia="Times New Roman" w:hAnsi="Times New Roman" w:cs="Times New Roman"/>
          <w:color w:val="auto"/>
          <w:sz w:val="24"/>
          <w:szCs w:val="24"/>
        </w:rPr>
        <w:t xml:space="preserve">ortantes de la </w:t>
      </w:r>
      <w:r w:rsidR="00103540">
        <w:rPr>
          <w:rFonts w:ascii="Times New Roman" w:eastAsia="Times New Roman" w:hAnsi="Times New Roman" w:cs="Times New Roman"/>
          <w:color w:val="auto"/>
          <w:sz w:val="24"/>
          <w:szCs w:val="24"/>
        </w:rPr>
        <w:t>App</w:t>
      </w:r>
      <w:r w:rsidR="00EE1B8C">
        <w:rPr>
          <w:rFonts w:ascii="Times New Roman" w:eastAsia="Times New Roman" w:hAnsi="Times New Roman" w:cs="Times New Roman"/>
          <w:color w:val="auto"/>
          <w:sz w:val="24"/>
          <w:szCs w:val="24"/>
        </w:rPr>
        <w:t xml:space="preserve"> web, que es eliminar registros de</w:t>
      </w:r>
      <w:r w:rsidR="00EE1B8C" w:rsidRPr="00962C1E">
        <w:rPr>
          <w:rFonts w:ascii="Times New Roman" w:eastAsia="Times New Roman" w:hAnsi="Times New Roman" w:cs="Times New Roman"/>
          <w:color w:val="auto"/>
          <w:sz w:val="24"/>
          <w:szCs w:val="24"/>
        </w:rPr>
        <w:t xml:space="preserve"> Atractivos Turismos.</w:t>
      </w:r>
      <w:r w:rsidR="00EE1B8C">
        <w:rPr>
          <w:rFonts w:ascii="Times New Roman" w:eastAsia="Times New Roman" w:hAnsi="Times New Roman" w:cs="Times New Roman"/>
          <w:color w:val="auto"/>
          <w:sz w:val="24"/>
          <w:szCs w:val="24"/>
        </w:rPr>
        <w:t xml:space="preserve"> Se puede observar que el administrador ingresa a tractivos, busca el registro, hace clic en la opción eliminar y el dota se elimina completamente.</w:t>
      </w:r>
    </w:p>
    <w:p w14:paraId="30B03CF9" w14:textId="77777777" w:rsidR="00EE1B8C" w:rsidRPr="00583208" w:rsidRDefault="00EE1B8C" w:rsidP="00583208">
      <w:pPr>
        <w:spacing w:before="360" w:after="360" w:line="360" w:lineRule="auto"/>
        <w:jc w:val="both"/>
        <w:rPr>
          <w:rFonts w:ascii="Times New Roman" w:eastAsia="Times New Roman" w:hAnsi="Times New Roman" w:cs="Times New Roman"/>
          <w:b/>
          <w:color w:val="auto"/>
          <w:sz w:val="24"/>
          <w:szCs w:val="24"/>
        </w:rPr>
      </w:pPr>
    </w:p>
    <w:p w14:paraId="554EE140" w14:textId="53CB7076" w:rsidR="00CC01D0" w:rsidRDefault="00CC01D0" w:rsidP="00103540">
      <w:pPr>
        <w:pStyle w:val="Epgrafe"/>
        <w:keepNext/>
        <w:spacing w:after="0"/>
        <w:jc w:val="both"/>
      </w:pPr>
      <w:bookmarkStart w:id="304" w:name="_Toc504983111"/>
      <w:r w:rsidRPr="00CC01D0">
        <w:rPr>
          <w:b/>
        </w:rPr>
        <w:t xml:space="preserve">Grafico </w:t>
      </w:r>
      <w:r w:rsidRPr="00CC01D0">
        <w:rPr>
          <w:b/>
        </w:rPr>
        <w:fldChar w:fldCharType="begin"/>
      </w:r>
      <w:r w:rsidRPr="00CC01D0">
        <w:rPr>
          <w:b/>
        </w:rPr>
        <w:instrText xml:space="preserve"> SEQ Grafico \* ARABIC </w:instrText>
      </w:r>
      <w:r w:rsidRPr="00CC01D0">
        <w:rPr>
          <w:b/>
        </w:rPr>
        <w:fldChar w:fldCharType="separate"/>
      </w:r>
      <w:r w:rsidR="00A46DA0">
        <w:rPr>
          <w:b/>
          <w:noProof/>
        </w:rPr>
        <w:t>37</w:t>
      </w:r>
      <w:r w:rsidRPr="00CC01D0">
        <w:rPr>
          <w:b/>
        </w:rPr>
        <w:fldChar w:fldCharType="end"/>
      </w:r>
      <w:r w:rsidRPr="00CC01D0">
        <w:rPr>
          <w:b/>
        </w:rPr>
        <w:t>.</w:t>
      </w:r>
      <w:r>
        <w:t xml:space="preserve"> </w:t>
      </w:r>
      <w:r w:rsidRPr="002C07D9">
        <w:t>Dia</w:t>
      </w:r>
      <w:r>
        <w:t xml:space="preserve">grama de Secuencia de Eliminar </w:t>
      </w:r>
      <w:r w:rsidRPr="002C07D9">
        <w:t>Atractivo Turístico.</w:t>
      </w:r>
      <w:bookmarkEnd w:id="304"/>
    </w:p>
    <w:p w14:paraId="4E244192" w14:textId="77777777" w:rsidR="00694761" w:rsidRDefault="00694761" w:rsidP="00103540">
      <w:pPr>
        <w:spacing w:after="0" w:line="360" w:lineRule="auto"/>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noProof/>
          <w:color w:val="auto"/>
          <w:sz w:val="24"/>
          <w:szCs w:val="24"/>
        </w:rPr>
        <w:drawing>
          <wp:inline distT="114300" distB="114300" distL="114300" distR="114300" wp14:anchorId="0B363E6F" wp14:editId="775D3C62">
            <wp:extent cx="5402580" cy="2520000"/>
            <wp:effectExtent l="0" t="0" r="7620" b="0"/>
            <wp:docPr id="21"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63"/>
                    <a:srcRect/>
                    <a:stretch>
                      <a:fillRect/>
                    </a:stretch>
                  </pic:blipFill>
                  <pic:spPr>
                    <a:xfrm>
                      <a:off x="0" y="0"/>
                      <a:ext cx="5402580" cy="2520000"/>
                    </a:xfrm>
                    <a:prstGeom prst="rect">
                      <a:avLst/>
                    </a:prstGeom>
                    <a:ln/>
                  </pic:spPr>
                </pic:pic>
              </a:graphicData>
            </a:graphic>
          </wp:inline>
        </w:drawing>
      </w:r>
    </w:p>
    <w:p w14:paraId="5FF45867" w14:textId="77777777" w:rsidR="00CC01D0" w:rsidRPr="00CC01D0" w:rsidRDefault="00CC01D0" w:rsidP="00103540">
      <w:pPr>
        <w:spacing w:after="0"/>
        <w:rPr>
          <w:rFonts w:ascii="Times New Roman" w:eastAsia="Times New Roman" w:hAnsi="Times New Roman" w:cs="Times New Roman"/>
          <w:color w:val="auto"/>
          <w:sz w:val="18"/>
          <w:szCs w:val="24"/>
        </w:rPr>
      </w:pPr>
      <w:r w:rsidRPr="00CC01D0">
        <w:rPr>
          <w:rFonts w:ascii="Times New Roman" w:eastAsia="Times New Roman" w:hAnsi="Times New Roman" w:cs="Times New Roman"/>
          <w:b/>
          <w:color w:val="auto"/>
          <w:sz w:val="18"/>
          <w:szCs w:val="24"/>
        </w:rPr>
        <w:t xml:space="preserve">Elaborado por: </w:t>
      </w:r>
      <w:r w:rsidRPr="00CC01D0">
        <w:rPr>
          <w:rFonts w:ascii="Times New Roman" w:eastAsia="Times New Roman" w:hAnsi="Times New Roman" w:cs="Times New Roman"/>
          <w:color w:val="auto"/>
          <w:sz w:val="18"/>
          <w:szCs w:val="24"/>
        </w:rPr>
        <w:t>Los investigadores</w:t>
      </w:r>
    </w:p>
    <w:p w14:paraId="3BF04381" w14:textId="77777777" w:rsidR="00CC01D0" w:rsidRPr="00962C1E" w:rsidRDefault="00CC01D0" w:rsidP="00694761">
      <w:pPr>
        <w:spacing w:before="360" w:after="360" w:line="360" w:lineRule="auto"/>
        <w:jc w:val="both"/>
        <w:rPr>
          <w:rFonts w:ascii="Times New Roman" w:eastAsia="Times New Roman" w:hAnsi="Times New Roman" w:cs="Times New Roman"/>
          <w:color w:val="auto"/>
          <w:sz w:val="24"/>
          <w:szCs w:val="24"/>
        </w:rPr>
      </w:pPr>
    </w:p>
    <w:p w14:paraId="0B5A8EC6" w14:textId="77777777" w:rsidR="00694761" w:rsidRPr="00962C1E" w:rsidRDefault="00694761" w:rsidP="00752900">
      <w:pPr>
        <w:pStyle w:val="Ttulo4"/>
        <w:jc w:val="center"/>
        <w:rPr>
          <w:rFonts w:ascii="Times New Roman" w:eastAsia="Times New Roman" w:hAnsi="Times New Roman" w:cs="Times New Roman"/>
          <w:color w:val="auto"/>
        </w:rPr>
      </w:pPr>
      <w:bookmarkStart w:id="305" w:name="_Toc504985102"/>
      <w:r w:rsidRPr="00962C1E">
        <w:rPr>
          <w:rFonts w:ascii="Times New Roman" w:eastAsia="Times New Roman" w:hAnsi="Times New Roman" w:cs="Times New Roman"/>
          <w:color w:val="auto"/>
        </w:rPr>
        <w:lastRenderedPageBreak/>
        <w:t>Diagrama de Clases</w:t>
      </w:r>
      <w:bookmarkEnd w:id="305"/>
    </w:p>
    <w:p w14:paraId="2C23EC6A" w14:textId="77777777" w:rsidR="00694761" w:rsidRPr="00962C1E" w:rsidRDefault="00694761" w:rsidP="00694761">
      <w:pPr>
        <w:spacing w:before="240" w:after="0" w:line="360" w:lineRule="auto"/>
        <w:jc w:val="both"/>
        <w:rPr>
          <w:rFonts w:ascii="Times New Roman" w:eastAsia="Times New Roman" w:hAnsi="Times New Roman" w:cs="Times New Roman"/>
          <w:b/>
          <w:color w:val="auto"/>
          <w:sz w:val="24"/>
          <w:szCs w:val="24"/>
        </w:rPr>
      </w:pPr>
      <w:r w:rsidRPr="00962C1E">
        <w:rPr>
          <w:rFonts w:ascii="Times New Roman" w:eastAsia="Times New Roman" w:hAnsi="Times New Roman" w:cs="Times New Roman"/>
          <w:b/>
          <w:color w:val="auto"/>
          <w:sz w:val="24"/>
          <w:szCs w:val="24"/>
        </w:rPr>
        <w:t>La siguiente ilustración muestra las relaciones de las tablas implicadas en modulo web.</w:t>
      </w:r>
    </w:p>
    <w:p w14:paraId="793177F8" w14:textId="77777777" w:rsidR="00694761" w:rsidRPr="00962C1E" w:rsidRDefault="00694761" w:rsidP="00694761">
      <w:pPr>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 </w:t>
      </w:r>
    </w:p>
    <w:p w14:paraId="79D460A6" w14:textId="426C584C" w:rsidR="00CC01D0" w:rsidRDefault="00CC01D0" w:rsidP="00CC01D0">
      <w:pPr>
        <w:pStyle w:val="Epgrafe"/>
        <w:keepNext/>
      </w:pPr>
      <w:bookmarkStart w:id="306" w:name="_Toc504983112"/>
      <w:r w:rsidRPr="00CC01D0">
        <w:rPr>
          <w:b/>
        </w:rPr>
        <w:t xml:space="preserve">Grafico </w:t>
      </w:r>
      <w:r w:rsidRPr="00CC01D0">
        <w:rPr>
          <w:b/>
        </w:rPr>
        <w:fldChar w:fldCharType="begin"/>
      </w:r>
      <w:r w:rsidRPr="00CC01D0">
        <w:rPr>
          <w:b/>
        </w:rPr>
        <w:instrText xml:space="preserve"> SEQ Grafico \* ARABIC </w:instrText>
      </w:r>
      <w:r w:rsidRPr="00CC01D0">
        <w:rPr>
          <w:b/>
        </w:rPr>
        <w:fldChar w:fldCharType="separate"/>
      </w:r>
      <w:r w:rsidR="00A46DA0">
        <w:rPr>
          <w:b/>
          <w:noProof/>
        </w:rPr>
        <w:t>38</w:t>
      </w:r>
      <w:r w:rsidRPr="00CC01D0">
        <w:rPr>
          <w:b/>
        </w:rPr>
        <w:fldChar w:fldCharType="end"/>
      </w:r>
      <w:r w:rsidRPr="00CC01D0">
        <w:rPr>
          <w:b/>
        </w:rPr>
        <w:t>.</w:t>
      </w:r>
      <w:r>
        <w:t xml:space="preserve"> Diagrama de Clases.</w:t>
      </w:r>
      <w:bookmarkEnd w:id="306"/>
    </w:p>
    <w:p w14:paraId="638CAE5F" w14:textId="77777777" w:rsidR="00694761" w:rsidRDefault="00694761" w:rsidP="00694761">
      <w:pPr>
        <w:rPr>
          <w:rFonts w:ascii="Times New Roman" w:eastAsia="Times New Roman" w:hAnsi="Times New Roman" w:cs="Times New Roman"/>
          <w:color w:val="auto"/>
          <w:sz w:val="24"/>
          <w:szCs w:val="24"/>
        </w:rPr>
      </w:pPr>
      <w:r w:rsidRPr="00962C1E">
        <w:rPr>
          <w:rFonts w:ascii="Times New Roman" w:eastAsia="Times New Roman" w:hAnsi="Times New Roman" w:cs="Times New Roman"/>
          <w:noProof/>
          <w:color w:val="auto"/>
          <w:sz w:val="24"/>
          <w:szCs w:val="24"/>
        </w:rPr>
        <w:drawing>
          <wp:inline distT="114300" distB="114300" distL="114300" distR="114300" wp14:anchorId="6B919059" wp14:editId="259443D7">
            <wp:extent cx="5399372" cy="6600825"/>
            <wp:effectExtent l="0" t="0" r="0" b="0"/>
            <wp:docPr id="42" name="image36.gif"/>
            <wp:cNvGraphicFramePr/>
            <a:graphic xmlns:a="http://schemas.openxmlformats.org/drawingml/2006/main">
              <a:graphicData uri="http://schemas.openxmlformats.org/drawingml/2006/picture">
                <pic:pic xmlns:pic="http://schemas.openxmlformats.org/drawingml/2006/picture">
                  <pic:nvPicPr>
                    <pic:cNvPr id="0" name="image36.gif"/>
                    <pic:cNvPicPr preferRelativeResize="0"/>
                  </pic:nvPicPr>
                  <pic:blipFill>
                    <a:blip r:embed="rId64"/>
                    <a:srcRect/>
                    <a:stretch>
                      <a:fillRect/>
                    </a:stretch>
                  </pic:blipFill>
                  <pic:spPr>
                    <a:xfrm>
                      <a:off x="0" y="0"/>
                      <a:ext cx="5402580" cy="6604746"/>
                    </a:xfrm>
                    <a:prstGeom prst="rect">
                      <a:avLst/>
                    </a:prstGeom>
                    <a:ln/>
                  </pic:spPr>
                </pic:pic>
              </a:graphicData>
            </a:graphic>
          </wp:inline>
        </w:drawing>
      </w:r>
    </w:p>
    <w:p w14:paraId="270A6C46" w14:textId="7420225A" w:rsidR="00CC01D0" w:rsidRDefault="00CC01D0" w:rsidP="00CC01D0">
      <w:pPr>
        <w:rPr>
          <w:rFonts w:ascii="Times New Roman" w:eastAsia="Times New Roman" w:hAnsi="Times New Roman" w:cs="Times New Roman"/>
          <w:color w:val="auto"/>
          <w:sz w:val="18"/>
          <w:szCs w:val="24"/>
        </w:rPr>
      </w:pPr>
      <w:r w:rsidRPr="00CC01D0">
        <w:rPr>
          <w:rFonts w:ascii="Times New Roman" w:eastAsia="Times New Roman" w:hAnsi="Times New Roman" w:cs="Times New Roman"/>
          <w:b/>
          <w:color w:val="auto"/>
          <w:sz w:val="18"/>
          <w:szCs w:val="24"/>
        </w:rPr>
        <w:t xml:space="preserve">Elaborado por: </w:t>
      </w:r>
      <w:r w:rsidRPr="00CC01D0">
        <w:rPr>
          <w:rFonts w:ascii="Times New Roman" w:eastAsia="Times New Roman" w:hAnsi="Times New Roman" w:cs="Times New Roman"/>
          <w:color w:val="auto"/>
          <w:sz w:val="18"/>
          <w:szCs w:val="24"/>
        </w:rPr>
        <w:t>Los investigadores</w:t>
      </w:r>
    </w:p>
    <w:p w14:paraId="0FD2CA8A" w14:textId="6922E8BF" w:rsidR="00583208" w:rsidRDefault="00583208" w:rsidP="00CC01D0">
      <w:pPr>
        <w:rPr>
          <w:rFonts w:ascii="Times New Roman" w:eastAsia="Times New Roman" w:hAnsi="Times New Roman" w:cs="Times New Roman"/>
          <w:color w:val="auto"/>
          <w:sz w:val="18"/>
          <w:szCs w:val="24"/>
        </w:rPr>
      </w:pPr>
    </w:p>
    <w:p w14:paraId="48327FBC" w14:textId="77777777" w:rsidR="00694761" w:rsidRPr="00962C1E" w:rsidRDefault="00694761" w:rsidP="005F165F">
      <w:pPr>
        <w:pStyle w:val="Ttulo3"/>
        <w:numPr>
          <w:ilvl w:val="3"/>
          <w:numId w:val="22"/>
        </w:numPr>
        <w:contextualSpacing w:val="0"/>
        <w:rPr>
          <w:rFonts w:ascii="Times New Roman" w:eastAsia="Times New Roman" w:hAnsi="Times New Roman" w:cs="Times New Roman"/>
          <w:color w:val="auto"/>
          <w:sz w:val="24"/>
          <w:szCs w:val="24"/>
        </w:rPr>
      </w:pPr>
      <w:bookmarkStart w:id="307" w:name="_mejt5uzcosmj" w:colFirst="0" w:colLast="0"/>
      <w:bookmarkStart w:id="308" w:name="_Toc504985103"/>
      <w:bookmarkEnd w:id="307"/>
      <w:r w:rsidRPr="00962C1E">
        <w:rPr>
          <w:rFonts w:ascii="Times New Roman" w:eastAsia="Times New Roman" w:hAnsi="Times New Roman" w:cs="Times New Roman"/>
          <w:color w:val="auto"/>
          <w:sz w:val="24"/>
          <w:szCs w:val="24"/>
        </w:rPr>
        <w:lastRenderedPageBreak/>
        <w:t>Implementación</w:t>
      </w:r>
      <w:bookmarkEnd w:id="308"/>
    </w:p>
    <w:p w14:paraId="545B3D5E" w14:textId="3CFDDB3B" w:rsidR="00694761" w:rsidRPr="00962C1E" w:rsidRDefault="00694761" w:rsidP="00694761">
      <w:pPr>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En esta etapa se implementó </w:t>
      </w:r>
      <w:r w:rsidR="005F165F" w:rsidRPr="00962C1E">
        <w:rPr>
          <w:rFonts w:ascii="Times New Roman" w:eastAsia="Times New Roman" w:hAnsi="Times New Roman" w:cs="Times New Roman"/>
          <w:color w:val="auto"/>
          <w:sz w:val="24"/>
          <w:szCs w:val="24"/>
        </w:rPr>
        <w:t>las tareas asignadas</w:t>
      </w:r>
      <w:r w:rsidRPr="00962C1E">
        <w:rPr>
          <w:rFonts w:ascii="Times New Roman" w:eastAsia="Times New Roman" w:hAnsi="Times New Roman" w:cs="Times New Roman"/>
          <w:color w:val="auto"/>
          <w:sz w:val="24"/>
          <w:szCs w:val="24"/>
        </w:rPr>
        <w:t xml:space="preserve"> en cada </w:t>
      </w:r>
      <w:proofErr w:type="spellStart"/>
      <w:r w:rsidR="00103540" w:rsidRPr="00962C1E">
        <w:rPr>
          <w:rFonts w:ascii="Times New Roman" w:eastAsia="Times New Roman" w:hAnsi="Times New Roman" w:cs="Times New Roman"/>
          <w:color w:val="auto"/>
          <w:sz w:val="24"/>
          <w:szCs w:val="24"/>
        </w:rPr>
        <w:t>Sprint</w:t>
      </w:r>
      <w:r w:rsidR="00103540">
        <w:rPr>
          <w:rFonts w:ascii="Times New Roman" w:eastAsia="Times New Roman" w:hAnsi="Times New Roman" w:cs="Times New Roman"/>
          <w:color w:val="auto"/>
          <w:sz w:val="24"/>
          <w:szCs w:val="24"/>
        </w:rPr>
        <w:t>s</w:t>
      </w:r>
      <w:proofErr w:type="spellEnd"/>
      <w:r w:rsidRPr="00962C1E">
        <w:rPr>
          <w:rFonts w:ascii="Times New Roman" w:eastAsia="Times New Roman" w:hAnsi="Times New Roman" w:cs="Times New Roman"/>
          <w:color w:val="auto"/>
          <w:sz w:val="24"/>
          <w:szCs w:val="24"/>
        </w:rPr>
        <w:t xml:space="preserve"> con la finalidad de que cada una se una parte completamente funcional del sistema de tal forma que sea amigable y fácil de usar para los usuarios.</w:t>
      </w:r>
    </w:p>
    <w:p w14:paraId="4B4E1278" w14:textId="77777777" w:rsidR="00694761" w:rsidRPr="00962C1E" w:rsidRDefault="005F165F" w:rsidP="00694761">
      <w:pPr>
        <w:jc w:val="both"/>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El módulo Web se estableció</w:t>
      </w:r>
      <w:r w:rsidR="00694761" w:rsidRPr="00962C1E">
        <w:rPr>
          <w:rFonts w:ascii="Times New Roman" w:eastAsia="Times New Roman" w:hAnsi="Times New Roman" w:cs="Times New Roman"/>
          <w:color w:val="auto"/>
          <w:sz w:val="24"/>
          <w:szCs w:val="24"/>
        </w:rPr>
        <w:t xml:space="preserve"> </w:t>
      </w:r>
      <w:r w:rsidRPr="00962C1E">
        <w:rPr>
          <w:rFonts w:ascii="Times New Roman" w:eastAsia="Times New Roman" w:hAnsi="Times New Roman" w:cs="Times New Roman"/>
          <w:color w:val="auto"/>
          <w:sz w:val="24"/>
          <w:szCs w:val="24"/>
        </w:rPr>
        <w:t xml:space="preserve">en </w:t>
      </w:r>
      <w:r w:rsidR="00694761" w:rsidRPr="00962C1E">
        <w:rPr>
          <w:rFonts w:ascii="Times New Roman" w:eastAsia="Times New Roman" w:hAnsi="Times New Roman" w:cs="Times New Roman"/>
          <w:color w:val="auto"/>
          <w:sz w:val="24"/>
          <w:szCs w:val="24"/>
        </w:rPr>
        <w:t xml:space="preserve">cuatro </w:t>
      </w:r>
      <w:proofErr w:type="spellStart"/>
      <w:r w:rsidR="00694761" w:rsidRPr="00962C1E">
        <w:rPr>
          <w:rFonts w:ascii="Times New Roman" w:eastAsia="Times New Roman" w:hAnsi="Times New Roman" w:cs="Times New Roman"/>
          <w:color w:val="auto"/>
          <w:sz w:val="24"/>
          <w:szCs w:val="24"/>
        </w:rPr>
        <w:t>SPRINTS</w:t>
      </w:r>
      <w:proofErr w:type="spellEnd"/>
      <w:r w:rsidR="00694761" w:rsidRPr="00962C1E">
        <w:rPr>
          <w:rFonts w:ascii="Times New Roman" w:eastAsia="Times New Roman" w:hAnsi="Times New Roman" w:cs="Times New Roman"/>
          <w:color w:val="auto"/>
          <w:sz w:val="24"/>
          <w:szCs w:val="24"/>
        </w:rPr>
        <w:t xml:space="preserve"> los cuales fueron realizados de acuerdo a la prioridad establecida con el </w:t>
      </w:r>
      <w:proofErr w:type="spellStart"/>
      <w:r w:rsidR="00694761" w:rsidRPr="00962C1E">
        <w:rPr>
          <w:rFonts w:ascii="Times New Roman" w:eastAsia="Times New Roman" w:hAnsi="Times New Roman" w:cs="Times New Roman"/>
          <w:color w:val="auto"/>
          <w:sz w:val="24"/>
          <w:szCs w:val="24"/>
        </w:rPr>
        <w:t>PRODUCT</w:t>
      </w:r>
      <w:proofErr w:type="spellEnd"/>
      <w:r w:rsidR="00694761" w:rsidRPr="00962C1E">
        <w:rPr>
          <w:rFonts w:ascii="Times New Roman" w:eastAsia="Times New Roman" w:hAnsi="Times New Roman" w:cs="Times New Roman"/>
          <w:color w:val="auto"/>
          <w:sz w:val="24"/>
          <w:szCs w:val="24"/>
        </w:rPr>
        <w:t xml:space="preserve"> </w:t>
      </w:r>
      <w:proofErr w:type="spellStart"/>
      <w:r w:rsidR="00694761" w:rsidRPr="00962C1E">
        <w:rPr>
          <w:rFonts w:ascii="Times New Roman" w:eastAsia="Times New Roman" w:hAnsi="Times New Roman" w:cs="Times New Roman"/>
          <w:color w:val="auto"/>
          <w:sz w:val="24"/>
          <w:szCs w:val="24"/>
        </w:rPr>
        <w:t>OWNER</w:t>
      </w:r>
      <w:proofErr w:type="spellEnd"/>
      <w:r w:rsidR="00694761" w:rsidRPr="00962C1E">
        <w:rPr>
          <w:rFonts w:ascii="Times New Roman" w:eastAsia="Times New Roman" w:hAnsi="Times New Roman" w:cs="Times New Roman"/>
          <w:color w:val="auto"/>
          <w:sz w:val="24"/>
          <w:szCs w:val="24"/>
        </w:rPr>
        <w:t xml:space="preserve"> por lo tanto se trabajó con cuatro </w:t>
      </w:r>
      <w:proofErr w:type="spellStart"/>
      <w:r w:rsidR="00694761" w:rsidRPr="00962C1E">
        <w:rPr>
          <w:rFonts w:ascii="Times New Roman" w:eastAsia="Times New Roman" w:hAnsi="Times New Roman" w:cs="Times New Roman"/>
          <w:color w:val="auto"/>
          <w:sz w:val="24"/>
          <w:szCs w:val="24"/>
        </w:rPr>
        <w:t>SPRINTS</w:t>
      </w:r>
      <w:proofErr w:type="spellEnd"/>
      <w:r w:rsidR="00694761" w:rsidRPr="00962C1E">
        <w:rPr>
          <w:rFonts w:ascii="Times New Roman" w:eastAsia="Times New Roman" w:hAnsi="Times New Roman" w:cs="Times New Roman"/>
          <w:color w:val="auto"/>
          <w:sz w:val="24"/>
          <w:szCs w:val="24"/>
        </w:rPr>
        <w:t xml:space="preserve"> que son: </w:t>
      </w:r>
      <w:proofErr w:type="spellStart"/>
      <w:r w:rsidR="00694761" w:rsidRPr="00962C1E">
        <w:rPr>
          <w:rFonts w:ascii="Times New Roman" w:eastAsia="Times New Roman" w:hAnsi="Times New Roman" w:cs="Times New Roman"/>
          <w:color w:val="auto"/>
          <w:sz w:val="24"/>
          <w:szCs w:val="24"/>
        </w:rPr>
        <w:t>Submódulo</w:t>
      </w:r>
      <w:proofErr w:type="spellEnd"/>
      <w:r w:rsidR="00694761" w:rsidRPr="00962C1E">
        <w:rPr>
          <w:rFonts w:ascii="Times New Roman" w:eastAsia="Times New Roman" w:hAnsi="Times New Roman" w:cs="Times New Roman"/>
          <w:color w:val="auto"/>
          <w:sz w:val="24"/>
          <w:szCs w:val="24"/>
        </w:rPr>
        <w:t xml:space="preserve"> de Administración de Atractivos Turísticos, </w:t>
      </w:r>
      <w:proofErr w:type="spellStart"/>
      <w:r w:rsidR="00694761" w:rsidRPr="00962C1E">
        <w:rPr>
          <w:rFonts w:ascii="Times New Roman" w:eastAsia="Times New Roman" w:hAnsi="Times New Roman" w:cs="Times New Roman"/>
          <w:color w:val="auto"/>
          <w:sz w:val="24"/>
          <w:szCs w:val="24"/>
        </w:rPr>
        <w:t>Submódulo</w:t>
      </w:r>
      <w:proofErr w:type="spellEnd"/>
      <w:r w:rsidR="00694761" w:rsidRPr="00962C1E">
        <w:rPr>
          <w:rFonts w:ascii="Times New Roman" w:eastAsia="Times New Roman" w:hAnsi="Times New Roman" w:cs="Times New Roman"/>
          <w:color w:val="auto"/>
          <w:sz w:val="24"/>
          <w:szCs w:val="24"/>
        </w:rPr>
        <w:t xml:space="preserve"> de Administración de Fechas Importantes, </w:t>
      </w:r>
      <w:proofErr w:type="spellStart"/>
      <w:r w:rsidR="00694761" w:rsidRPr="00962C1E">
        <w:rPr>
          <w:rFonts w:ascii="Times New Roman" w:eastAsia="Times New Roman" w:hAnsi="Times New Roman" w:cs="Times New Roman"/>
          <w:color w:val="auto"/>
          <w:sz w:val="24"/>
          <w:szCs w:val="24"/>
        </w:rPr>
        <w:t>Submódulo</w:t>
      </w:r>
      <w:proofErr w:type="spellEnd"/>
      <w:r w:rsidR="00694761" w:rsidRPr="00962C1E">
        <w:rPr>
          <w:rFonts w:ascii="Times New Roman" w:eastAsia="Times New Roman" w:hAnsi="Times New Roman" w:cs="Times New Roman"/>
          <w:color w:val="auto"/>
          <w:sz w:val="24"/>
          <w:szCs w:val="24"/>
        </w:rPr>
        <w:t xml:space="preserve"> Envío de información de los Atractivos Turísticos en formato </w:t>
      </w:r>
      <w:proofErr w:type="spellStart"/>
      <w:r w:rsidR="00694761" w:rsidRPr="00962C1E">
        <w:rPr>
          <w:rFonts w:ascii="Times New Roman" w:eastAsia="Times New Roman" w:hAnsi="Times New Roman" w:cs="Times New Roman"/>
          <w:color w:val="auto"/>
          <w:sz w:val="24"/>
          <w:szCs w:val="24"/>
        </w:rPr>
        <w:t>JSON</w:t>
      </w:r>
      <w:proofErr w:type="spellEnd"/>
      <w:r w:rsidR="00694761" w:rsidRPr="00962C1E">
        <w:rPr>
          <w:rFonts w:ascii="Times New Roman" w:eastAsia="Times New Roman" w:hAnsi="Times New Roman" w:cs="Times New Roman"/>
          <w:color w:val="auto"/>
          <w:sz w:val="24"/>
          <w:szCs w:val="24"/>
        </w:rPr>
        <w:t xml:space="preserve"> y </w:t>
      </w:r>
      <w:proofErr w:type="spellStart"/>
      <w:r w:rsidR="00694761" w:rsidRPr="00962C1E">
        <w:rPr>
          <w:rFonts w:ascii="Times New Roman" w:eastAsia="Times New Roman" w:hAnsi="Times New Roman" w:cs="Times New Roman"/>
          <w:color w:val="auto"/>
          <w:sz w:val="24"/>
          <w:szCs w:val="24"/>
        </w:rPr>
        <w:t>Submódulo</w:t>
      </w:r>
      <w:proofErr w:type="spellEnd"/>
      <w:r w:rsidR="00694761" w:rsidRPr="00962C1E">
        <w:rPr>
          <w:rFonts w:ascii="Times New Roman" w:eastAsia="Times New Roman" w:hAnsi="Times New Roman" w:cs="Times New Roman"/>
          <w:color w:val="auto"/>
          <w:sz w:val="24"/>
          <w:szCs w:val="24"/>
        </w:rPr>
        <w:t xml:space="preserve"> Envío de información de Fechas Importantes en formato </w:t>
      </w:r>
      <w:proofErr w:type="spellStart"/>
      <w:r w:rsidR="00694761" w:rsidRPr="00962C1E">
        <w:rPr>
          <w:rFonts w:ascii="Times New Roman" w:eastAsia="Times New Roman" w:hAnsi="Times New Roman" w:cs="Times New Roman"/>
          <w:color w:val="auto"/>
          <w:sz w:val="24"/>
          <w:szCs w:val="24"/>
        </w:rPr>
        <w:t>JSON</w:t>
      </w:r>
      <w:proofErr w:type="spellEnd"/>
    </w:p>
    <w:p w14:paraId="0D275ED6" w14:textId="15707349" w:rsidR="00694761" w:rsidRPr="00962C1E" w:rsidRDefault="00694761" w:rsidP="00694761">
      <w:pPr>
        <w:pStyle w:val="Ttulo4"/>
        <w:widowControl/>
        <w:pBdr>
          <w:top w:val="none" w:sz="0" w:space="0" w:color="000000"/>
          <w:left w:val="none" w:sz="0" w:space="0" w:color="000000"/>
          <w:bottom w:val="none" w:sz="0" w:space="0" w:color="000000"/>
          <w:right w:val="none" w:sz="0" w:space="0" w:color="000000"/>
          <w:between w:val="none" w:sz="0" w:space="0" w:color="000000"/>
        </w:pBdr>
        <w:spacing w:after="0" w:line="360" w:lineRule="auto"/>
        <w:contextualSpacing w:val="0"/>
        <w:jc w:val="both"/>
        <w:rPr>
          <w:rFonts w:ascii="Times New Roman" w:eastAsia="Times New Roman" w:hAnsi="Times New Roman" w:cs="Times New Roman"/>
          <w:color w:val="auto"/>
        </w:rPr>
      </w:pPr>
      <w:bookmarkStart w:id="309" w:name="_ey1lh1a18bdj" w:colFirst="0" w:colLast="0"/>
      <w:bookmarkStart w:id="310" w:name="_Toc504985104"/>
      <w:bookmarkEnd w:id="309"/>
      <w:proofErr w:type="spellStart"/>
      <w:r w:rsidRPr="00962C1E">
        <w:rPr>
          <w:rFonts w:ascii="Times New Roman" w:eastAsia="Times New Roman" w:hAnsi="Times New Roman" w:cs="Times New Roman"/>
          <w:color w:val="auto"/>
        </w:rPr>
        <w:t>Submódulo</w:t>
      </w:r>
      <w:proofErr w:type="spellEnd"/>
      <w:r w:rsidRPr="00962C1E">
        <w:rPr>
          <w:rFonts w:ascii="Times New Roman" w:eastAsia="Times New Roman" w:hAnsi="Times New Roman" w:cs="Times New Roman"/>
          <w:color w:val="auto"/>
        </w:rPr>
        <w:t xml:space="preserve"> 1</w:t>
      </w:r>
      <w:r w:rsidR="00103540" w:rsidRPr="00962C1E">
        <w:rPr>
          <w:rFonts w:ascii="Times New Roman" w:eastAsia="Times New Roman" w:hAnsi="Times New Roman" w:cs="Times New Roman"/>
          <w:color w:val="auto"/>
        </w:rPr>
        <w:t>: Administración</w:t>
      </w:r>
      <w:r w:rsidRPr="00962C1E">
        <w:rPr>
          <w:rFonts w:ascii="Times New Roman" w:eastAsia="Times New Roman" w:hAnsi="Times New Roman" w:cs="Times New Roman"/>
          <w:color w:val="auto"/>
        </w:rPr>
        <w:t xml:space="preserve"> de Atractivos Turísticos</w:t>
      </w:r>
      <w:bookmarkEnd w:id="310"/>
    </w:p>
    <w:p w14:paraId="3A6DF808" w14:textId="77777777" w:rsidR="00694761" w:rsidRPr="00962C1E" w:rsidRDefault="00752900" w:rsidP="00694761">
      <w:pPr>
        <w:pStyle w:val="Ttulo5"/>
        <w:widowControl/>
        <w:pBdr>
          <w:top w:val="none" w:sz="0" w:space="0" w:color="000000"/>
          <w:left w:val="none" w:sz="0" w:space="0" w:color="000000"/>
          <w:bottom w:val="none" w:sz="0" w:space="0" w:color="000000"/>
          <w:right w:val="none" w:sz="0" w:space="0" w:color="000000"/>
          <w:between w:val="none" w:sz="0" w:space="0" w:color="000000"/>
        </w:pBdr>
        <w:spacing w:after="200" w:line="240" w:lineRule="auto"/>
        <w:contextualSpacing w:val="0"/>
        <w:rPr>
          <w:rFonts w:ascii="Times New Roman" w:eastAsia="Times New Roman" w:hAnsi="Times New Roman" w:cs="Times New Roman"/>
          <w:color w:val="auto"/>
          <w:sz w:val="24"/>
          <w:szCs w:val="24"/>
        </w:rPr>
      </w:pPr>
      <w:bookmarkStart w:id="311" w:name="_q8clkevc4qop" w:colFirst="0" w:colLast="0"/>
      <w:bookmarkStart w:id="312" w:name="_Toc504985105"/>
      <w:bookmarkEnd w:id="311"/>
      <w:r w:rsidRPr="00962C1E">
        <w:rPr>
          <w:rFonts w:ascii="Times New Roman" w:eastAsia="Times New Roman" w:hAnsi="Times New Roman" w:cs="Times New Roman"/>
          <w:color w:val="auto"/>
          <w:sz w:val="24"/>
          <w:szCs w:val="24"/>
        </w:rPr>
        <w:t>SPRINT N° 1</w:t>
      </w:r>
      <w:r w:rsidR="00694761" w:rsidRPr="00962C1E">
        <w:rPr>
          <w:rFonts w:ascii="Times New Roman" w:eastAsia="Times New Roman" w:hAnsi="Times New Roman" w:cs="Times New Roman"/>
          <w:color w:val="auto"/>
          <w:sz w:val="24"/>
          <w:szCs w:val="24"/>
        </w:rPr>
        <w:t>:</w:t>
      </w:r>
      <w:bookmarkEnd w:id="312"/>
    </w:p>
    <w:p w14:paraId="27D11EE7" w14:textId="763A4CE6" w:rsidR="00087478" w:rsidRDefault="00694761" w:rsidP="00EE1B8C">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jc w:val="both"/>
      </w:pPr>
      <w:r w:rsidRPr="00962C1E">
        <w:rPr>
          <w:rFonts w:ascii="Times New Roman" w:eastAsia="Times New Roman" w:hAnsi="Times New Roman" w:cs="Times New Roman"/>
          <w:color w:val="auto"/>
          <w:sz w:val="24"/>
          <w:szCs w:val="24"/>
        </w:rPr>
        <w:t>En la Figura N°</w:t>
      </w:r>
      <w:r w:rsidR="00087478">
        <w:rPr>
          <w:rFonts w:ascii="Times New Roman" w:eastAsia="Times New Roman" w:hAnsi="Times New Roman" w:cs="Times New Roman"/>
          <w:color w:val="auto"/>
          <w:sz w:val="24"/>
          <w:szCs w:val="24"/>
        </w:rPr>
        <w:t xml:space="preserve"> </w:t>
      </w:r>
      <w:r w:rsidR="000E41A7">
        <w:rPr>
          <w:rFonts w:ascii="Times New Roman" w:eastAsia="Times New Roman" w:hAnsi="Times New Roman" w:cs="Times New Roman"/>
          <w:color w:val="auto"/>
          <w:sz w:val="24"/>
          <w:szCs w:val="24"/>
        </w:rPr>
        <w:t>39</w:t>
      </w:r>
      <w:r w:rsidR="009A7DAB" w:rsidRPr="00962C1E">
        <w:rPr>
          <w:rFonts w:ascii="Times New Roman" w:eastAsia="Times New Roman" w:hAnsi="Times New Roman" w:cs="Times New Roman"/>
          <w:color w:val="auto"/>
          <w:sz w:val="24"/>
          <w:szCs w:val="24"/>
        </w:rPr>
        <w:t xml:space="preserve"> se</w:t>
      </w:r>
      <w:r w:rsidRPr="00962C1E">
        <w:rPr>
          <w:rFonts w:ascii="Times New Roman" w:eastAsia="Times New Roman" w:hAnsi="Times New Roman" w:cs="Times New Roman"/>
          <w:color w:val="auto"/>
          <w:sz w:val="24"/>
          <w:szCs w:val="24"/>
        </w:rPr>
        <w:t xml:space="preserve"> muestra la interfaz de la tarea </w:t>
      </w:r>
      <w:r w:rsidR="00087478" w:rsidRPr="00962C1E">
        <w:rPr>
          <w:rFonts w:ascii="Times New Roman" w:eastAsia="Times New Roman" w:hAnsi="Times New Roman" w:cs="Times New Roman"/>
          <w:color w:val="auto"/>
          <w:sz w:val="24"/>
          <w:szCs w:val="24"/>
        </w:rPr>
        <w:t>de Administración</w:t>
      </w:r>
      <w:r w:rsidRPr="00962C1E">
        <w:rPr>
          <w:rFonts w:ascii="Times New Roman" w:eastAsia="Times New Roman" w:hAnsi="Times New Roman" w:cs="Times New Roman"/>
          <w:color w:val="auto"/>
          <w:sz w:val="24"/>
          <w:szCs w:val="24"/>
        </w:rPr>
        <w:t xml:space="preserve"> de Atractivos Turísticos de la provincia de Cotopaxi.</w:t>
      </w:r>
      <w:r w:rsidR="00EE1B8C">
        <w:rPr>
          <w:rFonts w:ascii="Times New Roman" w:eastAsia="Times New Roman" w:hAnsi="Times New Roman" w:cs="Times New Roman"/>
          <w:color w:val="auto"/>
          <w:sz w:val="24"/>
          <w:szCs w:val="24"/>
        </w:rPr>
        <w:t xml:space="preserve"> Donde algunos campos son de selección y el registro por parte del administrador será más rápido.</w:t>
      </w:r>
    </w:p>
    <w:p w14:paraId="1C9B4F26" w14:textId="2600CEA5" w:rsidR="00694761" w:rsidRPr="00962C1E" w:rsidRDefault="00087478" w:rsidP="00087478">
      <w:pPr>
        <w:pStyle w:val="Epgrafe"/>
        <w:keepNext/>
        <w:rPr>
          <w:rFonts w:eastAsia="Times New Roman" w:cs="Times New Roman"/>
          <w:sz w:val="24"/>
          <w:szCs w:val="24"/>
        </w:rPr>
      </w:pPr>
      <w:bookmarkStart w:id="313" w:name="_Toc504983113"/>
      <w:r w:rsidRPr="00087478">
        <w:rPr>
          <w:b/>
        </w:rPr>
        <w:t xml:space="preserve">Grafico </w:t>
      </w:r>
      <w:r w:rsidRPr="00087478">
        <w:rPr>
          <w:b/>
        </w:rPr>
        <w:fldChar w:fldCharType="begin"/>
      </w:r>
      <w:r w:rsidRPr="00087478">
        <w:rPr>
          <w:b/>
        </w:rPr>
        <w:instrText xml:space="preserve"> SEQ Grafico \* ARABIC </w:instrText>
      </w:r>
      <w:r w:rsidRPr="00087478">
        <w:rPr>
          <w:b/>
        </w:rPr>
        <w:fldChar w:fldCharType="separate"/>
      </w:r>
      <w:r w:rsidR="00A46DA0">
        <w:rPr>
          <w:b/>
          <w:noProof/>
        </w:rPr>
        <w:t>39</w:t>
      </w:r>
      <w:r w:rsidRPr="00087478">
        <w:rPr>
          <w:b/>
        </w:rPr>
        <w:fldChar w:fldCharType="end"/>
      </w:r>
      <w:r w:rsidRPr="00087478">
        <w:rPr>
          <w:b/>
        </w:rPr>
        <w:t>.</w:t>
      </w:r>
      <w:r>
        <w:t xml:space="preserve"> </w:t>
      </w:r>
      <w:r w:rsidRPr="00B81079">
        <w:t>Registrar nuevo Atractivos Turísticos</w:t>
      </w:r>
      <w:r>
        <w:t>.</w:t>
      </w:r>
      <w:r w:rsidR="00694761" w:rsidRPr="00962C1E">
        <w:rPr>
          <w:rFonts w:eastAsia="Times New Roman" w:cs="Times New Roman"/>
          <w:noProof/>
          <w:sz w:val="24"/>
          <w:szCs w:val="24"/>
        </w:rPr>
        <w:drawing>
          <wp:inline distT="114300" distB="114300" distL="114300" distR="114300" wp14:anchorId="373EFC78" wp14:editId="06685107">
            <wp:extent cx="5402580" cy="2616200"/>
            <wp:effectExtent l="0" t="0" r="7620" b="0"/>
            <wp:docPr id="2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65"/>
                    <a:srcRect t="13808"/>
                    <a:stretch/>
                  </pic:blipFill>
                  <pic:spPr bwMode="auto">
                    <a:xfrm>
                      <a:off x="0" y="0"/>
                      <a:ext cx="5402580" cy="2616200"/>
                    </a:xfrm>
                    <a:prstGeom prst="rect">
                      <a:avLst/>
                    </a:prstGeom>
                    <a:ln>
                      <a:noFill/>
                    </a:ln>
                    <a:extLst>
                      <a:ext uri="{53640926-AAD7-44D8-BBD7-CCE9431645EC}">
                        <a14:shadowObscured xmlns:a14="http://schemas.microsoft.com/office/drawing/2010/main"/>
                      </a:ext>
                    </a:extLst>
                  </pic:spPr>
                </pic:pic>
              </a:graphicData>
            </a:graphic>
          </wp:inline>
        </w:drawing>
      </w:r>
      <w:bookmarkEnd w:id="313"/>
    </w:p>
    <w:p w14:paraId="0D38265F" w14:textId="65F2E13E" w:rsidR="00694761" w:rsidRDefault="00087478" w:rsidP="00694761">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rPr>
          <w:rFonts w:ascii="Times New Roman" w:eastAsia="Times New Roman" w:hAnsi="Times New Roman" w:cs="Times New Roman"/>
          <w:color w:val="auto"/>
          <w:sz w:val="18"/>
          <w:szCs w:val="24"/>
        </w:rPr>
      </w:pPr>
      <w:r w:rsidRPr="00CC01D0">
        <w:rPr>
          <w:rFonts w:ascii="Times New Roman" w:eastAsia="Times New Roman" w:hAnsi="Times New Roman" w:cs="Times New Roman"/>
          <w:b/>
          <w:color w:val="auto"/>
          <w:sz w:val="18"/>
          <w:szCs w:val="24"/>
        </w:rPr>
        <w:t xml:space="preserve">Elaborado por: </w:t>
      </w:r>
      <w:r w:rsidRPr="00CC01D0">
        <w:rPr>
          <w:rFonts w:ascii="Times New Roman" w:eastAsia="Times New Roman" w:hAnsi="Times New Roman" w:cs="Times New Roman"/>
          <w:color w:val="auto"/>
          <w:sz w:val="18"/>
          <w:szCs w:val="24"/>
        </w:rPr>
        <w:t>Los investigadores</w:t>
      </w:r>
    </w:p>
    <w:p w14:paraId="31B7E436" w14:textId="31F30B76" w:rsidR="00EE1B8C" w:rsidRDefault="00EE1B8C" w:rsidP="00694761">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rPr>
          <w:rFonts w:ascii="Times New Roman" w:eastAsia="Times New Roman" w:hAnsi="Times New Roman" w:cs="Times New Roman"/>
          <w:color w:val="auto"/>
          <w:sz w:val="18"/>
          <w:szCs w:val="24"/>
        </w:rPr>
      </w:pPr>
    </w:p>
    <w:p w14:paraId="20A25A39" w14:textId="5013F2DC" w:rsidR="00EE1B8C" w:rsidRDefault="00EE1B8C" w:rsidP="00EE1B8C">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jc w:val="both"/>
      </w:pPr>
      <w:r w:rsidRPr="00962C1E">
        <w:rPr>
          <w:rFonts w:ascii="Times New Roman" w:eastAsia="Times New Roman" w:hAnsi="Times New Roman" w:cs="Times New Roman"/>
          <w:color w:val="auto"/>
          <w:sz w:val="24"/>
          <w:szCs w:val="24"/>
        </w:rPr>
        <w:t>En la Figura N°</w:t>
      </w:r>
      <w:r w:rsidR="000E41A7">
        <w:rPr>
          <w:rFonts w:ascii="Times New Roman" w:eastAsia="Times New Roman" w:hAnsi="Times New Roman" w:cs="Times New Roman"/>
          <w:color w:val="auto"/>
          <w:sz w:val="24"/>
          <w:szCs w:val="24"/>
        </w:rPr>
        <w:t xml:space="preserve"> 40 y 41</w:t>
      </w:r>
      <w:r w:rsidRPr="00962C1E">
        <w:rPr>
          <w:rFonts w:ascii="Times New Roman" w:eastAsia="Times New Roman" w:hAnsi="Times New Roman" w:cs="Times New Roman"/>
          <w:color w:val="auto"/>
          <w:sz w:val="24"/>
          <w:szCs w:val="24"/>
        </w:rPr>
        <w:t xml:space="preserve"> se muestra la interfaz de la tarea de A</w:t>
      </w:r>
      <w:r>
        <w:rPr>
          <w:rFonts w:ascii="Times New Roman" w:eastAsia="Times New Roman" w:hAnsi="Times New Roman" w:cs="Times New Roman"/>
          <w:color w:val="auto"/>
          <w:sz w:val="24"/>
          <w:szCs w:val="24"/>
        </w:rPr>
        <w:t xml:space="preserve">ctualizar </w:t>
      </w:r>
      <w:r w:rsidRPr="00962C1E">
        <w:rPr>
          <w:rFonts w:ascii="Times New Roman" w:eastAsia="Times New Roman" w:hAnsi="Times New Roman" w:cs="Times New Roman"/>
          <w:color w:val="auto"/>
          <w:sz w:val="24"/>
          <w:szCs w:val="24"/>
        </w:rPr>
        <w:t>Atractivos Turísticos de la provincia de Cotopaxi.</w:t>
      </w:r>
      <w:r>
        <w:rPr>
          <w:rFonts w:ascii="Times New Roman" w:eastAsia="Times New Roman" w:hAnsi="Times New Roman" w:cs="Times New Roman"/>
          <w:color w:val="auto"/>
          <w:sz w:val="24"/>
          <w:szCs w:val="24"/>
        </w:rPr>
        <w:t xml:space="preserve"> Al momento de hacer clic en editar los campos se llenan automáticamente y el administrador solo debe actualizar el dato que desee. </w:t>
      </w:r>
    </w:p>
    <w:p w14:paraId="540B7D4A" w14:textId="77777777" w:rsidR="00EE1B8C" w:rsidRPr="00962C1E" w:rsidRDefault="00EE1B8C" w:rsidP="00694761">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rPr>
          <w:rFonts w:ascii="Times New Roman" w:eastAsia="Times New Roman" w:hAnsi="Times New Roman" w:cs="Times New Roman"/>
          <w:i/>
          <w:color w:val="auto"/>
          <w:sz w:val="24"/>
          <w:szCs w:val="24"/>
        </w:rPr>
      </w:pPr>
    </w:p>
    <w:p w14:paraId="3E24BB84" w14:textId="2FB75FEB" w:rsidR="00087478" w:rsidRDefault="00087478" w:rsidP="00087478">
      <w:pPr>
        <w:pStyle w:val="Epgrafe"/>
        <w:keepNext/>
        <w:spacing w:after="0"/>
      </w:pPr>
      <w:bookmarkStart w:id="314" w:name="_Toc504983114"/>
      <w:r w:rsidRPr="00087478">
        <w:rPr>
          <w:b/>
        </w:rPr>
        <w:lastRenderedPageBreak/>
        <w:t xml:space="preserve">Grafico </w:t>
      </w:r>
      <w:r w:rsidRPr="00087478">
        <w:rPr>
          <w:b/>
        </w:rPr>
        <w:fldChar w:fldCharType="begin"/>
      </w:r>
      <w:r w:rsidRPr="00087478">
        <w:rPr>
          <w:b/>
        </w:rPr>
        <w:instrText xml:space="preserve"> SEQ Grafico \* ARABIC </w:instrText>
      </w:r>
      <w:r w:rsidRPr="00087478">
        <w:rPr>
          <w:b/>
        </w:rPr>
        <w:fldChar w:fldCharType="separate"/>
      </w:r>
      <w:r w:rsidR="00A46DA0">
        <w:rPr>
          <w:b/>
          <w:noProof/>
        </w:rPr>
        <w:t>40</w:t>
      </w:r>
      <w:r w:rsidRPr="00087478">
        <w:rPr>
          <w:b/>
        </w:rPr>
        <w:fldChar w:fldCharType="end"/>
      </w:r>
      <w:r w:rsidRPr="00087478">
        <w:rPr>
          <w:b/>
        </w:rPr>
        <w:t>.</w:t>
      </w:r>
      <w:r>
        <w:t xml:space="preserve"> Actualizar Atractivos Turísticos.</w:t>
      </w:r>
      <w:bookmarkEnd w:id="314"/>
    </w:p>
    <w:p w14:paraId="223A88DA" w14:textId="77777777" w:rsidR="00087478" w:rsidRDefault="00087478" w:rsidP="00694761">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rPr>
          <w:rFonts w:ascii="Times New Roman" w:eastAsia="Times New Roman" w:hAnsi="Times New Roman" w:cs="Times New Roman"/>
          <w:i/>
          <w:color w:val="auto"/>
          <w:sz w:val="24"/>
          <w:szCs w:val="24"/>
        </w:rPr>
      </w:pPr>
      <w:r w:rsidRPr="00962C1E">
        <w:rPr>
          <w:rFonts w:ascii="Times New Roman" w:hAnsi="Times New Roman" w:cs="Times New Roman"/>
          <w:noProof/>
          <w:color w:val="auto"/>
          <w:sz w:val="24"/>
          <w:szCs w:val="24"/>
        </w:rPr>
        <w:drawing>
          <wp:inline distT="114300" distB="114300" distL="114300" distR="114300" wp14:anchorId="6AF92D51" wp14:editId="744C69F8">
            <wp:extent cx="5400040" cy="3033873"/>
            <wp:effectExtent l="0" t="0" r="0" b="0"/>
            <wp:docPr id="2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6"/>
                    <a:srcRect/>
                    <a:stretch>
                      <a:fillRect/>
                    </a:stretch>
                  </pic:blipFill>
                  <pic:spPr>
                    <a:xfrm>
                      <a:off x="0" y="0"/>
                      <a:ext cx="5400040" cy="3033873"/>
                    </a:xfrm>
                    <a:prstGeom prst="rect">
                      <a:avLst/>
                    </a:prstGeom>
                    <a:ln/>
                  </pic:spPr>
                </pic:pic>
              </a:graphicData>
            </a:graphic>
          </wp:inline>
        </w:drawing>
      </w:r>
    </w:p>
    <w:p w14:paraId="3AA0DB21" w14:textId="77777777" w:rsidR="00087478" w:rsidRPr="00962C1E" w:rsidRDefault="00087478" w:rsidP="00087478">
      <w:pPr>
        <w:rPr>
          <w:rFonts w:ascii="Times New Roman" w:hAnsi="Times New Roman" w:cs="Times New Roman"/>
          <w:color w:val="auto"/>
          <w:sz w:val="24"/>
          <w:szCs w:val="24"/>
        </w:rPr>
      </w:pPr>
      <w:r w:rsidRPr="00CC01D0">
        <w:rPr>
          <w:rFonts w:ascii="Times New Roman" w:eastAsia="Times New Roman" w:hAnsi="Times New Roman" w:cs="Times New Roman"/>
          <w:b/>
          <w:color w:val="auto"/>
          <w:sz w:val="18"/>
          <w:szCs w:val="24"/>
        </w:rPr>
        <w:t xml:space="preserve">Elaborado por: </w:t>
      </w:r>
      <w:r w:rsidRPr="00CC01D0">
        <w:rPr>
          <w:rFonts w:ascii="Times New Roman" w:eastAsia="Times New Roman" w:hAnsi="Times New Roman" w:cs="Times New Roman"/>
          <w:color w:val="auto"/>
          <w:sz w:val="18"/>
          <w:szCs w:val="24"/>
        </w:rPr>
        <w:t>Los investigadores</w:t>
      </w:r>
      <w:r w:rsidRPr="00962C1E">
        <w:rPr>
          <w:rFonts w:ascii="Times New Roman" w:hAnsi="Times New Roman" w:cs="Times New Roman"/>
          <w:noProof/>
          <w:color w:val="auto"/>
          <w:sz w:val="24"/>
          <w:szCs w:val="24"/>
        </w:rPr>
        <w:t xml:space="preserve"> </w:t>
      </w:r>
    </w:p>
    <w:p w14:paraId="480342DA" w14:textId="77777777" w:rsidR="00087478" w:rsidRPr="00962C1E" w:rsidRDefault="00087478" w:rsidP="00694761">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rPr>
          <w:rFonts w:ascii="Times New Roman" w:eastAsia="Times New Roman" w:hAnsi="Times New Roman" w:cs="Times New Roman"/>
          <w:i/>
          <w:color w:val="auto"/>
          <w:sz w:val="24"/>
          <w:szCs w:val="24"/>
        </w:rPr>
      </w:pPr>
    </w:p>
    <w:p w14:paraId="40287212" w14:textId="769BA4DB" w:rsidR="00087478" w:rsidRDefault="00087478" w:rsidP="00087478">
      <w:pPr>
        <w:pStyle w:val="Epgrafe"/>
        <w:keepNext/>
      </w:pPr>
      <w:bookmarkStart w:id="315" w:name="_Toc504983115"/>
      <w:r w:rsidRPr="00087478">
        <w:rPr>
          <w:b/>
        </w:rPr>
        <w:t xml:space="preserve">Grafico </w:t>
      </w:r>
      <w:r w:rsidRPr="00087478">
        <w:rPr>
          <w:b/>
        </w:rPr>
        <w:fldChar w:fldCharType="begin"/>
      </w:r>
      <w:r w:rsidRPr="00087478">
        <w:rPr>
          <w:b/>
        </w:rPr>
        <w:instrText xml:space="preserve"> SEQ Grafico \* ARABIC </w:instrText>
      </w:r>
      <w:r w:rsidRPr="00087478">
        <w:rPr>
          <w:b/>
        </w:rPr>
        <w:fldChar w:fldCharType="separate"/>
      </w:r>
      <w:r w:rsidR="00A46DA0">
        <w:rPr>
          <w:b/>
          <w:noProof/>
        </w:rPr>
        <w:t>41</w:t>
      </w:r>
      <w:r w:rsidRPr="00087478">
        <w:rPr>
          <w:b/>
        </w:rPr>
        <w:fldChar w:fldCharType="end"/>
      </w:r>
      <w:r w:rsidRPr="00087478">
        <w:rPr>
          <w:b/>
        </w:rPr>
        <w:t>.</w:t>
      </w:r>
      <w:r>
        <w:t xml:space="preserve"> Actualizar Atractivos Turísticos.</w:t>
      </w:r>
      <w:bookmarkEnd w:id="315"/>
    </w:p>
    <w:p w14:paraId="6AAD0450" w14:textId="77777777" w:rsidR="00087478" w:rsidRDefault="00694761" w:rsidP="00694761">
      <w:pPr>
        <w:rPr>
          <w:rFonts w:ascii="Times New Roman" w:hAnsi="Times New Roman" w:cs="Times New Roman"/>
          <w:color w:val="auto"/>
          <w:sz w:val="24"/>
          <w:szCs w:val="24"/>
        </w:rPr>
      </w:pPr>
      <w:r w:rsidRPr="00962C1E">
        <w:rPr>
          <w:rFonts w:ascii="Times New Roman" w:hAnsi="Times New Roman" w:cs="Times New Roman"/>
          <w:noProof/>
          <w:color w:val="auto"/>
          <w:sz w:val="24"/>
          <w:szCs w:val="24"/>
        </w:rPr>
        <w:drawing>
          <wp:inline distT="114300" distB="114300" distL="114300" distR="114300" wp14:anchorId="328A3E83" wp14:editId="7C8D0552">
            <wp:extent cx="5402580" cy="3035300"/>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a:srcRect/>
                    <a:stretch>
                      <a:fillRect/>
                    </a:stretch>
                  </pic:blipFill>
                  <pic:spPr>
                    <a:xfrm>
                      <a:off x="0" y="0"/>
                      <a:ext cx="5402580" cy="3035300"/>
                    </a:xfrm>
                    <a:prstGeom prst="rect">
                      <a:avLst/>
                    </a:prstGeom>
                    <a:ln/>
                  </pic:spPr>
                </pic:pic>
              </a:graphicData>
            </a:graphic>
          </wp:inline>
        </w:drawing>
      </w:r>
    </w:p>
    <w:p w14:paraId="0A8B60DC" w14:textId="6FCD5EC0" w:rsidR="00087478" w:rsidRDefault="00087478" w:rsidP="00087478">
      <w:pPr>
        <w:rPr>
          <w:rFonts w:ascii="Times New Roman" w:hAnsi="Times New Roman" w:cs="Times New Roman"/>
          <w:noProof/>
          <w:color w:val="auto"/>
          <w:sz w:val="24"/>
          <w:szCs w:val="24"/>
        </w:rPr>
      </w:pPr>
      <w:r w:rsidRPr="00CC01D0">
        <w:rPr>
          <w:rFonts w:ascii="Times New Roman" w:eastAsia="Times New Roman" w:hAnsi="Times New Roman" w:cs="Times New Roman"/>
          <w:b/>
          <w:color w:val="auto"/>
          <w:sz w:val="18"/>
          <w:szCs w:val="24"/>
        </w:rPr>
        <w:t xml:space="preserve">Elaborado por: </w:t>
      </w:r>
      <w:r w:rsidRPr="00CC01D0">
        <w:rPr>
          <w:rFonts w:ascii="Times New Roman" w:eastAsia="Times New Roman" w:hAnsi="Times New Roman" w:cs="Times New Roman"/>
          <w:color w:val="auto"/>
          <w:sz w:val="18"/>
          <w:szCs w:val="24"/>
        </w:rPr>
        <w:t>Los investigadores</w:t>
      </w:r>
      <w:r w:rsidRPr="00962C1E">
        <w:rPr>
          <w:rFonts w:ascii="Times New Roman" w:hAnsi="Times New Roman" w:cs="Times New Roman"/>
          <w:noProof/>
          <w:color w:val="auto"/>
          <w:sz w:val="24"/>
          <w:szCs w:val="24"/>
        </w:rPr>
        <w:t xml:space="preserve"> </w:t>
      </w:r>
    </w:p>
    <w:p w14:paraId="45A4E708" w14:textId="031D31B0" w:rsidR="00EE1B8C" w:rsidRDefault="00EE1B8C" w:rsidP="00EE1B8C">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jc w:val="both"/>
      </w:pPr>
      <w:r w:rsidRPr="00962C1E">
        <w:rPr>
          <w:rFonts w:ascii="Times New Roman" w:eastAsia="Times New Roman" w:hAnsi="Times New Roman" w:cs="Times New Roman"/>
          <w:color w:val="auto"/>
          <w:sz w:val="24"/>
          <w:szCs w:val="24"/>
        </w:rPr>
        <w:t>En la Figura N°</w:t>
      </w:r>
      <w:r w:rsidR="000E41A7">
        <w:rPr>
          <w:rFonts w:ascii="Times New Roman" w:eastAsia="Times New Roman" w:hAnsi="Times New Roman" w:cs="Times New Roman"/>
          <w:color w:val="auto"/>
          <w:sz w:val="24"/>
          <w:szCs w:val="24"/>
        </w:rPr>
        <w:t xml:space="preserve"> 42 y 43</w:t>
      </w:r>
      <w:r w:rsidRPr="00962C1E">
        <w:rPr>
          <w:rFonts w:ascii="Times New Roman" w:eastAsia="Times New Roman" w:hAnsi="Times New Roman" w:cs="Times New Roman"/>
          <w:color w:val="auto"/>
          <w:sz w:val="24"/>
          <w:szCs w:val="24"/>
        </w:rPr>
        <w:t xml:space="preserve"> se muestra la interfaz de la tarea de </w:t>
      </w:r>
      <w:r>
        <w:rPr>
          <w:rFonts w:ascii="Times New Roman" w:eastAsia="Times New Roman" w:hAnsi="Times New Roman" w:cs="Times New Roman"/>
          <w:color w:val="auto"/>
          <w:sz w:val="24"/>
          <w:szCs w:val="24"/>
        </w:rPr>
        <w:t>Eliminar</w:t>
      </w:r>
      <w:r w:rsidRPr="00962C1E">
        <w:rPr>
          <w:rFonts w:ascii="Times New Roman" w:eastAsia="Times New Roman" w:hAnsi="Times New Roman" w:cs="Times New Roman"/>
          <w:color w:val="auto"/>
          <w:sz w:val="24"/>
          <w:szCs w:val="24"/>
        </w:rPr>
        <w:t xml:space="preserve"> Atractivos Turísticos de la provincia de Cotopaxi.</w:t>
      </w:r>
      <w:r>
        <w:rPr>
          <w:rFonts w:ascii="Times New Roman" w:eastAsia="Times New Roman" w:hAnsi="Times New Roman" w:cs="Times New Roman"/>
          <w:color w:val="auto"/>
          <w:sz w:val="24"/>
          <w:szCs w:val="24"/>
        </w:rPr>
        <w:t xml:space="preserve"> Donde al hacer clic en eliminar se borra el registro de la base de datos, y ya no se visualizará. </w:t>
      </w:r>
    </w:p>
    <w:p w14:paraId="200F8BB3" w14:textId="55E314E1" w:rsidR="009A7DAB" w:rsidRDefault="00087478" w:rsidP="009A7DAB">
      <w:pPr>
        <w:pStyle w:val="Epgrafe"/>
        <w:keepNext/>
        <w:spacing w:after="0"/>
      </w:pPr>
      <w:bookmarkStart w:id="316" w:name="_Toc504983116"/>
      <w:r w:rsidRPr="009A7DAB">
        <w:rPr>
          <w:b/>
        </w:rPr>
        <w:lastRenderedPageBreak/>
        <w:t xml:space="preserve">Grafico </w:t>
      </w:r>
      <w:r w:rsidRPr="009A7DAB">
        <w:rPr>
          <w:b/>
        </w:rPr>
        <w:fldChar w:fldCharType="begin"/>
      </w:r>
      <w:r w:rsidRPr="009A7DAB">
        <w:rPr>
          <w:b/>
        </w:rPr>
        <w:instrText xml:space="preserve"> SEQ Grafico \* ARABIC </w:instrText>
      </w:r>
      <w:r w:rsidRPr="009A7DAB">
        <w:rPr>
          <w:b/>
        </w:rPr>
        <w:fldChar w:fldCharType="separate"/>
      </w:r>
      <w:r w:rsidR="00A46DA0">
        <w:rPr>
          <w:b/>
          <w:noProof/>
        </w:rPr>
        <w:t>42</w:t>
      </w:r>
      <w:r w:rsidRPr="009A7DAB">
        <w:rPr>
          <w:b/>
        </w:rPr>
        <w:fldChar w:fldCharType="end"/>
      </w:r>
      <w:r w:rsidRPr="009A7DAB">
        <w:rPr>
          <w:b/>
        </w:rPr>
        <w:t>.</w:t>
      </w:r>
      <w:r>
        <w:t xml:space="preserve"> </w:t>
      </w:r>
      <w:r w:rsidRPr="00DB3C86">
        <w:t>Eliminar Atractivos Turísticos</w:t>
      </w:r>
      <w:r>
        <w:t>.</w:t>
      </w:r>
      <w:r w:rsidR="00694761" w:rsidRPr="00962C1E">
        <w:rPr>
          <w:rFonts w:eastAsia="Times New Roman" w:cs="Times New Roman"/>
          <w:i w:val="0"/>
          <w:noProof/>
          <w:sz w:val="24"/>
          <w:szCs w:val="24"/>
        </w:rPr>
        <w:drawing>
          <wp:inline distT="114300" distB="114300" distL="114300" distR="114300" wp14:anchorId="491223E8" wp14:editId="57F864B4">
            <wp:extent cx="5402580" cy="3035300"/>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8"/>
                    <a:srcRect/>
                    <a:stretch>
                      <a:fillRect/>
                    </a:stretch>
                  </pic:blipFill>
                  <pic:spPr>
                    <a:xfrm>
                      <a:off x="0" y="0"/>
                      <a:ext cx="5402580" cy="3035300"/>
                    </a:xfrm>
                    <a:prstGeom prst="rect">
                      <a:avLst/>
                    </a:prstGeom>
                    <a:ln/>
                  </pic:spPr>
                </pic:pic>
              </a:graphicData>
            </a:graphic>
          </wp:inline>
        </w:drawing>
      </w:r>
      <w:bookmarkEnd w:id="316"/>
    </w:p>
    <w:p w14:paraId="0F6F1936" w14:textId="77777777" w:rsidR="009A7DAB" w:rsidRDefault="009A7DAB" w:rsidP="009A7DAB">
      <w:pPr>
        <w:rPr>
          <w:rFonts w:ascii="Times New Roman" w:eastAsia="Times New Roman" w:hAnsi="Times New Roman" w:cs="Times New Roman"/>
          <w:i/>
          <w:color w:val="auto"/>
          <w:sz w:val="24"/>
          <w:szCs w:val="24"/>
        </w:rPr>
      </w:pPr>
      <w:r w:rsidRPr="00CC01D0">
        <w:rPr>
          <w:rFonts w:ascii="Times New Roman" w:eastAsia="Times New Roman" w:hAnsi="Times New Roman" w:cs="Times New Roman"/>
          <w:b/>
          <w:color w:val="auto"/>
          <w:sz w:val="18"/>
          <w:szCs w:val="24"/>
        </w:rPr>
        <w:t xml:space="preserve">Elaborado por: </w:t>
      </w:r>
      <w:r w:rsidRPr="00CC01D0">
        <w:rPr>
          <w:rFonts w:ascii="Times New Roman" w:eastAsia="Times New Roman" w:hAnsi="Times New Roman" w:cs="Times New Roman"/>
          <w:color w:val="auto"/>
          <w:sz w:val="18"/>
          <w:szCs w:val="24"/>
        </w:rPr>
        <w:t>Los investigadores</w:t>
      </w:r>
      <w:r w:rsidRPr="00962C1E">
        <w:rPr>
          <w:rFonts w:ascii="Times New Roman" w:hAnsi="Times New Roman" w:cs="Times New Roman"/>
          <w:noProof/>
          <w:color w:val="auto"/>
          <w:sz w:val="24"/>
          <w:szCs w:val="24"/>
        </w:rPr>
        <w:t xml:space="preserve"> </w:t>
      </w:r>
    </w:p>
    <w:p w14:paraId="3426F586" w14:textId="77777777" w:rsidR="009A7DAB" w:rsidRPr="009A7DAB" w:rsidRDefault="009A7DAB" w:rsidP="009A7DAB"/>
    <w:p w14:paraId="55A5E567" w14:textId="702BB40B" w:rsidR="009A7DAB" w:rsidRDefault="009A7DAB" w:rsidP="009A7DAB">
      <w:pPr>
        <w:pStyle w:val="Epgrafe"/>
        <w:keepNext/>
      </w:pPr>
      <w:bookmarkStart w:id="317" w:name="_Toc504983117"/>
      <w:r w:rsidRPr="009A7DAB">
        <w:rPr>
          <w:b/>
        </w:rPr>
        <w:t xml:space="preserve">Grafico </w:t>
      </w:r>
      <w:r w:rsidRPr="009A7DAB">
        <w:rPr>
          <w:b/>
        </w:rPr>
        <w:fldChar w:fldCharType="begin"/>
      </w:r>
      <w:r w:rsidRPr="009A7DAB">
        <w:rPr>
          <w:b/>
        </w:rPr>
        <w:instrText xml:space="preserve"> SEQ Grafico \* ARABIC </w:instrText>
      </w:r>
      <w:r w:rsidRPr="009A7DAB">
        <w:rPr>
          <w:b/>
        </w:rPr>
        <w:fldChar w:fldCharType="separate"/>
      </w:r>
      <w:r w:rsidR="00A46DA0">
        <w:rPr>
          <w:b/>
          <w:noProof/>
        </w:rPr>
        <w:t>43</w:t>
      </w:r>
      <w:r w:rsidRPr="009A7DAB">
        <w:rPr>
          <w:b/>
        </w:rPr>
        <w:fldChar w:fldCharType="end"/>
      </w:r>
      <w:r>
        <w:t xml:space="preserve">. </w:t>
      </w:r>
      <w:r w:rsidRPr="00DF1CF5">
        <w:t>Eliminar</w:t>
      </w:r>
      <w:r>
        <w:t xml:space="preserve"> exitosamente</w:t>
      </w:r>
      <w:r w:rsidRPr="00DF1CF5">
        <w:t xml:space="preserve"> Atractivos Turísticos</w:t>
      </w:r>
      <w:r>
        <w:t>.</w:t>
      </w:r>
      <w:bookmarkEnd w:id="317"/>
    </w:p>
    <w:p w14:paraId="585E8472" w14:textId="77777777" w:rsidR="00694761" w:rsidRDefault="00694761" w:rsidP="009A7DAB">
      <w:pPr>
        <w:pStyle w:val="Epgrafe"/>
        <w:keepNext/>
        <w:spacing w:after="0"/>
        <w:rPr>
          <w:rFonts w:eastAsia="Times New Roman" w:cs="Times New Roman"/>
          <w:i w:val="0"/>
          <w:sz w:val="24"/>
          <w:szCs w:val="24"/>
        </w:rPr>
      </w:pPr>
      <w:r w:rsidRPr="00962C1E">
        <w:rPr>
          <w:rFonts w:eastAsia="Times New Roman" w:cs="Times New Roman"/>
          <w:i w:val="0"/>
          <w:noProof/>
          <w:sz w:val="24"/>
          <w:szCs w:val="24"/>
        </w:rPr>
        <w:drawing>
          <wp:inline distT="114300" distB="114300" distL="114300" distR="114300" wp14:anchorId="6F3C3D08" wp14:editId="74FE4E78">
            <wp:extent cx="5402580" cy="2606675"/>
            <wp:effectExtent l="0" t="0" r="7620" b="3175"/>
            <wp:docPr id="4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69"/>
                    <a:srcRect t="14122"/>
                    <a:stretch/>
                  </pic:blipFill>
                  <pic:spPr bwMode="auto">
                    <a:xfrm>
                      <a:off x="0" y="0"/>
                      <a:ext cx="5402580" cy="2606675"/>
                    </a:xfrm>
                    <a:prstGeom prst="rect">
                      <a:avLst/>
                    </a:prstGeom>
                    <a:ln>
                      <a:noFill/>
                    </a:ln>
                    <a:extLst>
                      <a:ext uri="{53640926-AAD7-44D8-BBD7-CCE9431645EC}">
                        <a14:shadowObscured xmlns:a14="http://schemas.microsoft.com/office/drawing/2010/main"/>
                      </a:ext>
                    </a:extLst>
                  </pic:spPr>
                </pic:pic>
              </a:graphicData>
            </a:graphic>
          </wp:inline>
        </w:drawing>
      </w:r>
    </w:p>
    <w:p w14:paraId="3D0BF610" w14:textId="6160A392" w:rsidR="009A7DAB" w:rsidRDefault="009A7DAB" w:rsidP="009A7DAB">
      <w:pPr>
        <w:rPr>
          <w:rFonts w:ascii="Times New Roman" w:hAnsi="Times New Roman" w:cs="Times New Roman"/>
          <w:noProof/>
          <w:color w:val="auto"/>
          <w:sz w:val="24"/>
          <w:szCs w:val="24"/>
        </w:rPr>
      </w:pPr>
      <w:r w:rsidRPr="00CC01D0">
        <w:rPr>
          <w:rFonts w:ascii="Times New Roman" w:eastAsia="Times New Roman" w:hAnsi="Times New Roman" w:cs="Times New Roman"/>
          <w:b/>
          <w:color w:val="auto"/>
          <w:sz w:val="18"/>
          <w:szCs w:val="24"/>
        </w:rPr>
        <w:t xml:space="preserve">Elaborado por: </w:t>
      </w:r>
      <w:r w:rsidRPr="00CC01D0">
        <w:rPr>
          <w:rFonts w:ascii="Times New Roman" w:eastAsia="Times New Roman" w:hAnsi="Times New Roman" w:cs="Times New Roman"/>
          <w:color w:val="auto"/>
          <w:sz w:val="18"/>
          <w:szCs w:val="24"/>
        </w:rPr>
        <w:t>Los investigadores</w:t>
      </w:r>
      <w:r w:rsidRPr="00962C1E">
        <w:rPr>
          <w:rFonts w:ascii="Times New Roman" w:hAnsi="Times New Roman" w:cs="Times New Roman"/>
          <w:noProof/>
          <w:color w:val="auto"/>
          <w:sz w:val="24"/>
          <w:szCs w:val="24"/>
        </w:rPr>
        <w:t xml:space="preserve"> </w:t>
      </w:r>
    </w:p>
    <w:p w14:paraId="53700FC6" w14:textId="4BD89C3C" w:rsidR="00084F08" w:rsidRDefault="00084F08" w:rsidP="009A7DAB">
      <w:pPr>
        <w:rPr>
          <w:rFonts w:ascii="Times New Roman" w:hAnsi="Times New Roman" w:cs="Times New Roman"/>
          <w:noProof/>
          <w:color w:val="auto"/>
          <w:sz w:val="24"/>
          <w:szCs w:val="24"/>
        </w:rPr>
      </w:pPr>
    </w:p>
    <w:p w14:paraId="4FEE9192" w14:textId="7CFA3D86" w:rsidR="00084F08" w:rsidRDefault="00084F08" w:rsidP="009A7DAB">
      <w:pPr>
        <w:rPr>
          <w:rFonts w:ascii="Times New Roman" w:hAnsi="Times New Roman" w:cs="Times New Roman"/>
          <w:noProof/>
          <w:color w:val="auto"/>
          <w:sz w:val="24"/>
          <w:szCs w:val="24"/>
        </w:rPr>
      </w:pPr>
    </w:p>
    <w:p w14:paraId="271746CD" w14:textId="77777777" w:rsidR="00084F08" w:rsidRDefault="00084F08" w:rsidP="009A7DAB">
      <w:pPr>
        <w:rPr>
          <w:rFonts w:ascii="Times New Roman" w:eastAsia="Times New Roman" w:hAnsi="Times New Roman" w:cs="Times New Roman"/>
          <w:i/>
          <w:color w:val="auto"/>
          <w:sz w:val="24"/>
          <w:szCs w:val="24"/>
        </w:rPr>
      </w:pPr>
    </w:p>
    <w:p w14:paraId="60310E58" w14:textId="2E764294" w:rsidR="00084F08" w:rsidRDefault="00752900" w:rsidP="00084F08">
      <w:pPr>
        <w:pStyle w:val="Ttulo4"/>
        <w:widowControl/>
        <w:pBdr>
          <w:top w:val="none" w:sz="0" w:space="0" w:color="000000"/>
          <w:left w:val="none" w:sz="0" w:space="0" w:color="000000"/>
          <w:bottom w:val="none" w:sz="0" w:space="0" w:color="000000"/>
          <w:right w:val="none" w:sz="0" w:space="0" w:color="000000"/>
          <w:between w:val="none" w:sz="0" w:space="0" w:color="000000"/>
        </w:pBdr>
        <w:spacing w:after="0" w:line="360" w:lineRule="auto"/>
        <w:contextualSpacing w:val="0"/>
        <w:jc w:val="both"/>
        <w:rPr>
          <w:rFonts w:ascii="Times New Roman" w:eastAsia="Times New Roman" w:hAnsi="Times New Roman" w:cs="Times New Roman"/>
          <w:color w:val="auto"/>
        </w:rPr>
      </w:pPr>
      <w:bookmarkStart w:id="318" w:name="_jt63z5msqdsy" w:colFirst="0" w:colLast="0"/>
      <w:bookmarkStart w:id="319" w:name="_Toc504985106"/>
      <w:bookmarkEnd w:id="318"/>
      <w:proofErr w:type="spellStart"/>
      <w:r w:rsidRPr="00962C1E">
        <w:rPr>
          <w:rFonts w:ascii="Times New Roman" w:eastAsia="Times New Roman" w:hAnsi="Times New Roman" w:cs="Times New Roman"/>
          <w:color w:val="auto"/>
        </w:rPr>
        <w:lastRenderedPageBreak/>
        <w:t>Submódulo</w:t>
      </w:r>
      <w:proofErr w:type="spellEnd"/>
      <w:r w:rsidRPr="00962C1E">
        <w:rPr>
          <w:rFonts w:ascii="Times New Roman" w:eastAsia="Times New Roman" w:hAnsi="Times New Roman" w:cs="Times New Roman"/>
          <w:color w:val="auto"/>
        </w:rPr>
        <w:t xml:space="preserve"> 2</w:t>
      </w:r>
      <w:r w:rsidR="00103540" w:rsidRPr="00962C1E">
        <w:rPr>
          <w:rFonts w:ascii="Times New Roman" w:eastAsia="Times New Roman" w:hAnsi="Times New Roman" w:cs="Times New Roman"/>
          <w:color w:val="auto"/>
        </w:rPr>
        <w:t>: Administración</w:t>
      </w:r>
      <w:r w:rsidR="00694761" w:rsidRPr="00962C1E">
        <w:rPr>
          <w:rFonts w:ascii="Times New Roman" w:eastAsia="Times New Roman" w:hAnsi="Times New Roman" w:cs="Times New Roman"/>
          <w:color w:val="auto"/>
        </w:rPr>
        <w:t xml:space="preserve"> de Fechas Importantes</w:t>
      </w:r>
      <w:bookmarkStart w:id="320" w:name="_3j2btew1qw4m" w:colFirst="0" w:colLast="0"/>
      <w:bookmarkEnd w:id="320"/>
      <w:bookmarkEnd w:id="319"/>
    </w:p>
    <w:p w14:paraId="7C79CA76" w14:textId="652BE65B" w:rsidR="00694761" w:rsidRPr="00962C1E" w:rsidRDefault="00752900" w:rsidP="00084F08">
      <w:pPr>
        <w:pStyle w:val="Ttulo4"/>
        <w:widowControl/>
        <w:pBdr>
          <w:top w:val="none" w:sz="0" w:space="0" w:color="000000"/>
          <w:left w:val="none" w:sz="0" w:space="0" w:color="000000"/>
          <w:bottom w:val="none" w:sz="0" w:space="0" w:color="000000"/>
          <w:right w:val="none" w:sz="0" w:space="0" w:color="000000"/>
          <w:between w:val="none" w:sz="0" w:space="0" w:color="000000"/>
        </w:pBdr>
        <w:spacing w:after="0" w:line="360" w:lineRule="auto"/>
        <w:contextualSpacing w:val="0"/>
        <w:jc w:val="both"/>
        <w:rPr>
          <w:rFonts w:ascii="Times New Roman" w:eastAsia="Times New Roman" w:hAnsi="Times New Roman" w:cs="Times New Roman"/>
          <w:color w:val="auto"/>
        </w:rPr>
      </w:pPr>
      <w:bookmarkStart w:id="321" w:name="_Toc504985107"/>
      <w:r w:rsidRPr="00962C1E">
        <w:rPr>
          <w:rFonts w:ascii="Times New Roman" w:eastAsia="Times New Roman" w:hAnsi="Times New Roman" w:cs="Times New Roman"/>
          <w:color w:val="auto"/>
        </w:rPr>
        <w:t>SPRINT N° 2</w:t>
      </w:r>
      <w:r w:rsidR="00694761" w:rsidRPr="00962C1E">
        <w:rPr>
          <w:rFonts w:ascii="Times New Roman" w:eastAsia="Times New Roman" w:hAnsi="Times New Roman" w:cs="Times New Roman"/>
          <w:color w:val="auto"/>
        </w:rPr>
        <w:t>:</w:t>
      </w:r>
      <w:bookmarkEnd w:id="321"/>
    </w:p>
    <w:p w14:paraId="2B7DB6F2" w14:textId="3500CAD9" w:rsidR="00084F08" w:rsidRDefault="009A7DAB" w:rsidP="009A7DAB">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pPr>
      <w:r>
        <w:rPr>
          <w:rFonts w:ascii="Times New Roman" w:eastAsia="Times New Roman" w:hAnsi="Times New Roman" w:cs="Times New Roman"/>
          <w:color w:val="auto"/>
          <w:sz w:val="24"/>
          <w:szCs w:val="24"/>
        </w:rPr>
        <w:t xml:space="preserve">En la Figura N° </w:t>
      </w:r>
      <w:r w:rsidR="000E41A7">
        <w:rPr>
          <w:rFonts w:ascii="Times New Roman" w:eastAsia="Times New Roman" w:hAnsi="Times New Roman" w:cs="Times New Roman"/>
          <w:color w:val="auto"/>
          <w:sz w:val="24"/>
          <w:szCs w:val="24"/>
        </w:rPr>
        <w:t>44</w:t>
      </w:r>
      <w:r w:rsidR="00583208" w:rsidRPr="00962C1E">
        <w:rPr>
          <w:rFonts w:ascii="Times New Roman" w:eastAsia="Times New Roman" w:hAnsi="Times New Roman" w:cs="Times New Roman"/>
          <w:color w:val="auto"/>
          <w:sz w:val="24"/>
          <w:szCs w:val="24"/>
        </w:rPr>
        <w:t xml:space="preserve"> se</w:t>
      </w:r>
      <w:r w:rsidR="00694761" w:rsidRPr="00962C1E">
        <w:rPr>
          <w:rFonts w:ascii="Times New Roman" w:eastAsia="Times New Roman" w:hAnsi="Times New Roman" w:cs="Times New Roman"/>
          <w:color w:val="auto"/>
          <w:sz w:val="24"/>
          <w:szCs w:val="24"/>
        </w:rPr>
        <w:t xml:space="preserve"> muestra la interfaz de la tarea de Fechas Importantes de la provincia de Cotopaxi.</w:t>
      </w:r>
      <w:r w:rsidR="00084F08">
        <w:rPr>
          <w:rFonts w:ascii="Times New Roman" w:eastAsia="Times New Roman" w:hAnsi="Times New Roman" w:cs="Times New Roman"/>
          <w:color w:val="auto"/>
          <w:sz w:val="24"/>
          <w:szCs w:val="24"/>
        </w:rPr>
        <w:t xml:space="preserve"> Donde el Administrador podrá ingresar nombre de lugar, el acontecimiento, el mes que surgió esa fecha y el cantón donde se va establecer la fecha. </w:t>
      </w:r>
    </w:p>
    <w:p w14:paraId="5FCB2775" w14:textId="62E0B6A2" w:rsidR="00694761" w:rsidRDefault="009A7DAB" w:rsidP="009A7DAB">
      <w:pPr>
        <w:pStyle w:val="Epgrafe"/>
        <w:keepNext/>
        <w:spacing w:after="0"/>
      </w:pPr>
      <w:bookmarkStart w:id="322" w:name="_Toc504983118"/>
      <w:r w:rsidRPr="009A7DAB">
        <w:rPr>
          <w:b/>
        </w:rPr>
        <w:t xml:space="preserve">Grafico </w:t>
      </w:r>
      <w:r w:rsidRPr="009A7DAB">
        <w:rPr>
          <w:b/>
        </w:rPr>
        <w:fldChar w:fldCharType="begin"/>
      </w:r>
      <w:r w:rsidRPr="009A7DAB">
        <w:rPr>
          <w:b/>
        </w:rPr>
        <w:instrText xml:space="preserve"> SEQ Grafico \* ARABIC </w:instrText>
      </w:r>
      <w:r w:rsidRPr="009A7DAB">
        <w:rPr>
          <w:b/>
        </w:rPr>
        <w:fldChar w:fldCharType="separate"/>
      </w:r>
      <w:r w:rsidR="00A46DA0">
        <w:rPr>
          <w:b/>
          <w:noProof/>
        </w:rPr>
        <w:t>44</w:t>
      </w:r>
      <w:r w:rsidRPr="009A7DAB">
        <w:rPr>
          <w:b/>
        </w:rPr>
        <w:fldChar w:fldCharType="end"/>
      </w:r>
      <w:r w:rsidRPr="009A7DAB">
        <w:rPr>
          <w:b/>
        </w:rPr>
        <w:t>.</w:t>
      </w:r>
      <w:r>
        <w:t xml:space="preserve"> </w:t>
      </w:r>
      <w:r w:rsidRPr="0021656E">
        <w:t>R</w:t>
      </w:r>
      <w:r w:rsidR="00084F08">
        <w:t>egistrar nueva fecha importante.</w:t>
      </w:r>
      <w:r w:rsidR="00084F08" w:rsidRPr="00084F08">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84F08" w:rsidRPr="00084F08">
        <w:rPr>
          <w:noProof/>
        </w:rPr>
        <w:drawing>
          <wp:inline distT="0" distB="0" distL="0" distR="0" wp14:anchorId="274A143A" wp14:editId="788A7B3E">
            <wp:extent cx="4802343" cy="2700000"/>
            <wp:effectExtent l="0" t="0" r="0" b="5715"/>
            <wp:docPr id="56" name="Imagen 56" descr="C:\Users\Alexis Cando\Desktop\nuevaFe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is Cando\Desktop\nuevaFecha.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02343" cy="2700000"/>
                    </a:xfrm>
                    <a:prstGeom prst="rect">
                      <a:avLst/>
                    </a:prstGeom>
                    <a:noFill/>
                    <a:ln>
                      <a:noFill/>
                    </a:ln>
                  </pic:spPr>
                </pic:pic>
              </a:graphicData>
            </a:graphic>
          </wp:inline>
        </w:drawing>
      </w:r>
      <w:bookmarkEnd w:id="322"/>
    </w:p>
    <w:p w14:paraId="0FB58D92" w14:textId="61F624AB" w:rsidR="009A7DAB" w:rsidRDefault="009A7DAB" w:rsidP="009A7DAB">
      <w:pPr>
        <w:rPr>
          <w:rFonts w:ascii="Times New Roman" w:hAnsi="Times New Roman" w:cs="Times New Roman"/>
          <w:noProof/>
          <w:color w:val="auto"/>
          <w:sz w:val="24"/>
          <w:szCs w:val="24"/>
        </w:rPr>
      </w:pPr>
      <w:r w:rsidRPr="00CC01D0">
        <w:rPr>
          <w:rFonts w:ascii="Times New Roman" w:eastAsia="Times New Roman" w:hAnsi="Times New Roman" w:cs="Times New Roman"/>
          <w:b/>
          <w:color w:val="auto"/>
          <w:sz w:val="18"/>
          <w:szCs w:val="24"/>
        </w:rPr>
        <w:t xml:space="preserve">Elaborado por: </w:t>
      </w:r>
      <w:r w:rsidRPr="00CC01D0">
        <w:rPr>
          <w:rFonts w:ascii="Times New Roman" w:eastAsia="Times New Roman" w:hAnsi="Times New Roman" w:cs="Times New Roman"/>
          <w:color w:val="auto"/>
          <w:sz w:val="18"/>
          <w:szCs w:val="24"/>
        </w:rPr>
        <w:t>Los investigadores</w:t>
      </w:r>
      <w:r w:rsidRPr="00962C1E">
        <w:rPr>
          <w:rFonts w:ascii="Times New Roman" w:hAnsi="Times New Roman" w:cs="Times New Roman"/>
          <w:noProof/>
          <w:color w:val="auto"/>
          <w:sz w:val="24"/>
          <w:szCs w:val="24"/>
        </w:rPr>
        <w:t xml:space="preserve"> </w:t>
      </w:r>
    </w:p>
    <w:p w14:paraId="28D182C9" w14:textId="426FC81A" w:rsidR="00084F08" w:rsidRDefault="000E41A7" w:rsidP="00084F08">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pPr>
      <w:r>
        <w:rPr>
          <w:rFonts w:ascii="Times New Roman" w:eastAsia="Times New Roman" w:hAnsi="Times New Roman" w:cs="Times New Roman"/>
          <w:color w:val="auto"/>
          <w:sz w:val="24"/>
          <w:szCs w:val="24"/>
        </w:rPr>
        <w:t>En la Figura N° 45</w:t>
      </w:r>
      <w:r w:rsidR="00084F08" w:rsidRPr="00962C1E">
        <w:rPr>
          <w:rFonts w:ascii="Times New Roman" w:eastAsia="Times New Roman" w:hAnsi="Times New Roman" w:cs="Times New Roman"/>
          <w:color w:val="auto"/>
          <w:sz w:val="24"/>
          <w:szCs w:val="24"/>
        </w:rPr>
        <w:t xml:space="preserve"> se muestra la interfaz de la tarea de Fechas Importantes de la provincia de Cotopaxi.</w:t>
      </w:r>
      <w:r w:rsidR="00084F08">
        <w:rPr>
          <w:rFonts w:ascii="Times New Roman" w:eastAsia="Times New Roman" w:hAnsi="Times New Roman" w:cs="Times New Roman"/>
          <w:color w:val="auto"/>
          <w:sz w:val="24"/>
          <w:szCs w:val="24"/>
        </w:rPr>
        <w:t xml:space="preserve"> Donde el Administrador podrá</w:t>
      </w:r>
      <w:r w:rsidR="00BC0FD8">
        <w:rPr>
          <w:rFonts w:ascii="Times New Roman" w:eastAsia="Times New Roman" w:hAnsi="Times New Roman" w:cs="Times New Roman"/>
          <w:color w:val="auto"/>
          <w:sz w:val="24"/>
          <w:szCs w:val="24"/>
        </w:rPr>
        <w:t xml:space="preserve"> buscar la fecha y</w:t>
      </w:r>
      <w:r w:rsidR="00084F08">
        <w:rPr>
          <w:rFonts w:ascii="Times New Roman" w:eastAsia="Times New Roman" w:hAnsi="Times New Roman" w:cs="Times New Roman"/>
          <w:color w:val="auto"/>
          <w:sz w:val="24"/>
          <w:szCs w:val="24"/>
        </w:rPr>
        <w:t xml:space="preserve"> actualizar la información</w:t>
      </w:r>
      <w:r w:rsidR="00BC0FD8">
        <w:rPr>
          <w:rFonts w:ascii="Times New Roman" w:eastAsia="Times New Roman" w:hAnsi="Times New Roman" w:cs="Times New Roman"/>
          <w:color w:val="auto"/>
          <w:sz w:val="24"/>
          <w:szCs w:val="24"/>
        </w:rPr>
        <w:t xml:space="preserve"> con solo dar un clic</w:t>
      </w:r>
      <w:r w:rsidR="00084F08">
        <w:rPr>
          <w:rFonts w:ascii="Times New Roman" w:eastAsia="Times New Roman" w:hAnsi="Times New Roman" w:cs="Times New Roman"/>
          <w:color w:val="auto"/>
          <w:sz w:val="24"/>
          <w:szCs w:val="24"/>
        </w:rPr>
        <w:t xml:space="preserve">. </w:t>
      </w:r>
    </w:p>
    <w:p w14:paraId="2C35BCA4" w14:textId="392947A8" w:rsidR="009A7DAB" w:rsidRDefault="009A7DAB" w:rsidP="009A7DAB">
      <w:pPr>
        <w:pStyle w:val="Epgrafe"/>
        <w:keepNext/>
      </w:pPr>
      <w:bookmarkStart w:id="323" w:name="_Toc504983119"/>
      <w:commentRangeStart w:id="324"/>
      <w:r w:rsidRPr="009A7DAB">
        <w:rPr>
          <w:b/>
        </w:rPr>
        <w:t xml:space="preserve">Grafico </w:t>
      </w:r>
      <w:r w:rsidRPr="009A7DAB">
        <w:rPr>
          <w:b/>
        </w:rPr>
        <w:fldChar w:fldCharType="begin"/>
      </w:r>
      <w:r w:rsidRPr="009A7DAB">
        <w:rPr>
          <w:b/>
        </w:rPr>
        <w:instrText xml:space="preserve"> SEQ Grafico \* ARABIC </w:instrText>
      </w:r>
      <w:r w:rsidRPr="009A7DAB">
        <w:rPr>
          <w:b/>
        </w:rPr>
        <w:fldChar w:fldCharType="separate"/>
      </w:r>
      <w:r w:rsidR="00A46DA0">
        <w:rPr>
          <w:b/>
          <w:noProof/>
        </w:rPr>
        <w:t>45</w:t>
      </w:r>
      <w:r w:rsidRPr="009A7DAB">
        <w:rPr>
          <w:b/>
        </w:rPr>
        <w:fldChar w:fldCharType="end"/>
      </w:r>
      <w:r w:rsidRPr="009A7DAB">
        <w:rPr>
          <w:b/>
        </w:rPr>
        <w:t>.</w:t>
      </w:r>
      <w:r>
        <w:t xml:space="preserve"> </w:t>
      </w:r>
      <w:r w:rsidRPr="00BE2B0B">
        <w:t>Actualizar Atractivos Turísticos</w:t>
      </w:r>
      <w:r>
        <w:t>.</w:t>
      </w:r>
      <w:commentRangeEnd w:id="324"/>
      <w:r w:rsidR="0075051E">
        <w:rPr>
          <w:rStyle w:val="Refdecomentario"/>
          <w:rFonts w:ascii="Calibri" w:hAnsi="Calibri"/>
          <w:i w:val="0"/>
          <w:iCs w:val="0"/>
          <w:color w:val="000000"/>
        </w:rPr>
        <w:commentReference w:id="324"/>
      </w:r>
      <w:r w:rsidR="00BC0FD8" w:rsidRPr="00BC0FD8">
        <w:rPr>
          <w:rFonts w:cs="Times New Roman"/>
          <w:noProof/>
          <w:sz w:val="24"/>
          <w:szCs w:val="24"/>
        </w:rPr>
        <w:drawing>
          <wp:inline distT="0" distB="0" distL="0" distR="0" wp14:anchorId="73DDE047" wp14:editId="4E5983EF">
            <wp:extent cx="4802343" cy="2700000"/>
            <wp:effectExtent l="0" t="0" r="0" b="5715"/>
            <wp:docPr id="57" name="Imagen 57" descr="C:\Users\Alexis Cando\Desktop\actualiFe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is Cando\Desktop\actualiFecha.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02343" cy="2700000"/>
                    </a:xfrm>
                    <a:prstGeom prst="rect">
                      <a:avLst/>
                    </a:prstGeom>
                    <a:noFill/>
                    <a:ln>
                      <a:noFill/>
                    </a:ln>
                  </pic:spPr>
                </pic:pic>
              </a:graphicData>
            </a:graphic>
          </wp:inline>
        </w:drawing>
      </w:r>
      <w:bookmarkEnd w:id="323"/>
    </w:p>
    <w:p w14:paraId="2492AEEE" w14:textId="7DAF5139" w:rsidR="009A7DAB" w:rsidRDefault="009A7DAB" w:rsidP="009A7DAB">
      <w:pPr>
        <w:rPr>
          <w:rFonts w:ascii="Times New Roman" w:eastAsia="Times New Roman" w:hAnsi="Times New Roman" w:cs="Times New Roman"/>
          <w:i/>
          <w:color w:val="auto"/>
          <w:sz w:val="24"/>
          <w:szCs w:val="24"/>
        </w:rPr>
      </w:pPr>
      <w:r w:rsidRPr="009A7DAB">
        <w:rPr>
          <w:rFonts w:ascii="Times New Roman" w:eastAsia="Times New Roman" w:hAnsi="Times New Roman" w:cs="Times New Roman"/>
          <w:b/>
          <w:color w:val="auto"/>
          <w:sz w:val="18"/>
          <w:szCs w:val="24"/>
        </w:rPr>
        <w:t xml:space="preserve"> </w:t>
      </w:r>
      <w:r w:rsidRPr="00CC01D0">
        <w:rPr>
          <w:rFonts w:ascii="Times New Roman" w:eastAsia="Times New Roman" w:hAnsi="Times New Roman" w:cs="Times New Roman"/>
          <w:b/>
          <w:color w:val="auto"/>
          <w:sz w:val="18"/>
          <w:szCs w:val="24"/>
        </w:rPr>
        <w:t xml:space="preserve">Elaborado por: </w:t>
      </w:r>
      <w:r w:rsidRPr="00CC01D0">
        <w:rPr>
          <w:rFonts w:ascii="Times New Roman" w:eastAsia="Times New Roman" w:hAnsi="Times New Roman" w:cs="Times New Roman"/>
          <w:color w:val="auto"/>
          <w:sz w:val="18"/>
          <w:szCs w:val="24"/>
        </w:rPr>
        <w:t>Los investigadores</w:t>
      </w:r>
      <w:r w:rsidRPr="00962C1E">
        <w:rPr>
          <w:rFonts w:ascii="Times New Roman" w:hAnsi="Times New Roman" w:cs="Times New Roman"/>
          <w:noProof/>
          <w:color w:val="auto"/>
          <w:sz w:val="24"/>
          <w:szCs w:val="24"/>
        </w:rPr>
        <w:t xml:space="preserve"> </w:t>
      </w:r>
    </w:p>
    <w:p w14:paraId="2F370E8F" w14:textId="3DB97074" w:rsidR="00BC0FD8" w:rsidRDefault="000E41A7" w:rsidP="00BC0FD8">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pPr>
      <w:r>
        <w:rPr>
          <w:rFonts w:ascii="Times New Roman" w:eastAsia="Times New Roman" w:hAnsi="Times New Roman" w:cs="Times New Roman"/>
          <w:color w:val="auto"/>
          <w:sz w:val="24"/>
          <w:szCs w:val="24"/>
        </w:rPr>
        <w:lastRenderedPageBreak/>
        <w:t>En la Figura N° 46</w:t>
      </w:r>
      <w:r w:rsidR="00BC0FD8" w:rsidRPr="00962C1E">
        <w:rPr>
          <w:rFonts w:ascii="Times New Roman" w:eastAsia="Times New Roman" w:hAnsi="Times New Roman" w:cs="Times New Roman"/>
          <w:color w:val="auto"/>
          <w:sz w:val="24"/>
          <w:szCs w:val="24"/>
        </w:rPr>
        <w:t xml:space="preserve"> se muestra la interfaz de la tarea de Fechas Importantes de la provincia de Cotopaxi.</w:t>
      </w:r>
      <w:r w:rsidR="00BC0FD8">
        <w:rPr>
          <w:rFonts w:ascii="Times New Roman" w:eastAsia="Times New Roman" w:hAnsi="Times New Roman" w:cs="Times New Roman"/>
          <w:color w:val="auto"/>
          <w:sz w:val="24"/>
          <w:szCs w:val="24"/>
        </w:rPr>
        <w:t xml:space="preserve"> Donde el Administrador podrá buscar la fecha y eliminar la información con solo dar un clic. </w:t>
      </w:r>
    </w:p>
    <w:p w14:paraId="7F3F3830" w14:textId="062A07A7" w:rsidR="00582B37" w:rsidRDefault="009A7DAB" w:rsidP="009A7DAB">
      <w:pPr>
        <w:pStyle w:val="Epgrafe"/>
        <w:keepNext/>
        <w:spacing w:after="0"/>
      </w:pPr>
      <w:bookmarkStart w:id="325" w:name="_Toc504983120"/>
      <w:r w:rsidRPr="009A7DAB">
        <w:rPr>
          <w:b/>
        </w:rPr>
        <w:t xml:space="preserve">Grafico </w:t>
      </w:r>
      <w:r w:rsidRPr="009A7DAB">
        <w:rPr>
          <w:b/>
        </w:rPr>
        <w:fldChar w:fldCharType="begin"/>
      </w:r>
      <w:r w:rsidRPr="009A7DAB">
        <w:rPr>
          <w:b/>
        </w:rPr>
        <w:instrText xml:space="preserve"> SEQ Grafico \* ARABIC </w:instrText>
      </w:r>
      <w:r w:rsidRPr="009A7DAB">
        <w:rPr>
          <w:b/>
        </w:rPr>
        <w:fldChar w:fldCharType="separate"/>
      </w:r>
      <w:r w:rsidR="00A46DA0">
        <w:rPr>
          <w:b/>
          <w:noProof/>
        </w:rPr>
        <w:t>46</w:t>
      </w:r>
      <w:r w:rsidRPr="009A7DAB">
        <w:rPr>
          <w:b/>
        </w:rPr>
        <w:fldChar w:fldCharType="end"/>
      </w:r>
      <w:r w:rsidRPr="009A7DAB">
        <w:rPr>
          <w:b/>
        </w:rPr>
        <w:t xml:space="preserve">. </w:t>
      </w:r>
      <w:r w:rsidRPr="00CD6827">
        <w:t>Eliminar Atractivos Turístico</w:t>
      </w:r>
      <w:r>
        <w:t>.</w:t>
      </w:r>
      <w:r w:rsidR="00BC0FD8" w:rsidRPr="00BC0FD8">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C0FD8" w:rsidRPr="00BC0FD8">
        <w:rPr>
          <w:noProof/>
        </w:rPr>
        <w:drawing>
          <wp:inline distT="0" distB="0" distL="0" distR="0" wp14:anchorId="168873D2" wp14:editId="6C3C6F84">
            <wp:extent cx="5760085" cy="3238467"/>
            <wp:effectExtent l="0" t="0" r="0" b="635"/>
            <wp:docPr id="58" name="Imagen 58" descr="C:\Users\Alexis Cando\Desktop\eliminarFe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is Cando\Desktop\eliminarFech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085" cy="3238467"/>
                    </a:xfrm>
                    <a:prstGeom prst="rect">
                      <a:avLst/>
                    </a:prstGeom>
                    <a:noFill/>
                    <a:ln>
                      <a:noFill/>
                    </a:ln>
                  </pic:spPr>
                </pic:pic>
              </a:graphicData>
            </a:graphic>
          </wp:inline>
        </w:drawing>
      </w:r>
      <w:bookmarkEnd w:id="325"/>
    </w:p>
    <w:p w14:paraId="375B964E" w14:textId="77777777" w:rsidR="009A7DAB" w:rsidRDefault="009A7DAB" w:rsidP="009A7DAB">
      <w:pPr>
        <w:rPr>
          <w:rFonts w:ascii="Times New Roman" w:eastAsia="Times New Roman" w:hAnsi="Times New Roman" w:cs="Times New Roman"/>
          <w:color w:val="auto"/>
          <w:sz w:val="18"/>
          <w:szCs w:val="24"/>
        </w:rPr>
      </w:pPr>
      <w:r w:rsidRPr="009A7DAB">
        <w:rPr>
          <w:rFonts w:ascii="Times New Roman" w:eastAsia="Times New Roman" w:hAnsi="Times New Roman" w:cs="Times New Roman"/>
          <w:b/>
          <w:color w:val="auto"/>
          <w:sz w:val="18"/>
          <w:szCs w:val="24"/>
        </w:rPr>
        <w:t xml:space="preserve">Elaborado por: </w:t>
      </w:r>
      <w:r w:rsidRPr="009A7DAB">
        <w:rPr>
          <w:rFonts w:ascii="Times New Roman" w:eastAsia="Times New Roman" w:hAnsi="Times New Roman" w:cs="Times New Roman"/>
          <w:color w:val="auto"/>
          <w:sz w:val="18"/>
          <w:szCs w:val="24"/>
        </w:rPr>
        <w:t>Los investigadores</w:t>
      </w:r>
    </w:p>
    <w:p w14:paraId="4FA1F465" w14:textId="49B3381D" w:rsidR="002F4D66" w:rsidRDefault="002F4D66" w:rsidP="007010DA">
      <w:pPr>
        <w:pStyle w:val="Ttulo3"/>
        <w:widowControl/>
        <w:numPr>
          <w:ilvl w:val="3"/>
          <w:numId w:val="22"/>
        </w:numPr>
        <w:pBdr>
          <w:top w:val="none" w:sz="0" w:space="0" w:color="000000"/>
          <w:left w:val="none" w:sz="0" w:space="0" w:color="000000"/>
          <w:bottom w:val="none" w:sz="0" w:space="0" w:color="000000"/>
          <w:right w:val="none" w:sz="0" w:space="0" w:color="000000"/>
          <w:between w:val="none" w:sz="0" w:space="0" w:color="000000"/>
        </w:pBdr>
        <w:spacing w:before="240" w:after="200" w:line="240" w:lineRule="auto"/>
        <w:contextualSpacing w:val="0"/>
        <w:rPr>
          <w:rFonts w:ascii="Times New Roman" w:eastAsia="Times New Roman" w:hAnsi="Times New Roman" w:cs="Times New Roman"/>
        </w:rPr>
      </w:pPr>
      <w:bookmarkStart w:id="326" w:name="_Toc504985108"/>
      <w:r>
        <w:rPr>
          <w:rFonts w:ascii="Times New Roman" w:eastAsia="Times New Roman" w:hAnsi="Times New Roman" w:cs="Times New Roman"/>
        </w:rPr>
        <w:t>Pruebas:</w:t>
      </w:r>
      <w:bookmarkEnd w:id="326"/>
    </w:p>
    <w:p w14:paraId="13299A2A" w14:textId="28D9CEBE" w:rsidR="002F4D66" w:rsidRDefault="002F4D66" w:rsidP="000E41A7">
      <w:pPr>
        <w:jc w:val="both"/>
        <w:rPr>
          <w:ins w:id="327" w:author="acevallo" w:date="2018-01-26T17:31:00Z"/>
          <w:rFonts w:ascii="Times New Roman" w:eastAsia="Times New Roman" w:hAnsi="Times New Roman" w:cs="Times New Roman"/>
          <w:sz w:val="24"/>
          <w:szCs w:val="24"/>
        </w:rPr>
      </w:pPr>
      <w:r>
        <w:rPr>
          <w:rFonts w:ascii="Times New Roman" w:eastAsia="Times New Roman" w:hAnsi="Times New Roman" w:cs="Times New Roman"/>
          <w:sz w:val="24"/>
          <w:szCs w:val="24"/>
        </w:rPr>
        <w:t>En esta etapa se debe realizar las pruebas correspondientes para que las funcionalidades garanticen el buen funcionamiento de la aplicaci</w:t>
      </w:r>
      <w:r w:rsidR="00190951">
        <w:rPr>
          <w:rFonts w:ascii="Times New Roman" w:eastAsia="Times New Roman" w:hAnsi="Times New Roman" w:cs="Times New Roman"/>
          <w:sz w:val="24"/>
          <w:szCs w:val="24"/>
        </w:rPr>
        <w:t>ón web por lo tanto en la Grafico</w:t>
      </w:r>
      <w:r>
        <w:rPr>
          <w:rFonts w:ascii="Times New Roman" w:eastAsia="Times New Roman" w:hAnsi="Times New Roman" w:cs="Times New Roman"/>
          <w:sz w:val="24"/>
          <w:szCs w:val="24"/>
        </w:rPr>
        <w:t xml:space="preserve"> N° </w:t>
      </w:r>
      <w:r w:rsidR="000E41A7">
        <w:rPr>
          <w:rFonts w:ascii="Times New Roman" w:eastAsia="Times New Roman" w:hAnsi="Times New Roman" w:cs="Times New Roman"/>
          <w:sz w:val="24"/>
          <w:szCs w:val="24"/>
        </w:rPr>
        <w:t>47</w:t>
      </w:r>
      <w:r w:rsidR="0019095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se muestra el flujo de procesos de prueba, en la cual se lo realizo por cada </w:t>
      </w:r>
      <w:proofErr w:type="spellStart"/>
      <w:r>
        <w:rPr>
          <w:rFonts w:ascii="Times New Roman" w:eastAsia="Times New Roman" w:hAnsi="Times New Roman" w:cs="Times New Roman"/>
          <w:sz w:val="24"/>
          <w:szCs w:val="24"/>
        </w:rPr>
        <w:t>submódulo</w:t>
      </w:r>
      <w:proofErr w:type="spellEnd"/>
      <w:r>
        <w:rPr>
          <w:rFonts w:ascii="Times New Roman" w:eastAsia="Times New Roman" w:hAnsi="Times New Roman" w:cs="Times New Roman"/>
          <w:sz w:val="24"/>
          <w:szCs w:val="24"/>
        </w:rPr>
        <w:t xml:space="preserve"> de forma individual. </w:t>
      </w:r>
    </w:p>
    <w:p w14:paraId="31126547" w14:textId="77777777" w:rsidR="00053072" w:rsidRDefault="00053072" w:rsidP="002F4D66">
      <w:pPr>
        <w:rPr>
          <w:ins w:id="328" w:author="acevallo" w:date="2018-01-26T17:31:00Z"/>
          <w:rFonts w:ascii="Times New Roman" w:eastAsia="Times New Roman" w:hAnsi="Times New Roman" w:cs="Times New Roman"/>
          <w:sz w:val="24"/>
          <w:szCs w:val="24"/>
        </w:rPr>
      </w:pPr>
    </w:p>
    <w:p w14:paraId="29C4195B" w14:textId="77777777" w:rsidR="00053072" w:rsidRDefault="00053072" w:rsidP="002F4D66">
      <w:pPr>
        <w:rPr>
          <w:ins w:id="329" w:author="acevallo" w:date="2018-01-26T17:31:00Z"/>
          <w:rFonts w:ascii="Times New Roman" w:eastAsia="Times New Roman" w:hAnsi="Times New Roman" w:cs="Times New Roman"/>
          <w:sz w:val="24"/>
          <w:szCs w:val="24"/>
        </w:rPr>
      </w:pPr>
    </w:p>
    <w:p w14:paraId="3E0BFE12" w14:textId="491D6D1A" w:rsidR="00190951" w:rsidRDefault="00190951" w:rsidP="00190951">
      <w:pPr>
        <w:pStyle w:val="Epgrafe"/>
        <w:keepNext/>
      </w:pPr>
      <w:bookmarkStart w:id="330" w:name="_Toc504983121"/>
      <w:r w:rsidRPr="00190951">
        <w:rPr>
          <w:b/>
        </w:rPr>
        <w:lastRenderedPageBreak/>
        <w:t xml:space="preserve">Grafico </w:t>
      </w:r>
      <w:r w:rsidRPr="00190951">
        <w:rPr>
          <w:b/>
        </w:rPr>
        <w:fldChar w:fldCharType="begin"/>
      </w:r>
      <w:r w:rsidRPr="00190951">
        <w:rPr>
          <w:b/>
        </w:rPr>
        <w:instrText xml:space="preserve"> SEQ Grafico \* ARABIC </w:instrText>
      </w:r>
      <w:r w:rsidRPr="00190951">
        <w:rPr>
          <w:b/>
        </w:rPr>
        <w:fldChar w:fldCharType="separate"/>
      </w:r>
      <w:r w:rsidR="00A46DA0">
        <w:rPr>
          <w:b/>
          <w:noProof/>
        </w:rPr>
        <w:t>47</w:t>
      </w:r>
      <w:r w:rsidRPr="00190951">
        <w:rPr>
          <w:b/>
        </w:rPr>
        <w:fldChar w:fldCharType="end"/>
      </w:r>
      <w:r>
        <w:t>. Flujo de Procesos de Prueba del módulo de la Aplicación Móvil.</w:t>
      </w:r>
      <w:bookmarkEnd w:id="330"/>
    </w:p>
    <w:p w14:paraId="6D1ED6F2" w14:textId="77777777" w:rsidR="002F4D66" w:rsidRDefault="002F4D66" w:rsidP="002F4D66">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drawing>
          <wp:inline distT="114300" distB="114300" distL="114300" distR="114300" wp14:anchorId="619072C2" wp14:editId="7D8F5FE7">
            <wp:extent cx="5402580" cy="7289800"/>
            <wp:effectExtent l="0" t="0" r="0" b="0"/>
            <wp:docPr id="6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3"/>
                    <a:srcRect/>
                    <a:stretch>
                      <a:fillRect/>
                    </a:stretch>
                  </pic:blipFill>
                  <pic:spPr>
                    <a:xfrm>
                      <a:off x="0" y="0"/>
                      <a:ext cx="5402580" cy="7289800"/>
                    </a:xfrm>
                    <a:prstGeom prst="rect">
                      <a:avLst/>
                    </a:prstGeom>
                    <a:ln/>
                  </pic:spPr>
                </pic:pic>
              </a:graphicData>
            </a:graphic>
          </wp:inline>
        </w:drawing>
      </w:r>
    </w:p>
    <w:p w14:paraId="5328FD05" w14:textId="77777777" w:rsidR="002F4D66" w:rsidRDefault="002F4D66" w:rsidP="002F4D66">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rPr>
      </w:pPr>
      <w:r>
        <w:rPr>
          <w:rFonts w:ascii="Times New Roman" w:eastAsia="Times New Roman" w:hAnsi="Times New Roman" w:cs="Times New Roman"/>
          <w:b/>
          <w:sz w:val="18"/>
          <w:szCs w:val="18"/>
        </w:rPr>
        <w:t>Elaborado por:</w:t>
      </w:r>
      <w:r>
        <w:rPr>
          <w:rFonts w:ascii="Times New Roman" w:eastAsia="Times New Roman" w:hAnsi="Times New Roman" w:cs="Times New Roman"/>
          <w:sz w:val="18"/>
          <w:szCs w:val="18"/>
        </w:rPr>
        <w:t xml:space="preserve"> Los investigadores</w:t>
      </w:r>
    </w:p>
    <w:p w14:paraId="667F9370" w14:textId="77777777" w:rsidR="002F4D66" w:rsidRDefault="002F4D66" w:rsidP="002F4D66">
      <w:pPr>
        <w:pStyle w:val="Ttulo4"/>
        <w:widowControl/>
        <w:pBdr>
          <w:top w:val="none" w:sz="0" w:space="0" w:color="000000"/>
          <w:left w:val="none" w:sz="0" w:space="0" w:color="000000"/>
          <w:bottom w:val="none" w:sz="0" w:space="0" w:color="000000"/>
          <w:right w:val="none" w:sz="0" w:space="0" w:color="000000"/>
          <w:between w:val="none" w:sz="0" w:space="0" w:color="000000"/>
        </w:pBdr>
        <w:spacing w:after="0" w:line="360" w:lineRule="auto"/>
        <w:contextualSpacing w:val="0"/>
        <w:jc w:val="both"/>
        <w:rPr>
          <w:rFonts w:ascii="Times New Roman" w:eastAsia="Times New Roman" w:hAnsi="Times New Roman" w:cs="Times New Roman"/>
        </w:rPr>
      </w:pPr>
      <w:bookmarkStart w:id="331" w:name="_ngg5g07tzus3" w:colFirst="0" w:colLast="0"/>
      <w:bookmarkStart w:id="332" w:name="_Toc504985109"/>
      <w:bookmarkEnd w:id="331"/>
      <w:r>
        <w:rPr>
          <w:rFonts w:ascii="Times New Roman" w:eastAsia="Times New Roman" w:hAnsi="Times New Roman" w:cs="Times New Roman"/>
        </w:rPr>
        <w:lastRenderedPageBreak/>
        <w:t xml:space="preserve">Pruebas por </w:t>
      </w:r>
      <w:proofErr w:type="spellStart"/>
      <w:r>
        <w:rPr>
          <w:rFonts w:ascii="Times New Roman" w:eastAsia="Times New Roman" w:hAnsi="Times New Roman" w:cs="Times New Roman"/>
        </w:rPr>
        <w:t>Submódulos</w:t>
      </w:r>
      <w:proofErr w:type="spellEnd"/>
      <w:r>
        <w:rPr>
          <w:rFonts w:ascii="Times New Roman" w:eastAsia="Times New Roman" w:hAnsi="Times New Roman" w:cs="Times New Roman"/>
        </w:rPr>
        <w:t>:</w:t>
      </w:r>
      <w:bookmarkEnd w:id="332"/>
    </w:p>
    <w:p w14:paraId="47481BBC" w14:textId="77777777" w:rsidR="002F4D66" w:rsidRDefault="002F4D66" w:rsidP="002F4D66">
      <w:pPr>
        <w:pStyle w:val="Ttulo5"/>
        <w:widowControl/>
        <w:pBdr>
          <w:top w:val="none" w:sz="0" w:space="0" w:color="000000"/>
          <w:left w:val="none" w:sz="0" w:space="0" w:color="000000"/>
          <w:bottom w:val="none" w:sz="0" w:space="0" w:color="000000"/>
          <w:right w:val="none" w:sz="0" w:space="0" w:color="000000"/>
          <w:between w:val="none" w:sz="0" w:space="0" w:color="000000"/>
        </w:pBdr>
        <w:spacing w:after="0" w:line="360" w:lineRule="auto"/>
        <w:contextualSpacing w:val="0"/>
        <w:jc w:val="both"/>
        <w:rPr>
          <w:rFonts w:ascii="Times New Roman" w:eastAsia="Times New Roman" w:hAnsi="Times New Roman" w:cs="Times New Roman"/>
          <w:sz w:val="24"/>
          <w:szCs w:val="24"/>
        </w:rPr>
      </w:pPr>
      <w:bookmarkStart w:id="333" w:name="_4omxcg5tu1i9" w:colFirst="0" w:colLast="0"/>
      <w:bookmarkStart w:id="334" w:name="_Toc504985110"/>
      <w:bookmarkEnd w:id="333"/>
      <w:proofErr w:type="spellStart"/>
      <w:r>
        <w:rPr>
          <w:rFonts w:ascii="Times New Roman" w:eastAsia="Times New Roman" w:hAnsi="Times New Roman" w:cs="Times New Roman"/>
          <w:sz w:val="24"/>
          <w:szCs w:val="24"/>
        </w:rPr>
        <w:t>Submódulo</w:t>
      </w:r>
      <w:proofErr w:type="spellEnd"/>
      <w:r>
        <w:rPr>
          <w:rFonts w:ascii="Times New Roman" w:eastAsia="Times New Roman" w:hAnsi="Times New Roman" w:cs="Times New Roman"/>
          <w:sz w:val="24"/>
          <w:szCs w:val="24"/>
        </w:rPr>
        <w:t xml:space="preserve"> 1: Administración de los Principales Atractivos Turísticos</w:t>
      </w:r>
      <w:bookmarkEnd w:id="334"/>
    </w:p>
    <w:p w14:paraId="345CD24A" w14:textId="77777777" w:rsidR="002F4D66" w:rsidRDefault="00190951" w:rsidP="002F4D66">
      <w:pPr>
        <w:pStyle w:val="Ttulo6"/>
        <w:widowControl/>
        <w:pBdr>
          <w:top w:val="none" w:sz="0" w:space="0" w:color="000000"/>
          <w:left w:val="none" w:sz="0" w:space="0" w:color="000000"/>
          <w:bottom w:val="none" w:sz="0" w:space="0" w:color="000000"/>
          <w:right w:val="none" w:sz="0" w:space="0" w:color="000000"/>
          <w:between w:val="none" w:sz="0" w:space="0" w:color="000000"/>
        </w:pBdr>
        <w:spacing w:after="200" w:line="240" w:lineRule="auto"/>
        <w:contextualSpacing w:val="0"/>
        <w:rPr>
          <w:rFonts w:ascii="Times New Roman" w:eastAsia="Times New Roman" w:hAnsi="Times New Roman" w:cs="Times New Roman"/>
          <w:sz w:val="24"/>
          <w:szCs w:val="24"/>
        </w:rPr>
      </w:pPr>
      <w:bookmarkStart w:id="335" w:name="_9jbhe9xbgk13" w:colFirst="0" w:colLast="0"/>
      <w:bookmarkStart w:id="336" w:name="_Toc504985111"/>
      <w:bookmarkEnd w:id="335"/>
      <w:r>
        <w:rPr>
          <w:rFonts w:ascii="Times New Roman" w:eastAsia="Times New Roman" w:hAnsi="Times New Roman" w:cs="Times New Roman"/>
          <w:sz w:val="24"/>
          <w:szCs w:val="24"/>
        </w:rPr>
        <w:t>SPRINT N° 1</w:t>
      </w:r>
      <w:r w:rsidR="002F4D66">
        <w:rPr>
          <w:rFonts w:ascii="Times New Roman" w:eastAsia="Times New Roman" w:hAnsi="Times New Roman" w:cs="Times New Roman"/>
          <w:sz w:val="24"/>
          <w:szCs w:val="24"/>
        </w:rPr>
        <w:t>:</w:t>
      </w:r>
      <w:bookmarkEnd w:id="336"/>
    </w:p>
    <w:p w14:paraId="3505D594" w14:textId="3DBDCB27" w:rsidR="002F4D66" w:rsidRDefault="002F4D66" w:rsidP="00B7257D">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jc w:val="both"/>
        <w:rPr>
          <w:rFonts w:ascii="Times New Roman" w:eastAsia="Times New Roman" w:hAnsi="Times New Roman" w:cs="Times New Roman"/>
          <w:i/>
          <w:sz w:val="20"/>
          <w:szCs w:val="20"/>
        </w:rPr>
      </w:pPr>
      <w:r>
        <w:rPr>
          <w:rFonts w:ascii="Times New Roman" w:eastAsia="Times New Roman" w:hAnsi="Times New Roman" w:cs="Times New Roman"/>
          <w:sz w:val="24"/>
          <w:szCs w:val="24"/>
        </w:rPr>
        <w:t>Esta prueba ayuda verificar el funcionamiento de cada una de las ta</w:t>
      </w:r>
      <w:r w:rsidR="00190951">
        <w:rPr>
          <w:rFonts w:ascii="Times New Roman" w:eastAsia="Times New Roman" w:hAnsi="Times New Roman" w:cs="Times New Roman"/>
          <w:sz w:val="24"/>
          <w:szCs w:val="24"/>
        </w:rPr>
        <w:t>reas asignadas en la Tabla N° 55.</w:t>
      </w:r>
      <w:r w:rsidR="00B7257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El set de pruebas que se realizaron para el </w:t>
      </w:r>
      <w:proofErr w:type="spellStart"/>
      <w:r>
        <w:rPr>
          <w:rFonts w:ascii="Times New Roman" w:eastAsia="Times New Roman" w:hAnsi="Times New Roman" w:cs="Times New Roman"/>
          <w:sz w:val="24"/>
          <w:szCs w:val="24"/>
        </w:rPr>
        <w:t>submódulo</w:t>
      </w:r>
      <w:proofErr w:type="spellEnd"/>
      <w:r>
        <w:rPr>
          <w:rFonts w:ascii="Times New Roman" w:eastAsia="Times New Roman" w:hAnsi="Times New Roman" w:cs="Times New Roman"/>
          <w:sz w:val="24"/>
          <w:szCs w:val="24"/>
        </w:rPr>
        <w:t xml:space="preserve"> de Administración de los Principales Atractivos Turístic</w:t>
      </w:r>
      <w:r w:rsidR="00190951">
        <w:rPr>
          <w:rFonts w:ascii="Times New Roman" w:eastAsia="Times New Roman" w:hAnsi="Times New Roman" w:cs="Times New Roman"/>
          <w:sz w:val="24"/>
          <w:szCs w:val="24"/>
        </w:rPr>
        <w:t>os se definió en la Tabla N° 55</w:t>
      </w:r>
      <w:r w:rsidR="00B7257D">
        <w:rPr>
          <w:rFonts w:ascii="Times New Roman" w:eastAsia="Times New Roman" w:hAnsi="Times New Roman" w:cs="Times New Roman"/>
          <w:sz w:val="24"/>
          <w:szCs w:val="24"/>
        </w:rPr>
        <w:t>.</w:t>
      </w:r>
    </w:p>
    <w:p w14:paraId="3BDF6D40" w14:textId="5E1999AD" w:rsidR="00190951" w:rsidRDefault="00190951" w:rsidP="00190951">
      <w:pPr>
        <w:pStyle w:val="Epgrafe"/>
        <w:keepNext/>
        <w:spacing w:after="0"/>
      </w:pPr>
      <w:bookmarkStart w:id="337" w:name="_Toc504978769"/>
      <w:r w:rsidRPr="00190951">
        <w:rPr>
          <w:b/>
        </w:rPr>
        <w:t xml:space="preserve">Tabla </w:t>
      </w:r>
      <w:r w:rsidRPr="00190951">
        <w:rPr>
          <w:b/>
        </w:rPr>
        <w:fldChar w:fldCharType="begin"/>
      </w:r>
      <w:r w:rsidRPr="00190951">
        <w:rPr>
          <w:b/>
        </w:rPr>
        <w:instrText xml:space="preserve"> SEQ Tabla \* ARABIC </w:instrText>
      </w:r>
      <w:r w:rsidRPr="00190951">
        <w:rPr>
          <w:b/>
        </w:rPr>
        <w:fldChar w:fldCharType="separate"/>
      </w:r>
      <w:r w:rsidR="00A46DA0">
        <w:rPr>
          <w:b/>
          <w:noProof/>
        </w:rPr>
        <w:t>55</w:t>
      </w:r>
      <w:r w:rsidRPr="00190951">
        <w:rPr>
          <w:b/>
        </w:rPr>
        <w:fldChar w:fldCharType="end"/>
      </w:r>
      <w:r>
        <w:t xml:space="preserve">. Pruebas del </w:t>
      </w:r>
      <w:proofErr w:type="spellStart"/>
      <w:r>
        <w:t>Submódulo</w:t>
      </w:r>
      <w:proofErr w:type="spellEnd"/>
      <w:r>
        <w:t xml:space="preserve"> de Administración de Atractivos Turísticos.</w:t>
      </w:r>
      <w:bookmarkEnd w:id="337"/>
    </w:p>
    <w:tbl>
      <w:tblPr>
        <w:tblStyle w:val="GridTable4Accent3"/>
        <w:tblW w:w="9297" w:type="dxa"/>
        <w:tblLayout w:type="fixed"/>
        <w:tblLook w:val="01E0" w:firstRow="1" w:lastRow="1" w:firstColumn="1" w:lastColumn="1" w:noHBand="0" w:noVBand="0"/>
      </w:tblPr>
      <w:tblGrid>
        <w:gridCol w:w="1980"/>
        <w:gridCol w:w="389"/>
        <w:gridCol w:w="2465"/>
        <w:gridCol w:w="2238"/>
        <w:gridCol w:w="2225"/>
      </w:tblGrid>
      <w:tr w:rsidR="002F4D66" w:rsidRPr="00254DA2" w14:paraId="68A33B1E" w14:textId="77777777" w:rsidTr="00BC0FD8">
        <w:trPr>
          <w:cnfStyle w:val="100000000000" w:firstRow="1" w:lastRow="0" w:firstColumn="0" w:lastColumn="0" w:oddVBand="0" w:evenVBand="0" w:oddHBand="0"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369" w:type="dxa"/>
            <w:gridSpan w:val="2"/>
          </w:tcPr>
          <w:p w14:paraId="056F0BF7" w14:textId="77777777" w:rsidR="002F4D66" w:rsidRPr="00254DA2" w:rsidRDefault="002F4D66" w:rsidP="00BC0FD8">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center"/>
              <w:rPr>
                <w:rFonts w:ascii="Times New Roman" w:eastAsia="Times New Roman" w:hAnsi="Times New Roman" w:cs="Times New Roman"/>
                <w:b w:val="0"/>
                <w:sz w:val="20"/>
                <w:szCs w:val="20"/>
              </w:rPr>
            </w:pPr>
            <w:r w:rsidRPr="00254DA2">
              <w:rPr>
                <w:rFonts w:ascii="Times New Roman" w:eastAsia="Times New Roman" w:hAnsi="Times New Roman" w:cs="Times New Roman"/>
                <w:sz w:val="20"/>
                <w:szCs w:val="20"/>
              </w:rPr>
              <w:t>DESARROLLO</w:t>
            </w:r>
          </w:p>
        </w:tc>
        <w:tc>
          <w:tcPr>
            <w:cnfStyle w:val="000010000000" w:firstRow="0" w:lastRow="0" w:firstColumn="0" w:lastColumn="0" w:oddVBand="1" w:evenVBand="0" w:oddHBand="0" w:evenHBand="0" w:firstRowFirstColumn="0" w:firstRowLastColumn="0" w:lastRowFirstColumn="0" w:lastRowLastColumn="0"/>
            <w:tcW w:w="2465" w:type="dxa"/>
          </w:tcPr>
          <w:p w14:paraId="102AC2CC" w14:textId="77777777" w:rsidR="002F4D66" w:rsidRPr="00254DA2" w:rsidRDefault="002F4D66" w:rsidP="00BC0FD8">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center"/>
              <w:rPr>
                <w:rFonts w:ascii="Times New Roman" w:eastAsia="Times New Roman" w:hAnsi="Times New Roman" w:cs="Times New Roman"/>
                <w:b w:val="0"/>
                <w:sz w:val="20"/>
                <w:szCs w:val="20"/>
              </w:rPr>
            </w:pPr>
            <w:r w:rsidRPr="00254DA2">
              <w:rPr>
                <w:rFonts w:ascii="Times New Roman" w:eastAsia="Times New Roman" w:hAnsi="Times New Roman" w:cs="Times New Roman"/>
                <w:sz w:val="20"/>
                <w:szCs w:val="20"/>
              </w:rPr>
              <w:t>SE ESPERA</w:t>
            </w:r>
          </w:p>
        </w:tc>
        <w:tc>
          <w:tcPr>
            <w:cnfStyle w:val="000100000000" w:firstRow="0" w:lastRow="0" w:firstColumn="0" w:lastColumn="1" w:oddVBand="0" w:evenVBand="0" w:oddHBand="0" w:evenHBand="0" w:firstRowFirstColumn="0" w:firstRowLastColumn="0" w:lastRowFirstColumn="0" w:lastRowLastColumn="0"/>
            <w:tcW w:w="4463" w:type="dxa"/>
            <w:gridSpan w:val="2"/>
          </w:tcPr>
          <w:p w14:paraId="537FCB33" w14:textId="77777777" w:rsidR="002F4D66" w:rsidRPr="00254DA2" w:rsidRDefault="002F4D66" w:rsidP="00BC0FD8">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center"/>
              <w:rPr>
                <w:rFonts w:ascii="Times New Roman" w:eastAsia="Times New Roman" w:hAnsi="Times New Roman" w:cs="Times New Roman"/>
                <w:b w:val="0"/>
                <w:sz w:val="20"/>
                <w:szCs w:val="20"/>
              </w:rPr>
            </w:pPr>
            <w:r w:rsidRPr="00254DA2">
              <w:rPr>
                <w:rFonts w:ascii="Times New Roman" w:eastAsia="Times New Roman" w:hAnsi="Times New Roman" w:cs="Times New Roman"/>
                <w:sz w:val="20"/>
                <w:szCs w:val="20"/>
              </w:rPr>
              <w:t>SE OBTUVO</w:t>
            </w:r>
          </w:p>
        </w:tc>
      </w:tr>
      <w:tr w:rsidR="002F4D66" w:rsidRPr="00254DA2" w14:paraId="0A8F5391" w14:textId="77777777" w:rsidTr="00BC0FD8">
        <w:trPr>
          <w:cnfStyle w:val="000000100000" w:firstRow="0" w:lastRow="0" w:firstColumn="0" w:lastColumn="0" w:oddVBand="0" w:evenVBand="0" w:oddHBand="1" w:evenHBand="0" w:firstRowFirstColumn="0" w:firstRowLastColumn="0" w:lastRowFirstColumn="0" w:lastRowLastColumn="0"/>
          <w:trHeight w:val="1473"/>
        </w:trPr>
        <w:tc>
          <w:tcPr>
            <w:cnfStyle w:val="001000000000" w:firstRow="0" w:lastRow="0" w:firstColumn="1" w:lastColumn="0" w:oddVBand="0" w:evenVBand="0" w:oddHBand="0" w:evenHBand="0" w:firstRowFirstColumn="0" w:firstRowLastColumn="0" w:lastRowFirstColumn="0" w:lastRowLastColumn="0"/>
            <w:tcW w:w="2369" w:type="dxa"/>
            <w:gridSpan w:val="2"/>
          </w:tcPr>
          <w:p w14:paraId="591FD4B3" w14:textId="77777777" w:rsidR="002F4D66" w:rsidRPr="00254DA2" w:rsidRDefault="002F4D66" w:rsidP="00BC0FD8">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val="0"/>
                <w:sz w:val="20"/>
                <w:szCs w:val="20"/>
              </w:rPr>
            </w:pPr>
            <w:r w:rsidRPr="00254DA2">
              <w:rPr>
                <w:rFonts w:ascii="Times New Roman" w:eastAsia="Times New Roman" w:hAnsi="Times New Roman" w:cs="Times New Roman"/>
                <w:b w:val="0"/>
                <w:sz w:val="20"/>
                <w:szCs w:val="20"/>
              </w:rPr>
              <w:t>Administración de los Principales Atractivos Turísticos</w:t>
            </w:r>
          </w:p>
        </w:tc>
        <w:tc>
          <w:tcPr>
            <w:cnfStyle w:val="000010000000" w:firstRow="0" w:lastRow="0" w:firstColumn="0" w:lastColumn="0" w:oddVBand="1" w:evenVBand="0" w:oddHBand="0" w:evenHBand="0" w:firstRowFirstColumn="0" w:firstRowLastColumn="0" w:lastRowFirstColumn="0" w:lastRowLastColumn="0"/>
            <w:tcW w:w="2465" w:type="dxa"/>
          </w:tcPr>
          <w:p w14:paraId="352FB8F6" w14:textId="77777777" w:rsidR="002F4D66" w:rsidRPr="00254DA2" w:rsidRDefault="002F4D66" w:rsidP="00BC0FD8">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0"/>
                <w:szCs w:val="20"/>
              </w:rPr>
            </w:pPr>
            <w:r w:rsidRPr="00254DA2">
              <w:rPr>
                <w:rFonts w:ascii="Times New Roman" w:eastAsia="Times New Roman" w:hAnsi="Times New Roman" w:cs="Times New Roman"/>
                <w:sz w:val="20"/>
                <w:szCs w:val="20"/>
              </w:rPr>
              <w:t>La Aplicación Web permita el registro de un nuevo atractivo turístico.</w:t>
            </w:r>
          </w:p>
          <w:p w14:paraId="02D7785B" w14:textId="77777777" w:rsidR="002F4D66" w:rsidRPr="00254DA2" w:rsidRDefault="002F4D66" w:rsidP="00BC0FD8">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0"/>
                <w:szCs w:val="20"/>
              </w:rPr>
            </w:pPr>
            <w:r w:rsidRPr="00254DA2">
              <w:rPr>
                <w:rFonts w:ascii="Times New Roman" w:eastAsia="Times New Roman" w:hAnsi="Times New Roman" w:cs="Times New Roman"/>
                <w:sz w:val="20"/>
                <w:szCs w:val="20"/>
              </w:rPr>
              <w:t>La Aplicación Web permita la actualización de un atractivo turístico.</w:t>
            </w:r>
          </w:p>
          <w:p w14:paraId="1F30FD5F" w14:textId="77777777" w:rsidR="002F4D66" w:rsidRPr="00254DA2" w:rsidRDefault="002F4D66" w:rsidP="00BC0FD8">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0"/>
                <w:szCs w:val="20"/>
              </w:rPr>
            </w:pPr>
            <w:r w:rsidRPr="00254DA2">
              <w:rPr>
                <w:rFonts w:ascii="Times New Roman" w:eastAsia="Times New Roman" w:hAnsi="Times New Roman" w:cs="Times New Roman"/>
                <w:sz w:val="20"/>
                <w:szCs w:val="20"/>
              </w:rPr>
              <w:t>La Aplicación Web permita listar los atractivos turísticos.</w:t>
            </w:r>
          </w:p>
        </w:tc>
        <w:tc>
          <w:tcPr>
            <w:cnfStyle w:val="000100000000" w:firstRow="0" w:lastRow="0" w:firstColumn="0" w:lastColumn="1" w:oddVBand="0" w:evenVBand="0" w:oddHBand="0" w:evenHBand="0" w:firstRowFirstColumn="0" w:firstRowLastColumn="0" w:lastRowFirstColumn="0" w:lastRowLastColumn="0"/>
            <w:tcW w:w="4463" w:type="dxa"/>
            <w:gridSpan w:val="2"/>
          </w:tcPr>
          <w:p w14:paraId="3574F5D7" w14:textId="77777777" w:rsidR="002F4D66" w:rsidRPr="00254DA2" w:rsidRDefault="002F4D66" w:rsidP="00BC0FD8">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val="0"/>
                <w:sz w:val="20"/>
                <w:szCs w:val="20"/>
              </w:rPr>
            </w:pPr>
            <w:r w:rsidRPr="00254DA2">
              <w:rPr>
                <w:rFonts w:ascii="Times New Roman" w:eastAsia="Times New Roman" w:hAnsi="Times New Roman" w:cs="Times New Roman"/>
                <w:b w:val="0"/>
                <w:sz w:val="20"/>
                <w:szCs w:val="20"/>
              </w:rPr>
              <w:t>La aplicación permitió registrar con éxito un nuevo atractivo turístico.</w:t>
            </w:r>
          </w:p>
          <w:p w14:paraId="6307F8CB" w14:textId="77777777" w:rsidR="002F4D66" w:rsidRPr="00254DA2" w:rsidRDefault="002F4D66" w:rsidP="00BC0FD8">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val="0"/>
                <w:sz w:val="20"/>
                <w:szCs w:val="20"/>
              </w:rPr>
            </w:pPr>
            <w:r w:rsidRPr="00254DA2">
              <w:rPr>
                <w:rFonts w:ascii="Times New Roman" w:eastAsia="Times New Roman" w:hAnsi="Times New Roman" w:cs="Times New Roman"/>
                <w:b w:val="0"/>
                <w:sz w:val="20"/>
                <w:szCs w:val="20"/>
              </w:rPr>
              <w:t xml:space="preserve"> La aplicación permitió actualizar con éxito el atractivo turístico.</w:t>
            </w:r>
          </w:p>
          <w:p w14:paraId="43E06CB9" w14:textId="77777777" w:rsidR="002F4D66" w:rsidRPr="00254DA2" w:rsidRDefault="002F4D66" w:rsidP="00BC0FD8">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val="0"/>
                <w:sz w:val="20"/>
                <w:szCs w:val="20"/>
              </w:rPr>
            </w:pPr>
            <w:r w:rsidRPr="00254DA2">
              <w:rPr>
                <w:rFonts w:ascii="Times New Roman" w:eastAsia="Times New Roman" w:hAnsi="Times New Roman" w:cs="Times New Roman"/>
                <w:b w:val="0"/>
                <w:sz w:val="20"/>
                <w:szCs w:val="20"/>
              </w:rPr>
              <w:t>La aplicación permitió listar con éxito los atractivos turísticos.</w:t>
            </w:r>
          </w:p>
          <w:p w14:paraId="13B7BB0B" w14:textId="77777777" w:rsidR="002F4D66" w:rsidRPr="00254DA2" w:rsidRDefault="002F4D66" w:rsidP="00BC0FD8">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val="0"/>
                <w:sz w:val="20"/>
                <w:szCs w:val="20"/>
              </w:rPr>
            </w:pPr>
          </w:p>
        </w:tc>
      </w:tr>
      <w:tr w:rsidR="002F4D66" w:rsidRPr="00254DA2" w14:paraId="719E6EF3" w14:textId="77777777" w:rsidTr="00BC0FD8">
        <w:trPr>
          <w:trHeight w:val="1228"/>
        </w:trPr>
        <w:tc>
          <w:tcPr>
            <w:cnfStyle w:val="001000000000" w:firstRow="0" w:lastRow="0" w:firstColumn="1" w:lastColumn="0" w:oddVBand="0" w:evenVBand="0" w:oddHBand="0" w:evenHBand="0" w:firstRowFirstColumn="0" w:firstRowLastColumn="0" w:lastRowFirstColumn="0" w:lastRowLastColumn="0"/>
            <w:tcW w:w="2369" w:type="dxa"/>
            <w:gridSpan w:val="2"/>
          </w:tcPr>
          <w:p w14:paraId="3785887D" w14:textId="77777777" w:rsidR="002F4D66" w:rsidRPr="00254DA2" w:rsidRDefault="002F4D66" w:rsidP="00BC0FD8">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val="0"/>
                <w:sz w:val="20"/>
                <w:szCs w:val="20"/>
              </w:rPr>
            </w:pPr>
            <w:r w:rsidRPr="00254DA2">
              <w:rPr>
                <w:rFonts w:ascii="Times New Roman" w:eastAsia="Times New Roman" w:hAnsi="Times New Roman" w:cs="Times New Roman"/>
                <w:b w:val="0"/>
                <w:sz w:val="20"/>
                <w:szCs w:val="20"/>
              </w:rPr>
              <w:t>PRUEBAS</w:t>
            </w:r>
          </w:p>
        </w:tc>
        <w:tc>
          <w:tcPr>
            <w:cnfStyle w:val="000100000000" w:firstRow="0" w:lastRow="0" w:firstColumn="0" w:lastColumn="1" w:oddVBand="0" w:evenVBand="0" w:oddHBand="0" w:evenHBand="0" w:firstRowFirstColumn="0" w:firstRowLastColumn="0" w:lastRowFirstColumn="0" w:lastRowLastColumn="0"/>
            <w:tcW w:w="6928" w:type="dxa"/>
            <w:gridSpan w:val="3"/>
          </w:tcPr>
          <w:p w14:paraId="18D200B3" w14:textId="77777777" w:rsidR="002F4D66" w:rsidRPr="00254DA2" w:rsidRDefault="002F4D66" w:rsidP="00BC0FD8">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0"/>
                <w:szCs w:val="20"/>
              </w:rPr>
            </w:pPr>
            <w:r w:rsidRPr="00254DA2">
              <w:rPr>
                <w:rFonts w:ascii="Times New Roman" w:eastAsia="Times New Roman" w:hAnsi="Times New Roman" w:cs="Times New Roman"/>
                <w:sz w:val="20"/>
                <w:szCs w:val="20"/>
              </w:rPr>
              <w:t xml:space="preserve">Prueba 1: El administrador seleccionó una categoría. </w:t>
            </w:r>
          </w:p>
          <w:p w14:paraId="4B718BF9" w14:textId="6D2D9575" w:rsidR="002F4D66" w:rsidRPr="00254DA2" w:rsidRDefault="002F4D66" w:rsidP="00BC0FD8">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val="0"/>
                <w:sz w:val="20"/>
                <w:szCs w:val="20"/>
              </w:rPr>
            </w:pPr>
            <w:r w:rsidRPr="00254DA2">
              <w:rPr>
                <w:rFonts w:ascii="Times New Roman" w:eastAsia="Times New Roman" w:hAnsi="Times New Roman" w:cs="Times New Roman"/>
                <w:b w:val="0"/>
                <w:sz w:val="20"/>
                <w:szCs w:val="20"/>
              </w:rPr>
              <w:t>No seleccionó una categoría, el campo de seleccionar subcategoría no cargó sus opciones.</w:t>
            </w:r>
          </w:p>
          <w:p w14:paraId="08CBA990" w14:textId="77777777" w:rsidR="00BC0FD8" w:rsidRPr="00254DA2" w:rsidRDefault="00BC0FD8" w:rsidP="00BC0FD8">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val="0"/>
                <w:sz w:val="20"/>
                <w:szCs w:val="20"/>
              </w:rPr>
            </w:pPr>
          </w:p>
          <w:p w14:paraId="5E13AB18" w14:textId="77777777" w:rsidR="002F4D66" w:rsidRPr="00254DA2" w:rsidRDefault="002F4D66" w:rsidP="00BC0FD8">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0"/>
                <w:szCs w:val="20"/>
              </w:rPr>
            </w:pPr>
            <w:r w:rsidRPr="00254DA2">
              <w:rPr>
                <w:rFonts w:ascii="Times New Roman" w:eastAsia="Times New Roman" w:hAnsi="Times New Roman" w:cs="Times New Roman"/>
                <w:sz w:val="20"/>
                <w:szCs w:val="20"/>
              </w:rPr>
              <w:t>Prueba 2: El administrador seleccionó un Cantón.</w:t>
            </w:r>
          </w:p>
          <w:p w14:paraId="3397972E" w14:textId="0B5556B5" w:rsidR="002F4D66" w:rsidRPr="00254DA2" w:rsidRDefault="002F4D66" w:rsidP="00BC0FD8">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val="0"/>
                <w:sz w:val="20"/>
                <w:szCs w:val="20"/>
              </w:rPr>
            </w:pPr>
            <w:r w:rsidRPr="00254DA2">
              <w:rPr>
                <w:rFonts w:ascii="Times New Roman" w:eastAsia="Times New Roman" w:hAnsi="Times New Roman" w:cs="Times New Roman"/>
                <w:b w:val="0"/>
                <w:sz w:val="20"/>
                <w:szCs w:val="20"/>
              </w:rPr>
              <w:t>No seleccionó un Cantón, el campo de seleccionar parroquias no cargó sus opciones.</w:t>
            </w:r>
          </w:p>
          <w:p w14:paraId="63EC0A8F" w14:textId="77777777" w:rsidR="00BC0FD8" w:rsidRPr="00254DA2" w:rsidRDefault="00BC0FD8" w:rsidP="00BC0FD8">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val="0"/>
                <w:sz w:val="20"/>
                <w:szCs w:val="20"/>
              </w:rPr>
            </w:pPr>
          </w:p>
          <w:p w14:paraId="598F82EC" w14:textId="77777777" w:rsidR="002F4D66" w:rsidRPr="00254DA2" w:rsidRDefault="002F4D66" w:rsidP="00BC0FD8">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0"/>
                <w:szCs w:val="20"/>
              </w:rPr>
            </w:pPr>
            <w:r w:rsidRPr="00254DA2">
              <w:rPr>
                <w:rFonts w:ascii="Times New Roman" w:eastAsia="Times New Roman" w:hAnsi="Times New Roman" w:cs="Times New Roman"/>
                <w:sz w:val="20"/>
                <w:szCs w:val="20"/>
              </w:rPr>
              <w:t xml:space="preserve">Prueba 3: El administrador no ingreso un campo, la aplicación muestra mensaje de ‘Completa este Campo’. </w:t>
            </w:r>
          </w:p>
        </w:tc>
      </w:tr>
      <w:tr w:rsidR="002F4D66" w:rsidRPr="00254DA2" w14:paraId="63BD343E" w14:textId="77777777" w:rsidTr="00BC0FD8">
        <w:trPr>
          <w:cnfStyle w:val="000000100000" w:firstRow="0" w:lastRow="0" w:firstColumn="0" w:lastColumn="0" w:oddVBand="0" w:evenVBand="0" w:oddHBand="1" w:evenHBand="0" w:firstRowFirstColumn="0" w:firstRowLastColumn="0" w:lastRowFirstColumn="0" w:lastRowLastColumn="0"/>
          <w:trHeight w:val="1974"/>
        </w:trPr>
        <w:tc>
          <w:tcPr>
            <w:cnfStyle w:val="001000000000" w:firstRow="0" w:lastRow="0" w:firstColumn="1" w:lastColumn="0" w:oddVBand="0" w:evenVBand="0" w:oddHBand="0" w:evenHBand="0" w:firstRowFirstColumn="0" w:firstRowLastColumn="0" w:lastRowFirstColumn="0" w:lastRowLastColumn="0"/>
            <w:tcW w:w="9297" w:type="dxa"/>
            <w:gridSpan w:val="5"/>
          </w:tcPr>
          <w:p w14:paraId="66134A99" w14:textId="77777777" w:rsidR="002F4D66" w:rsidRPr="00254DA2" w:rsidRDefault="002F4D66" w:rsidP="00BC0FD8">
            <w:pPr>
              <w:widowControl/>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b w:val="0"/>
                <w:sz w:val="20"/>
                <w:szCs w:val="20"/>
              </w:rPr>
            </w:pPr>
            <w:r w:rsidRPr="00254DA2">
              <w:rPr>
                <w:rFonts w:ascii="Times New Roman" w:eastAsia="Times New Roman" w:hAnsi="Times New Roman" w:cs="Times New Roman"/>
                <w:b w:val="0"/>
                <w:sz w:val="20"/>
                <w:szCs w:val="20"/>
              </w:rPr>
              <w:t xml:space="preserve"> IMÁGENES DE LA PRUEBA</w:t>
            </w:r>
          </w:p>
          <w:p w14:paraId="0D21C632" w14:textId="77777777" w:rsidR="002F4D66" w:rsidRPr="00254DA2" w:rsidRDefault="002F4D66" w:rsidP="00BC0FD8">
            <w:pPr>
              <w:widowControl/>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b w:val="0"/>
                <w:sz w:val="20"/>
                <w:szCs w:val="20"/>
              </w:rPr>
            </w:pPr>
            <w:r w:rsidRPr="00254DA2">
              <w:rPr>
                <w:rFonts w:ascii="Times New Roman" w:eastAsia="Times New Roman" w:hAnsi="Times New Roman" w:cs="Times New Roman"/>
                <w:noProof/>
                <w:sz w:val="20"/>
                <w:szCs w:val="20"/>
              </w:rPr>
              <w:drawing>
                <wp:inline distT="114300" distB="114300" distL="114300" distR="114300" wp14:anchorId="005F228C" wp14:editId="2409C8F8">
                  <wp:extent cx="1639253" cy="1080000"/>
                  <wp:effectExtent l="0" t="0" r="0" b="6350"/>
                  <wp:docPr id="6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4"/>
                          <a:srcRect/>
                          <a:stretch>
                            <a:fillRect/>
                          </a:stretch>
                        </pic:blipFill>
                        <pic:spPr>
                          <a:xfrm>
                            <a:off x="0" y="0"/>
                            <a:ext cx="1639253" cy="1080000"/>
                          </a:xfrm>
                          <a:prstGeom prst="rect">
                            <a:avLst/>
                          </a:prstGeom>
                          <a:ln/>
                        </pic:spPr>
                      </pic:pic>
                    </a:graphicData>
                  </a:graphic>
                </wp:inline>
              </w:drawing>
            </w:r>
            <w:r w:rsidRPr="00254DA2">
              <w:rPr>
                <w:rFonts w:ascii="Times New Roman" w:eastAsia="Times New Roman" w:hAnsi="Times New Roman" w:cs="Times New Roman"/>
                <w:noProof/>
                <w:sz w:val="20"/>
                <w:szCs w:val="20"/>
              </w:rPr>
              <w:drawing>
                <wp:inline distT="114300" distB="114300" distL="114300" distR="114300" wp14:anchorId="5C5A0CE1" wp14:editId="1A1C80D4">
                  <wp:extent cx="1876425" cy="900000"/>
                  <wp:effectExtent l="0" t="0" r="0" b="0"/>
                  <wp:docPr id="3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5"/>
                          <a:srcRect/>
                          <a:stretch>
                            <a:fillRect/>
                          </a:stretch>
                        </pic:blipFill>
                        <pic:spPr>
                          <a:xfrm>
                            <a:off x="0" y="0"/>
                            <a:ext cx="1876425" cy="900000"/>
                          </a:xfrm>
                          <a:prstGeom prst="rect">
                            <a:avLst/>
                          </a:prstGeom>
                          <a:ln/>
                        </pic:spPr>
                      </pic:pic>
                    </a:graphicData>
                  </a:graphic>
                </wp:inline>
              </w:drawing>
            </w:r>
            <w:r w:rsidRPr="00254DA2">
              <w:rPr>
                <w:rFonts w:ascii="Times New Roman" w:eastAsia="Times New Roman" w:hAnsi="Times New Roman" w:cs="Times New Roman"/>
                <w:noProof/>
                <w:sz w:val="20"/>
                <w:szCs w:val="20"/>
              </w:rPr>
              <w:drawing>
                <wp:inline distT="114300" distB="114300" distL="114300" distR="114300" wp14:anchorId="56625597" wp14:editId="02481F53">
                  <wp:extent cx="1924050" cy="648000"/>
                  <wp:effectExtent l="0" t="0" r="0" b="0"/>
                  <wp:docPr id="6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6"/>
                          <a:srcRect/>
                          <a:stretch>
                            <a:fillRect/>
                          </a:stretch>
                        </pic:blipFill>
                        <pic:spPr>
                          <a:xfrm>
                            <a:off x="0" y="0"/>
                            <a:ext cx="1924050" cy="648000"/>
                          </a:xfrm>
                          <a:prstGeom prst="rect">
                            <a:avLst/>
                          </a:prstGeom>
                          <a:ln/>
                        </pic:spPr>
                      </pic:pic>
                    </a:graphicData>
                  </a:graphic>
                </wp:inline>
              </w:drawing>
            </w:r>
          </w:p>
        </w:tc>
      </w:tr>
      <w:tr w:rsidR="00BC0FD8" w:rsidRPr="00254DA2" w14:paraId="6D848A65" w14:textId="77777777" w:rsidTr="00BC0FD8">
        <w:trPr>
          <w:trHeight w:val="353"/>
        </w:trPr>
        <w:tc>
          <w:tcPr>
            <w:cnfStyle w:val="001000000000" w:firstRow="0" w:lastRow="0" w:firstColumn="1" w:lastColumn="0" w:oddVBand="0" w:evenVBand="0" w:oddHBand="0" w:evenHBand="0" w:firstRowFirstColumn="0" w:firstRowLastColumn="0" w:lastRowFirstColumn="0" w:lastRowLastColumn="0"/>
            <w:tcW w:w="1980" w:type="dxa"/>
          </w:tcPr>
          <w:p w14:paraId="3C3ACD14" w14:textId="30B2C332" w:rsidR="00BC0FD8" w:rsidRPr="00254DA2" w:rsidRDefault="00BC0FD8" w:rsidP="00254DA2">
            <w:pPr>
              <w:widowControl/>
              <w:pBdr>
                <w:top w:val="none" w:sz="0" w:space="0" w:color="000000"/>
                <w:left w:val="none" w:sz="0" w:space="0" w:color="000000"/>
                <w:bottom w:val="none" w:sz="0" w:space="0" w:color="000000"/>
                <w:right w:val="none" w:sz="0" w:space="0" w:color="000000"/>
                <w:between w:val="none" w:sz="0" w:space="0" w:color="000000"/>
              </w:pBdr>
              <w:spacing w:before="240"/>
              <w:jc w:val="both"/>
              <w:rPr>
                <w:rFonts w:ascii="Times New Roman" w:eastAsia="Times New Roman" w:hAnsi="Times New Roman" w:cs="Times New Roman"/>
                <w:sz w:val="20"/>
                <w:szCs w:val="20"/>
              </w:rPr>
            </w:pPr>
            <w:r w:rsidRPr="00254DA2">
              <w:rPr>
                <w:rFonts w:ascii="Times New Roman" w:eastAsia="Times New Roman" w:hAnsi="Times New Roman" w:cs="Times New Roman"/>
                <w:b w:val="0"/>
                <w:sz w:val="20"/>
                <w:szCs w:val="20"/>
              </w:rPr>
              <w:t>OBSERVACIONES:</w:t>
            </w:r>
          </w:p>
        </w:tc>
        <w:tc>
          <w:tcPr>
            <w:cnfStyle w:val="000100000000" w:firstRow="0" w:lastRow="0" w:firstColumn="0" w:lastColumn="1" w:oddVBand="0" w:evenVBand="0" w:oddHBand="0" w:evenHBand="0" w:firstRowFirstColumn="0" w:firstRowLastColumn="0" w:lastRowFirstColumn="0" w:lastRowLastColumn="0"/>
            <w:tcW w:w="7317" w:type="dxa"/>
            <w:gridSpan w:val="4"/>
          </w:tcPr>
          <w:p w14:paraId="54F729AF" w14:textId="77777777" w:rsidR="00BC0FD8" w:rsidRPr="00254DA2" w:rsidRDefault="00BC0FD8" w:rsidP="00254DA2">
            <w:pPr>
              <w:widowControl/>
              <w:pBdr>
                <w:top w:val="none" w:sz="0" w:space="0" w:color="000000"/>
                <w:left w:val="none" w:sz="0" w:space="0" w:color="000000"/>
                <w:bottom w:val="none" w:sz="0" w:space="0" w:color="000000"/>
                <w:right w:val="none" w:sz="0" w:space="0" w:color="000000"/>
                <w:between w:val="none" w:sz="0" w:space="0" w:color="000000"/>
              </w:pBdr>
              <w:spacing w:before="240"/>
              <w:jc w:val="both"/>
              <w:rPr>
                <w:rFonts w:ascii="Times New Roman" w:eastAsia="Times New Roman" w:hAnsi="Times New Roman" w:cs="Times New Roman"/>
                <w:b w:val="0"/>
                <w:sz w:val="20"/>
                <w:szCs w:val="20"/>
              </w:rPr>
            </w:pPr>
            <w:r w:rsidRPr="00254DA2">
              <w:rPr>
                <w:rFonts w:ascii="Times New Roman" w:eastAsia="Times New Roman" w:hAnsi="Times New Roman" w:cs="Times New Roman"/>
                <w:b w:val="0"/>
                <w:sz w:val="20"/>
                <w:szCs w:val="20"/>
              </w:rPr>
              <w:t>La aplicación debe ser capaz de guardar la imagen directamente en la base de datos y no tener en un repositorio en la misma aplicación.</w:t>
            </w:r>
          </w:p>
          <w:p w14:paraId="2906F438" w14:textId="77777777" w:rsidR="00BC0FD8" w:rsidRPr="00254DA2" w:rsidRDefault="00BC0FD8" w:rsidP="00254DA2">
            <w:pPr>
              <w:widowControl/>
              <w:pBdr>
                <w:top w:val="none" w:sz="0" w:space="0" w:color="000000"/>
                <w:left w:val="none" w:sz="0" w:space="0" w:color="000000"/>
                <w:bottom w:val="none" w:sz="0" w:space="0" w:color="000000"/>
                <w:right w:val="none" w:sz="0" w:space="0" w:color="000000"/>
                <w:between w:val="none" w:sz="0" w:space="0" w:color="000000"/>
              </w:pBdr>
              <w:spacing w:before="240"/>
              <w:jc w:val="both"/>
              <w:rPr>
                <w:rFonts w:ascii="Times New Roman" w:eastAsia="Times New Roman" w:hAnsi="Times New Roman" w:cs="Times New Roman"/>
                <w:b w:val="0"/>
                <w:sz w:val="20"/>
                <w:szCs w:val="20"/>
              </w:rPr>
            </w:pPr>
            <w:r w:rsidRPr="00254DA2">
              <w:rPr>
                <w:rFonts w:ascii="Times New Roman" w:eastAsia="Times New Roman" w:hAnsi="Times New Roman" w:cs="Times New Roman"/>
                <w:b w:val="0"/>
                <w:sz w:val="20"/>
                <w:szCs w:val="20"/>
              </w:rPr>
              <w:t>Validar los campos vacíos.</w:t>
            </w:r>
          </w:p>
          <w:p w14:paraId="0AD3D36D" w14:textId="77777777" w:rsidR="00BC0FD8" w:rsidRPr="00254DA2" w:rsidRDefault="00BC0FD8" w:rsidP="00254DA2">
            <w:pPr>
              <w:widowControl/>
              <w:pBdr>
                <w:top w:val="none" w:sz="0" w:space="0" w:color="000000"/>
                <w:left w:val="none" w:sz="0" w:space="0" w:color="000000"/>
                <w:bottom w:val="none" w:sz="0" w:space="0" w:color="000000"/>
                <w:right w:val="none" w:sz="0" w:space="0" w:color="000000"/>
                <w:between w:val="none" w:sz="0" w:space="0" w:color="000000"/>
              </w:pBdr>
              <w:spacing w:before="240"/>
              <w:jc w:val="both"/>
              <w:rPr>
                <w:rFonts w:ascii="Times New Roman" w:eastAsia="Times New Roman" w:hAnsi="Times New Roman" w:cs="Times New Roman"/>
                <w:b w:val="0"/>
                <w:sz w:val="20"/>
                <w:szCs w:val="20"/>
              </w:rPr>
            </w:pPr>
            <w:r w:rsidRPr="00254DA2">
              <w:rPr>
                <w:rFonts w:ascii="Times New Roman" w:eastAsia="Times New Roman" w:hAnsi="Times New Roman" w:cs="Times New Roman"/>
                <w:b w:val="0"/>
                <w:sz w:val="20"/>
                <w:szCs w:val="20"/>
              </w:rPr>
              <w:t>La lista de los atractivos turísticos debe cargar por categorías.</w:t>
            </w:r>
          </w:p>
          <w:p w14:paraId="36DA3DE0" w14:textId="7B62B038" w:rsidR="00BC0FD8" w:rsidRPr="00254DA2" w:rsidRDefault="00BC0FD8" w:rsidP="00254DA2">
            <w:pPr>
              <w:widowControl/>
              <w:pBdr>
                <w:top w:val="none" w:sz="0" w:space="0" w:color="000000"/>
                <w:left w:val="none" w:sz="0" w:space="0" w:color="000000"/>
                <w:bottom w:val="none" w:sz="0" w:space="0" w:color="000000"/>
                <w:right w:val="none" w:sz="0" w:space="0" w:color="000000"/>
                <w:between w:val="none" w:sz="0" w:space="0" w:color="000000"/>
              </w:pBdr>
              <w:spacing w:before="240"/>
              <w:jc w:val="both"/>
              <w:rPr>
                <w:rFonts w:ascii="Times New Roman" w:eastAsia="Times New Roman" w:hAnsi="Times New Roman" w:cs="Times New Roman"/>
                <w:sz w:val="20"/>
                <w:szCs w:val="20"/>
              </w:rPr>
            </w:pPr>
            <w:r w:rsidRPr="00254DA2">
              <w:rPr>
                <w:rFonts w:ascii="Times New Roman" w:eastAsia="Times New Roman" w:hAnsi="Times New Roman" w:cs="Times New Roman"/>
                <w:b w:val="0"/>
                <w:sz w:val="20"/>
                <w:szCs w:val="20"/>
              </w:rPr>
              <w:t>Al actualizar un registro no se actualiza los cambios.</w:t>
            </w:r>
          </w:p>
        </w:tc>
      </w:tr>
      <w:tr w:rsidR="002F4D66" w:rsidRPr="00254DA2" w14:paraId="58BD2190" w14:textId="77777777" w:rsidTr="00B7257D">
        <w:trPr>
          <w:cnfStyle w:val="010000000000" w:firstRow="0" w:lastRow="1"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7072" w:type="dxa"/>
            <w:gridSpan w:val="4"/>
          </w:tcPr>
          <w:p w14:paraId="6C8A24AF" w14:textId="77777777" w:rsidR="002F4D66" w:rsidRPr="00254DA2" w:rsidRDefault="002F4D66" w:rsidP="00C35C67">
            <w:pPr>
              <w:widowControl/>
              <w:pBdr>
                <w:top w:val="none" w:sz="0" w:space="0" w:color="000000"/>
                <w:left w:val="none" w:sz="0" w:space="0" w:color="000000"/>
                <w:bottom w:val="none" w:sz="0" w:space="0" w:color="000000"/>
                <w:right w:val="none" w:sz="0" w:space="0" w:color="000000"/>
                <w:between w:val="none" w:sz="0" w:space="0" w:color="000000"/>
              </w:pBdr>
              <w:spacing w:before="240" w:after="200" w:line="360" w:lineRule="auto"/>
              <w:jc w:val="both"/>
              <w:rPr>
                <w:rFonts w:ascii="Times New Roman" w:eastAsia="Times New Roman" w:hAnsi="Times New Roman" w:cs="Times New Roman"/>
                <w:sz w:val="20"/>
                <w:szCs w:val="20"/>
              </w:rPr>
            </w:pPr>
            <w:r w:rsidRPr="00254DA2">
              <w:rPr>
                <w:rFonts w:ascii="Times New Roman" w:eastAsia="Times New Roman" w:hAnsi="Times New Roman" w:cs="Times New Roman"/>
                <w:sz w:val="20"/>
                <w:szCs w:val="20"/>
              </w:rPr>
              <w:t>EVALUACIÓN DE LA PRUEBA:</w:t>
            </w:r>
          </w:p>
        </w:tc>
        <w:tc>
          <w:tcPr>
            <w:cnfStyle w:val="000100000000" w:firstRow="0" w:lastRow="0" w:firstColumn="0" w:lastColumn="1" w:oddVBand="0" w:evenVBand="0" w:oddHBand="0" w:evenHBand="0" w:firstRowFirstColumn="0" w:firstRowLastColumn="0" w:lastRowFirstColumn="0" w:lastRowLastColumn="0"/>
            <w:tcW w:w="2225" w:type="dxa"/>
          </w:tcPr>
          <w:p w14:paraId="0AAE3893" w14:textId="77777777" w:rsidR="002F4D66" w:rsidRPr="00254DA2" w:rsidRDefault="002F4D66" w:rsidP="00C35C67">
            <w:pPr>
              <w:widowControl/>
              <w:pBdr>
                <w:top w:val="none" w:sz="0" w:space="0" w:color="000000"/>
                <w:left w:val="none" w:sz="0" w:space="0" w:color="000000"/>
                <w:bottom w:val="none" w:sz="0" w:space="0" w:color="000000"/>
                <w:right w:val="none" w:sz="0" w:space="0" w:color="000000"/>
                <w:between w:val="none" w:sz="0" w:space="0" w:color="000000"/>
              </w:pBdr>
              <w:spacing w:before="240" w:after="200" w:line="360" w:lineRule="auto"/>
              <w:jc w:val="both"/>
              <w:rPr>
                <w:rFonts w:ascii="Times New Roman" w:eastAsia="Times New Roman" w:hAnsi="Times New Roman" w:cs="Times New Roman"/>
                <w:sz w:val="20"/>
                <w:szCs w:val="20"/>
              </w:rPr>
            </w:pPr>
            <w:r w:rsidRPr="00254DA2">
              <w:rPr>
                <w:rFonts w:ascii="Times New Roman" w:eastAsia="Times New Roman" w:hAnsi="Times New Roman" w:cs="Times New Roman"/>
                <w:sz w:val="20"/>
                <w:szCs w:val="20"/>
              </w:rPr>
              <w:t>Aprobado</w:t>
            </w:r>
          </w:p>
        </w:tc>
      </w:tr>
    </w:tbl>
    <w:p w14:paraId="6ABD7A0F" w14:textId="77777777" w:rsidR="002F4D66" w:rsidRDefault="002F4D66" w:rsidP="002F4D66">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pPr>
      <w:r>
        <w:rPr>
          <w:rFonts w:ascii="Times New Roman" w:eastAsia="Times New Roman" w:hAnsi="Times New Roman" w:cs="Times New Roman"/>
          <w:b/>
          <w:sz w:val="18"/>
          <w:szCs w:val="18"/>
        </w:rPr>
        <w:t>Elaborado por:</w:t>
      </w:r>
      <w:r>
        <w:rPr>
          <w:rFonts w:ascii="Times New Roman" w:eastAsia="Times New Roman" w:hAnsi="Times New Roman" w:cs="Times New Roman"/>
          <w:sz w:val="18"/>
          <w:szCs w:val="18"/>
        </w:rPr>
        <w:t xml:space="preserve"> Los investigadores</w:t>
      </w:r>
    </w:p>
    <w:p w14:paraId="02008F1C" w14:textId="77777777" w:rsidR="002F4D66" w:rsidRDefault="002F4D66" w:rsidP="002F4D66">
      <w:pPr>
        <w:pStyle w:val="Ttulo5"/>
        <w:widowControl/>
        <w:pBdr>
          <w:top w:val="none" w:sz="0" w:space="0" w:color="000000"/>
          <w:left w:val="none" w:sz="0" w:space="0" w:color="000000"/>
          <w:bottom w:val="none" w:sz="0" w:space="0" w:color="000000"/>
          <w:right w:val="none" w:sz="0" w:space="0" w:color="000000"/>
          <w:between w:val="none" w:sz="0" w:space="0" w:color="000000"/>
        </w:pBdr>
        <w:spacing w:after="0" w:line="360" w:lineRule="auto"/>
        <w:contextualSpacing w:val="0"/>
        <w:jc w:val="both"/>
        <w:rPr>
          <w:rFonts w:ascii="Times New Roman" w:eastAsia="Times New Roman" w:hAnsi="Times New Roman" w:cs="Times New Roman"/>
          <w:sz w:val="24"/>
          <w:szCs w:val="24"/>
        </w:rPr>
      </w:pPr>
      <w:bookmarkStart w:id="338" w:name="_tu2ab1wk3r2w" w:colFirst="0" w:colLast="0"/>
      <w:bookmarkStart w:id="339" w:name="_Toc504985112"/>
      <w:bookmarkEnd w:id="338"/>
      <w:proofErr w:type="spellStart"/>
      <w:r>
        <w:rPr>
          <w:rFonts w:ascii="Times New Roman" w:eastAsia="Times New Roman" w:hAnsi="Times New Roman" w:cs="Times New Roman"/>
          <w:sz w:val="24"/>
          <w:szCs w:val="24"/>
        </w:rPr>
        <w:lastRenderedPageBreak/>
        <w:t>Submódulo</w:t>
      </w:r>
      <w:proofErr w:type="spellEnd"/>
      <w:r>
        <w:rPr>
          <w:rFonts w:ascii="Times New Roman" w:eastAsia="Times New Roman" w:hAnsi="Times New Roman" w:cs="Times New Roman"/>
          <w:sz w:val="24"/>
          <w:szCs w:val="24"/>
        </w:rPr>
        <w:t xml:space="preserve"> 2: Administración de Fechas Importantes</w:t>
      </w:r>
      <w:bookmarkEnd w:id="339"/>
    </w:p>
    <w:p w14:paraId="6A7EC9BC" w14:textId="77777777" w:rsidR="002F4D66" w:rsidRDefault="002F4D66" w:rsidP="002F4D66">
      <w:pPr>
        <w:pStyle w:val="Ttulo6"/>
        <w:widowControl/>
        <w:pBdr>
          <w:top w:val="none" w:sz="0" w:space="0" w:color="000000"/>
          <w:left w:val="none" w:sz="0" w:space="0" w:color="000000"/>
          <w:bottom w:val="none" w:sz="0" w:space="0" w:color="000000"/>
          <w:right w:val="none" w:sz="0" w:space="0" w:color="000000"/>
          <w:between w:val="none" w:sz="0" w:space="0" w:color="000000"/>
        </w:pBdr>
        <w:spacing w:after="200" w:line="240" w:lineRule="auto"/>
        <w:contextualSpacing w:val="0"/>
        <w:rPr>
          <w:rFonts w:ascii="Times New Roman" w:eastAsia="Times New Roman" w:hAnsi="Times New Roman" w:cs="Times New Roman"/>
          <w:sz w:val="24"/>
          <w:szCs w:val="24"/>
        </w:rPr>
      </w:pPr>
      <w:bookmarkStart w:id="340" w:name="_yk1gw37kv7qf" w:colFirst="0" w:colLast="0"/>
      <w:bookmarkStart w:id="341" w:name="_Toc504985113"/>
      <w:bookmarkEnd w:id="340"/>
      <w:r>
        <w:rPr>
          <w:rFonts w:ascii="Times New Roman" w:eastAsia="Times New Roman" w:hAnsi="Times New Roman" w:cs="Times New Roman"/>
          <w:sz w:val="24"/>
          <w:szCs w:val="24"/>
        </w:rPr>
        <w:t>SPRINT N° 2:</w:t>
      </w:r>
      <w:bookmarkEnd w:id="341"/>
    </w:p>
    <w:p w14:paraId="427CFBF9" w14:textId="410C1F42" w:rsidR="002F4D66" w:rsidRDefault="002F4D66" w:rsidP="00EE1B8C">
      <w:pPr>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Esta prueba ayuda verificar el funcionamiento de cada una de las tar</w:t>
      </w:r>
      <w:r w:rsidR="00190951">
        <w:rPr>
          <w:rFonts w:ascii="Times New Roman" w:eastAsia="Times New Roman" w:hAnsi="Times New Roman" w:cs="Times New Roman"/>
          <w:sz w:val="24"/>
          <w:szCs w:val="24"/>
        </w:rPr>
        <w:t>eas asignadas en la Tabla N° 56.</w:t>
      </w:r>
      <w:r w:rsidR="00EE1B8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El set de pruebas que se realizaron para el </w:t>
      </w:r>
      <w:proofErr w:type="spellStart"/>
      <w:r>
        <w:rPr>
          <w:rFonts w:ascii="Times New Roman" w:eastAsia="Times New Roman" w:hAnsi="Times New Roman" w:cs="Times New Roman"/>
          <w:sz w:val="24"/>
          <w:szCs w:val="24"/>
        </w:rPr>
        <w:t>submódulo</w:t>
      </w:r>
      <w:proofErr w:type="spellEnd"/>
      <w:r>
        <w:rPr>
          <w:rFonts w:ascii="Times New Roman" w:eastAsia="Times New Roman" w:hAnsi="Times New Roman" w:cs="Times New Roman"/>
          <w:sz w:val="24"/>
          <w:szCs w:val="24"/>
        </w:rPr>
        <w:t xml:space="preserve"> de Administración de Fechas Important</w:t>
      </w:r>
      <w:r w:rsidR="00190951">
        <w:rPr>
          <w:rFonts w:ascii="Times New Roman" w:eastAsia="Times New Roman" w:hAnsi="Times New Roman" w:cs="Times New Roman"/>
          <w:sz w:val="24"/>
          <w:szCs w:val="24"/>
        </w:rPr>
        <w:t>es se definió en la Tabla N° 56.</w:t>
      </w:r>
    </w:p>
    <w:p w14:paraId="4FDB46CA" w14:textId="05449718" w:rsidR="00190951" w:rsidRDefault="00190951" w:rsidP="00190951">
      <w:pPr>
        <w:pStyle w:val="Epgrafe"/>
        <w:keepNext/>
        <w:spacing w:after="0"/>
      </w:pPr>
      <w:bookmarkStart w:id="342" w:name="_Toc504978770"/>
      <w:r w:rsidRPr="00190951">
        <w:rPr>
          <w:b/>
        </w:rPr>
        <w:t xml:space="preserve">Tabla </w:t>
      </w:r>
      <w:r w:rsidRPr="00190951">
        <w:rPr>
          <w:b/>
        </w:rPr>
        <w:fldChar w:fldCharType="begin"/>
      </w:r>
      <w:r w:rsidRPr="00190951">
        <w:rPr>
          <w:b/>
        </w:rPr>
        <w:instrText xml:space="preserve"> SEQ Tabla \* ARABIC </w:instrText>
      </w:r>
      <w:r w:rsidRPr="00190951">
        <w:rPr>
          <w:b/>
        </w:rPr>
        <w:fldChar w:fldCharType="separate"/>
      </w:r>
      <w:r w:rsidR="00A46DA0">
        <w:rPr>
          <w:b/>
          <w:noProof/>
        </w:rPr>
        <w:t>56</w:t>
      </w:r>
      <w:r w:rsidRPr="00190951">
        <w:rPr>
          <w:b/>
        </w:rPr>
        <w:fldChar w:fldCharType="end"/>
      </w:r>
      <w:r w:rsidRPr="00190951">
        <w:rPr>
          <w:b/>
        </w:rPr>
        <w:t>.</w:t>
      </w:r>
      <w:r>
        <w:t xml:space="preserve"> </w:t>
      </w:r>
      <w:r w:rsidRPr="00EE53A6">
        <w:t xml:space="preserve">Pruebas del </w:t>
      </w:r>
      <w:proofErr w:type="spellStart"/>
      <w:r w:rsidRPr="00EE53A6">
        <w:t>Submódulo</w:t>
      </w:r>
      <w:proofErr w:type="spellEnd"/>
      <w:r w:rsidRPr="00EE53A6">
        <w:t xml:space="preserve"> de Administración de Fechas Importantes</w:t>
      </w:r>
      <w:r>
        <w:t>.</w:t>
      </w:r>
      <w:bookmarkEnd w:id="342"/>
    </w:p>
    <w:tbl>
      <w:tblPr>
        <w:tblStyle w:val="GridTable4Accent3"/>
        <w:tblW w:w="8503" w:type="dxa"/>
        <w:tblLayout w:type="fixed"/>
        <w:tblLook w:val="01E0" w:firstRow="1" w:lastRow="1" w:firstColumn="1" w:lastColumn="1" w:noHBand="0" w:noVBand="0"/>
      </w:tblPr>
      <w:tblGrid>
        <w:gridCol w:w="1696"/>
        <w:gridCol w:w="284"/>
        <w:gridCol w:w="2442"/>
        <w:gridCol w:w="2046"/>
        <w:gridCol w:w="2035"/>
      </w:tblGrid>
      <w:tr w:rsidR="002F4D66" w:rsidRPr="00B7257D" w14:paraId="1DA5FD9B" w14:textId="77777777" w:rsidTr="00254DA2">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96" w:type="dxa"/>
          </w:tcPr>
          <w:p w14:paraId="2A378A3A" w14:textId="77777777" w:rsidR="002F4D66" w:rsidRPr="00B7257D" w:rsidRDefault="002F4D66" w:rsidP="00254DA2">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center"/>
              <w:rPr>
                <w:rFonts w:ascii="Times New Roman" w:eastAsia="Times New Roman" w:hAnsi="Times New Roman" w:cs="Times New Roman"/>
                <w:b w:val="0"/>
                <w:sz w:val="18"/>
                <w:szCs w:val="18"/>
              </w:rPr>
            </w:pPr>
            <w:r w:rsidRPr="00B7257D">
              <w:rPr>
                <w:rFonts w:ascii="Times New Roman" w:eastAsia="Times New Roman" w:hAnsi="Times New Roman" w:cs="Times New Roman"/>
                <w:sz w:val="18"/>
                <w:szCs w:val="18"/>
              </w:rPr>
              <w:t>DESARROLLO</w:t>
            </w:r>
          </w:p>
        </w:tc>
        <w:tc>
          <w:tcPr>
            <w:cnfStyle w:val="000010000000" w:firstRow="0" w:lastRow="0" w:firstColumn="0" w:lastColumn="0" w:oddVBand="1" w:evenVBand="0" w:oddHBand="0" w:evenHBand="0" w:firstRowFirstColumn="0" w:firstRowLastColumn="0" w:lastRowFirstColumn="0" w:lastRowLastColumn="0"/>
            <w:tcW w:w="2726" w:type="dxa"/>
            <w:gridSpan w:val="2"/>
          </w:tcPr>
          <w:p w14:paraId="2FBE9A8E" w14:textId="77777777" w:rsidR="002F4D66" w:rsidRPr="00B7257D" w:rsidRDefault="002F4D66" w:rsidP="00254DA2">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center"/>
              <w:rPr>
                <w:rFonts w:ascii="Times New Roman" w:eastAsia="Times New Roman" w:hAnsi="Times New Roman" w:cs="Times New Roman"/>
                <w:b w:val="0"/>
                <w:sz w:val="18"/>
                <w:szCs w:val="18"/>
              </w:rPr>
            </w:pPr>
            <w:r w:rsidRPr="00B7257D">
              <w:rPr>
                <w:rFonts w:ascii="Times New Roman" w:eastAsia="Times New Roman" w:hAnsi="Times New Roman" w:cs="Times New Roman"/>
                <w:sz w:val="18"/>
                <w:szCs w:val="18"/>
              </w:rPr>
              <w:t>SE ESPERA</w:t>
            </w:r>
          </w:p>
        </w:tc>
        <w:tc>
          <w:tcPr>
            <w:cnfStyle w:val="000100000000" w:firstRow="0" w:lastRow="0" w:firstColumn="0" w:lastColumn="1" w:oddVBand="0" w:evenVBand="0" w:oddHBand="0" w:evenHBand="0" w:firstRowFirstColumn="0" w:firstRowLastColumn="0" w:lastRowFirstColumn="0" w:lastRowLastColumn="0"/>
            <w:tcW w:w="4081" w:type="dxa"/>
            <w:gridSpan w:val="2"/>
          </w:tcPr>
          <w:p w14:paraId="3E3BF800" w14:textId="77777777" w:rsidR="002F4D66" w:rsidRPr="00B7257D" w:rsidRDefault="002F4D66" w:rsidP="00254DA2">
            <w:pPr>
              <w:widowControl/>
              <w:pBdr>
                <w:top w:val="none" w:sz="0" w:space="0" w:color="000000"/>
                <w:left w:val="none" w:sz="0" w:space="0" w:color="000000"/>
                <w:bottom w:val="none" w:sz="0" w:space="0" w:color="000000"/>
                <w:right w:val="none" w:sz="0" w:space="0" w:color="000000"/>
                <w:between w:val="none" w:sz="0" w:space="0" w:color="000000"/>
              </w:pBdr>
              <w:spacing w:line="360" w:lineRule="auto"/>
              <w:jc w:val="center"/>
              <w:rPr>
                <w:rFonts w:ascii="Times New Roman" w:eastAsia="Times New Roman" w:hAnsi="Times New Roman" w:cs="Times New Roman"/>
                <w:b w:val="0"/>
                <w:sz w:val="18"/>
                <w:szCs w:val="18"/>
              </w:rPr>
            </w:pPr>
            <w:r w:rsidRPr="00B7257D">
              <w:rPr>
                <w:rFonts w:ascii="Times New Roman" w:eastAsia="Times New Roman" w:hAnsi="Times New Roman" w:cs="Times New Roman"/>
                <w:sz w:val="18"/>
                <w:szCs w:val="18"/>
              </w:rPr>
              <w:t>SE OBTUVO</w:t>
            </w:r>
          </w:p>
        </w:tc>
      </w:tr>
      <w:tr w:rsidR="002F4D66" w:rsidRPr="00B7257D" w14:paraId="5552C97F" w14:textId="77777777" w:rsidTr="00254DA2">
        <w:trPr>
          <w:cnfStyle w:val="000000100000" w:firstRow="0" w:lastRow="0" w:firstColumn="0" w:lastColumn="0" w:oddVBand="0" w:evenVBand="0" w:oddHBand="1" w:evenHBand="0" w:firstRowFirstColumn="0" w:firstRowLastColumn="0" w:lastRowFirstColumn="0" w:lastRowLastColumn="0"/>
          <w:trHeight w:val="1680"/>
        </w:trPr>
        <w:tc>
          <w:tcPr>
            <w:cnfStyle w:val="001000000000" w:firstRow="0" w:lastRow="0" w:firstColumn="1" w:lastColumn="0" w:oddVBand="0" w:evenVBand="0" w:oddHBand="0" w:evenHBand="0" w:firstRowFirstColumn="0" w:firstRowLastColumn="0" w:lastRowFirstColumn="0" w:lastRowLastColumn="0"/>
            <w:tcW w:w="1696" w:type="dxa"/>
          </w:tcPr>
          <w:p w14:paraId="03FEE27A" w14:textId="77777777" w:rsidR="002F4D66" w:rsidRPr="00254DA2" w:rsidRDefault="002F4D66" w:rsidP="00254DA2">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0"/>
                <w:szCs w:val="18"/>
              </w:rPr>
            </w:pPr>
            <w:r w:rsidRPr="00254DA2">
              <w:rPr>
                <w:rFonts w:ascii="Times New Roman" w:eastAsia="Times New Roman" w:hAnsi="Times New Roman" w:cs="Times New Roman"/>
                <w:sz w:val="20"/>
                <w:szCs w:val="18"/>
              </w:rPr>
              <w:t>Administración de Fechas Importantes</w:t>
            </w:r>
          </w:p>
        </w:tc>
        <w:tc>
          <w:tcPr>
            <w:cnfStyle w:val="000010000000" w:firstRow="0" w:lastRow="0" w:firstColumn="0" w:lastColumn="0" w:oddVBand="1" w:evenVBand="0" w:oddHBand="0" w:evenHBand="0" w:firstRowFirstColumn="0" w:firstRowLastColumn="0" w:lastRowFirstColumn="0" w:lastRowLastColumn="0"/>
            <w:tcW w:w="2726" w:type="dxa"/>
            <w:gridSpan w:val="2"/>
          </w:tcPr>
          <w:p w14:paraId="64431A84" w14:textId="49B0B4EA" w:rsidR="002F4D66" w:rsidRDefault="002F4D66" w:rsidP="00254DA2">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0"/>
                <w:szCs w:val="18"/>
              </w:rPr>
            </w:pPr>
            <w:r w:rsidRPr="00254DA2">
              <w:rPr>
                <w:rFonts w:ascii="Times New Roman" w:eastAsia="Times New Roman" w:hAnsi="Times New Roman" w:cs="Times New Roman"/>
                <w:sz w:val="20"/>
                <w:szCs w:val="18"/>
              </w:rPr>
              <w:t>La Aplicación Web permita el registro de una nueva fecha importante.</w:t>
            </w:r>
          </w:p>
          <w:p w14:paraId="1B19555E" w14:textId="77777777" w:rsidR="00254DA2" w:rsidRPr="00254DA2" w:rsidRDefault="00254DA2" w:rsidP="00254DA2">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0"/>
                <w:szCs w:val="18"/>
              </w:rPr>
            </w:pPr>
          </w:p>
          <w:p w14:paraId="7D5D1CA1" w14:textId="41EAC57D" w:rsidR="002F4D66" w:rsidRDefault="002F4D66" w:rsidP="00254DA2">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0"/>
                <w:szCs w:val="18"/>
              </w:rPr>
            </w:pPr>
            <w:r w:rsidRPr="00254DA2">
              <w:rPr>
                <w:rFonts w:ascii="Times New Roman" w:eastAsia="Times New Roman" w:hAnsi="Times New Roman" w:cs="Times New Roman"/>
                <w:sz w:val="20"/>
                <w:szCs w:val="18"/>
              </w:rPr>
              <w:t>La Aplicación Web permita la actualización de una fecha importante.</w:t>
            </w:r>
          </w:p>
          <w:p w14:paraId="66A73588" w14:textId="77777777" w:rsidR="00254DA2" w:rsidRPr="00254DA2" w:rsidRDefault="00254DA2" w:rsidP="00254DA2">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0"/>
                <w:szCs w:val="18"/>
              </w:rPr>
            </w:pPr>
          </w:p>
          <w:p w14:paraId="78205528" w14:textId="77777777" w:rsidR="002F4D66" w:rsidRPr="00254DA2" w:rsidRDefault="002F4D66" w:rsidP="00254DA2">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0"/>
                <w:szCs w:val="18"/>
              </w:rPr>
            </w:pPr>
            <w:r w:rsidRPr="00254DA2">
              <w:rPr>
                <w:rFonts w:ascii="Times New Roman" w:eastAsia="Times New Roman" w:hAnsi="Times New Roman" w:cs="Times New Roman"/>
                <w:sz w:val="20"/>
                <w:szCs w:val="18"/>
              </w:rPr>
              <w:t>La Aplicación Web permita listar las fechas importantes.</w:t>
            </w:r>
          </w:p>
        </w:tc>
        <w:tc>
          <w:tcPr>
            <w:cnfStyle w:val="000100000000" w:firstRow="0" w:lastRow="0" w:firstColumn="0" w:lastColumn="1" w:oddVBand="0" w:evenVBand="0" w:oddHBand="0" w:evenHBand="0" w:firstRowFirstColumn="0" w:firstRowLastColumn="0" w:lastRowFirstColumn="0" w:lastRowLastColumn="0"/>
            <w:tcW w:w="4081" w:type="dxa"/>
            <w:gridSpan w:val="2"/>
          </w:tcPr>
          <w:p w14:paraId="0B6FC55D" w14:textId="2EF81147" w:rsidR="002F4D66" w:rsidRDefault="002F4D66" w:rsidP="00254DA2">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val="0"/>
                <w:sz w:val="20"/>
                <w:szCs w:val="18"/>
              </w:rPr>
            </w:pPr>
            <w:r w:rsidRPr="00254DA2">
              <w:rPr>
                <w:rFonts w:ascii="Times New Roman" w:eastAsia="Times New Roman" w:hAnsi="Times New Roman" w:cs="Times New Roman"/>
                <w:b w:val="0"/>
                <w:sz w:val="20"/>
                <w:szCs w:val="18"/>
              </w:rPr>
              <w:t>La aplicación permitió registrar con éxito una nueva fecha importante.</w:t>
            </w:r>
          </w:p>
          <w:p w14:paraId="7DBB9234" w14:textId="77777777" w:rsidR="00254DA2" w:rsidRPr="00254DA2" w:rsidRDefault="00254DA2" w:rsidP="00254DA2">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val="0"/>
                <w:sz w:val="20"/>
                <w:szCs w:val="18"/>
              </w:rPr>
            </w:pPr>
          </w:p>
          <w:p w14:paraId="59F32E91" w14:textId="70954237" w:rsidR="002F4D66" w:rsidRDefault="002F4D66" w:rsidP="00254DA2">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val="0"/>
                <w:sz w:val="20"/>
                <w:szCs w:val="18"/>
              </w:rPr>
            </w:pPr>
            <w:r w:rsidRPr="00254DA2">
              <w:rPr>
                <w:rFonts w:ascii="Times New Roman" w:eastAsia="Times New Roman" w:hAnsi="Times New Roman" w:cs="Times New Roman"/>
                <w:b w:val="0"/>
                <w:sz w:val="20"/>
                <w:szCs w:val="18"/>
              </w:rPr>
              <w:t>La aplicación permitió actualizar con éxito una fecha importante.</w:t>
            </w:r>
          </w:p>
          <w:p w14:paraId="291A30B1" w14:textId="77777777" w:rsidR="00254DA2" w:rsidRPr="00254DA2" w:rsidRDefault="00254DA2" w:rsidP="00254DA2">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val="0"/>
                <w:sz w:val="20"/>
                <w:szCs w:val="18"/>
              </w:rPr>
            </w:pPr>
          </w:p>
          <w:p w14:paraId="614E49D7" w14:textId="77777777" w:rsidR="002F4D66" w:rsidRPr="00254DA2" w:rsidRDefault="002F4D66" w:rsidP="00254DA2">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val="0"/>
                <w:sz w:val="20"/>
                <w:szCs w:val="18"/>
              </w:rPr>
            </w:pPr>
            <w:r w:rsidRPr="00254DA2">
              <w:rPr>
                <w:rFonts w:ascii="Times New Roman" w:eastAsia="Times New Roman" w:hAnsi="Times New Roman" w:cs="Times New Roman"/>
                <w:b w:val="0"/>
                <w:sz w:val="20"/>
                <w:szCs w:val="18"/>
              </w:rPr>
              <w:t>La aplicación permitió listar con éxito las fechas importantes.</w:t>
            </w:r>
          </w:p>
          <w:p w14:paraId="13739CCB" w14:textId="77777777" w:rsidR="002F4D66" w:rsidRPr="00254DA2" w:rsidRDefault="002F4D66" w:rsidP="00254DA2">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val="0"/>
                <w:sz w:val="20"/>
                <w:szCs w:val="18"/>
              </w:rPr>
            </w:pPr>
          </w:p>
        </w:tc>
      </w:tr>
      <w:tr w:rsidR="002F4D66" w:rsidRPr="00B7257D" w14:paraId="40CDF1ED" w14:textId="77777777" w:rsidTr="00254DA2">
        <w:trPr>
          <w:trHeight w:val="1068"/>
        </w:trPr>
        <w:tc>
          <w:tcPr>
            <w:cnfStyle w:val="001000000000" w:firstRow="0" w:lastRow="0" w:firstColumn="1" w:lastColumn="0" w:oddVBand="0" w:evenVBand="0" w:oddHBand="0" w:evenHBand="0" w:firstRowFirstColumn="0" w:firstRowLastColumn="0" w:lastRowFirstColumn="0" w:lastRowLastColumn="0"/>
            <w:tcW w:w="1696" w:type="dxa"/>
          </w:tcPr>
          <w:p w14:paraId="6408FE5A" w14:textId="77777777" w:rsidR="002F4D66" w:rsidRPr="00254DA2" w:rsidRDefault="002F4D66" w:rsidP="00254DA2">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0"/>
                <w:szCs w:val="18"/>
              </w:rPr>
            </w:pPr>
            <w:r w:rsidRPr="00254DA2">
              <w:rPr>
                <w:rFonts w:ascii="Times New Roman" w:eastAsia="Times New Roman" w:hAnsi="Times New Roman" w:cs="Times New Roman"/>
                <w:sz w:val="20"/>
                <w:szCs w:val="18"/>
              </w:rPr>
              <w:t>PRUEBAS</w:t>
            </w:r>
          </w:p>
        </w:tc>
        <w:tc>
          <w:tcPr>
            <w:cnfStyle w:val="000100000000" w:firstRow="0" w:lastRow="0" w:firstColumn="0" w:lastColumn="1" w:oddVBand="0" w:evenVBand="0" w:oddHBand="0" w:evenHBand="0" w:firstRowFirstColumn="0" w:firstRowLastColumn="0" w:lastRowFirstColumn="0" w:lastRowLastColumn="0"/>
            <w:tcW w:w="6807" w:type="dxa"/>
            <w:gridSpan w:val="4"/>
          </w:tcPr>
          <w:p w14:paraId="4812AE24" w14:textId="77777777" w:rsidR="002F4D66" w:rsidRPr="00254DA2" w:rsidRDefault="002F4D66" w:rsidP="00254DA2">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val="0"/>
                <w:sz w:val="20"/>
                <w:szCs w:val="18"/>
              </w:rPr>
            </w:pPr>
            <w:r w:rsidRPr="00254DA2">
              <w:rPr>
                <w:rFonts w:ascii="Times New Roman" w:eastAsia="Times New Roman" w:hAnsi="Times New Roman" w:cs="Times New Roman"/>
                <w:b w:val="0"/>
                <w:sz w:val="20"/>
                <w:szCs w:val="18"/>
              </w:rPr>
              <w:t xml:space="preserve">Prueba 1: El administrador no ingreso un campo, la aplicación muestra mensaje de ‘Completa este Campo’. </w:t>
            </w:r>
          </w:p>
          <w:p w14:paraId="0FAF870E" w14:textId="77777777" w:rsidR="002F4D66" w:rsidRPr="00254DA2" w:rsidRDefault="002F4D66" w:rsidP="00254DA2">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val="0"/>
                <w:sz w:val="20"/>
                <w:szCs w:val="18"/>
              </w:rPr>
            </w:pPr>
            <w:r w:rsidRPr="00254DA2">
              <w:rPr>
                <w:rFonts w:ascii="Times New Roman" w:eastAsia="Times New Roman" w:hAnsi="Times New Roman" w:cs="Times New Roman"/>
                <w:b w:val="0"/>
                <w:sz w:val="20"/>
                <w:szCs w:val="18"/>
              </w:rPr>
              <w:t>Prueba 2: El administrador seleccionó un Cantón.</w:t>
            </w:r>
          </w:p>
          <w:p w14:paraId="5BDCCDBF" w14:textId="77777777" w:rsidR="002F4D66" w:rsidRPr="00254DA2" w:rsidRDefault="002F4D66" w:rsidP="00254DA2">
            <w:pPr>
              <w:widowControl/>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val="0"/>
                <w:sz w:val="20"/>
                <w:szCs w:val="18"/>
              </w:rPr>
            </w:pPr>
            <w:r w:rsidRPr="00254DA2">
              <w:rPr>
                <w:rFonts w:ascii="Times New Roman" w:eastAsia="Times New Roman" w:hAnsi="Times New Roman" w:cs="Times New Roman"/>
                <w:b w:val="0"/>
                <w:sz w:val="20"/>
                <w:szCs w:val="18"/>
              </w:rPr>
              <w:t>No seleccionó un Cantón, la aplicación web no le permite guardar.</w:t>
            </w:r>
          </w:p>
        </w:tc>
      </w:tr>
      <w:tr w:rsidR="002F4D66" w:rsidRPr="00B7257D" w14:paraId="500D05EC" w14:textId="77777777" w:rsidTr="00254DA2">
        <w:trPr>
          <w:cnfStyle w:val="000000100000" w:firstRow="0" w:lastRow="0" w:firstColumn="0" w:lastColumn="0" w:oddVBand="0" w:evenVBand="0" w:oddHBand="1" w:evenHBand="0" w:firstRowFirstColumn="0" w:firstRowLastColumn="0" w:lastRowFirstColumn="0" w:lastRowLastColumn="0"/>
          <w:trHeight w:val="1525"/>
        </w:trPr>
        <w:tc>
          <w:tcPr>
            <w:cnfStyle w:val="001000000000" w:firstRow="0" w:lastRow="0" w:firstColumn="1" w:lastColumn="0" w:oddVBand="0" w:evenVBand="0" w:oddHBand="0" w:evenHBand="0" w:firstRowFirstColumn="0" w:firstRowLastColumn="0" w:lastRowFirstColumn="0" w:lastRowLastColumn="0"/>
            <w:tcW w:w="8503" w:type="dxa"/>
            <w:gridSpan w:val="5"/>
          </w:tcPr>
          <w:p w14:paraId="37C6ED43" w14:textId="77777777" w:rsidR="002F4D66" w:rsidRPr="00B7257D" w:rsidRDefault="002F4D66" w:rsidP="00BC0FD8">
            <w:pPr>
              <w:widowControl/>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18"/>
                <w:szCs w:val="18"/>
              </w:rPr>
            </w:pPr>
            <w:r w:rsidRPr="00B7257D">
              <w:rPr>
                <w:rFonts w:ascii="Times New Roman" w:eastAsia="Times New Roman" w:hAnsi="Times New Roman" w:cs="Times New Roman"/>
                <w:sz w:val="18"/>
                <w:szCs w:val="18"/>
              </w:rPr>
              <w:t xml:space="preserve"> IMÁGENES DE LA PRUEBA</w:t>
            </w:r>
          </w:p>
          <w:p w14:paraId="6588E6D9" w14:textId="77777777" w:rsidR="002F4D66" w:rsidRPr="00B7257D" w:rsidRDefault="002F4D66" w:rsidP="00BC0FD8">
            <w:pPr>
              <w:widowControl/>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18"/>
                <w:szCs w:val="18"/>
              </w:rPr>
            </w:pPr>
            <w:r w:rsidRPr="00B7257D">
              <w:rPr>
                <w:rFonts w:ascii="Times New Roman" w:eastAsia="Times New Roman" w:hAnsi="Times New Roman" w:cs="Times New Roman"/>
                <w:noProof/>
                <w:sz w:val="18"/>
                <w:szCs w:val="18"/>
              </w:rPr>
              <w:drawing>
                <wp:inline distT="114300" distB="114300" distL="114300" distR="114300" wp14:anchorId="15B463F4" wp14:editId="446B52A5">
                  <wp:extent cx="2333625" cy="638175"/>
                  <wp:effectExtent l="0" t="0" r="0" b="0"/>
                  <wp:docPr id="6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7"/>
                          <a:srcRect/>
                          <a:stretch>
                            <a:fillRect/>
                          </a:stretch>
                        </pic:blipFill>
                        <pic:spPr>
                          <a:xfrm>
                            <a:off x="0" y="0"/>
                            <a:ext cx="2333625" cy="638175"/>
                          </a:xfrm>
                          <a:prstGeom prst="rect">
                            <a:avLst/>
                          </a:prstGeom>
                          <a:ln/>
                        </pic:spPr>
                      </pic:pic>
                    </a:graphicData>
                  </a:graphic>
                </wp:inline>
              </w:drawing>
            </w:r>
            <w:r w:rsidRPr="00B7257D">
              <w:rPr>
                <w:rFonts w:ascii="Times New Roman" w:eastAsia="Times New Roman" w:hAnsi="Times New Roman" w:cs="Times New Roman"/>
                <w:noProof/>
                <w:sz w:val="18"/>
                <w:szCs w:val="18"/>
              </w:rPr>
              <w:drawing>
                <wp:inline distT="114300" distB="114300" distL="114300" distR="114300" wp14:anchorId="644E56F6" wp14:editId="2C6AFF19">
                  <wp:extent cx="2333625" cy="485775"/>
                  <wp:effectExtent l="0" t="0" r="0" b="0"/>
                  <wp:docPr id="6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8"/>
                          <a:srcRect/>
                          <a:stretch>
                            <a:fillRect/>
                          </a:stretch>
                        </pic:blipFill>
                        <pic:spPr>
                          <a:xfrm>
                            <a:off x="0" y="0"/>
                            <a:ext cx="2333625" cy="485775"/>
                          </a:xfrm>
                          <a:prstGeom prst="rect">
                            <a:avLst/>
                          </a:prstGeom>
                          <a:ln/>
                        </pic:spPr>
                      </pic:pic>
                    </a:graphicData>
                  </a:graphic>
                </wp:inline>
              </w:drawing>
            </w:r>
          </w:p>
        </w:tc>
      </w:tr>
      <w:tr w:rsidR="00BC0FD8" w:rsidRPr="00B7257D" w14:paraId="45DCB17A" w14:textId="77777777" w:rsidTr="00BC0FD8">
        <w:trPr>
          <w:trHeight w:val="480"/>
        </w:trPr>
        <w:tc>
          <w:tcPr>
            <w:cnfStyle w:val="001000000000" w:firstRow="0" w:lastRow="0" w:firstColumn="1" w:lastColumn="0" w:oddVBand="0" w:evenVBand="0" w:oddHBand="0" w:evenHBand="0" w:firstRowFirstColumn="0" w:firstRowLastColumn="0" w:lastRowFirstColumn="0" w:lastRowLastColumn="0"/>
            <w:tcW w:w="1980" w:type="dxa"/>
            <w:gridSpan w:val="2"/>
          </w:tcPr>
          <w:p w14:paraId="39D73C26" w14:textId="77D46166" w:rsidR="00BC0FD8" w:rsidRPr="00B7257D" w:rsidRDefault="00BC0FD8" w:rsidP="00254DA2">
            <w:pPr>
              <w:widowControl/>
              <w:pBdr>
                <w:top w:val="none" w:sz="0" w:space="0" w:color="000000"/>
                <w:left w:val="none" w:sz="0" w:space="0" w:color="000000"/>
                <w:bottom w:val="none" w:sz="0" w:space="0" w:color="000000"/>
                <w:right w:val="none" w:sz="0" w:space="0" w:color="000000"/>
                <w:between w:val="none" w:sz="0" w:space="0" w:color="000000"/>
              </w:pBdr>
              <w:spacing w:after="200"/>
              <w:jc w:val="both"/>
              <w:rPr>
                <w:rFonts w:ascii="Times New Roman" w:eastAsia="Times New Roman" w:hAnsi="Times New Roman" w:cs="Times New Roman"/>
                <w:sz w:val="18"/>
                <w:szCs w:val="18"/>
              </w:rPr>
            </w:pPr>
            <w:r w:rsidRPr="000209F4">
              <w:rPr>
                <w:rFonts w:ascii="Times New Roman" w:eastAsia="Times New Roman" w:hAnsi="Times New Roman" w:cs="Times New Roman"/>
                <w:b w:val="0"/>
                <w:bCs w:val="0"/>
                <w:sz w:val="20"/>
                <w:szCs w:val="18"/>
              </w:rPr>
              <w:t>OBSERVACIONES:</w:t>
            </w:r>
          </w:p>
        </w:tc>
        <w:tc>
          <w:tcPr>
            <w:cnfStyle w:val="000100000000" w:firstRow="0" w:lastRow="0" w:firstColumn="0" w:lastColumn="1" w:oddVBand="0" w:evenVBand="0" w:oddHBand="0" w:evenHBand="0" w:firstRowFirstColumn="0" w:firstRowLastColumn="0" w:lastRowFirstColumn="0" w:lastRowLastColumn="0"/>
            <w:tcW w:w="6523" w:type="dxa"/>
            <w:gridSpan w:val="3"/>
          </w:tcPr>
          <w:p w14:paraId="29A98EA7" w14:textId="77777777" w:rsidR="00BC0FD8" w:rsidRPr="000209F4" w:rsidRDefault="00BC0FD8" w:rsidP="00254DA2">
            <w:pPr>
              <w:widowControl/>
              <w:pBdr>
                <w:top w:val="none" w:sz="0" w:space="0" w:color="000000"/>
                <w:left w:val="none" w:sz="0" w:space="0" w:color="000000"/>
                <w:bottom w:val="none" w:sz="0" w:space="0" w:color="000000"/>
                <w:right w:val="none" w:sz="0" w:space="0" w:color="000000"/>
                <w:between w:val="none" w:sz="0" w:space="0" w:color="000000"/>
              </w:pBdr>
              <w:spacing w:after="200"/>
              <w:rPr>
                <w:rFonts w:ascii="Times New Roman" w:eastAsia="Times New Roman" w:hAnsi="Times New Roman" w:cs="Times New Roman"/>
                <w:b w:val="0"/>
                <w:sz w:val="20"/>
                <w:szCs w:val="18"/>
              </w:rPr>
            </w:pPr>
            <w:r w:rsidRPr="000209F4">
              <w:rPr>
                <w:rFonts w:ascii="Times New Roman" w:eastAsia="Times New Roman" w:hAnsi="Times New Roman" w:cs="Times New Roman"/>
                <w:b w:val="0"/>
                <w:sz w:val="20"/>
                <w:szCs w:val="18"/>
              </w:rPr>
              <w:t>Validar el campo de seleccionar un Cantón pidiendo que elija una opción.</w:t>
            </w:r>
          </w:p>
          <w:p w14:paraId="68D2553D" w14:textId="77777777" w:rsidR="00BC0FD8" w:rsidRPr="000209F4" w:rsidRDefault="00BC0FD8" w:rsidP="00254DA2">
            <w:pPr>
              <w:widowControl/>
              <w:pBdr>
                <w:top w:val="none" w:sz="0" w:space="0" w:color="000000"/>
                <w:left w:val="none" w:sz="0" w:space="0" w:color="000000"/>
                <w:bottom w:val="none" w:sz="0" w:space="0" w:color="000000"/>
                <w:right w:val="none" w:sz="0" w:space="0" w:color="000000"/>
                <w:between w:val="none" w:sz="0" w:space="0" w:color="000000"/>
              </w:pBdr>
              <w:spacing w:after="200"/>
              <w:rPr>
                <w:rFonts w:ascii="Times New Roman" w:eastAsia="Times New Roman" w:hAnsi="Times New Roman" w:cs="Times New Roman"/>
                <w:b w:val="0"/>
                <w:sz w:val="20"/>
                <w:szCs w:val="18"/>
              </w:rPr>
            </w:pPr>
            <w:r w:rsidRPr="000209F4">
              <w:rPr>
                <w:rFonts w:ascii="Times New Roman" w:eastAsia="Times New Roman" w:hAnsi="Times New Roman" w:cs="Times New Roman"/>
                <w:b w:val="0"/>
                <w:sz w:val="20"/>
                <w:szCs w:val="18"/>
              </w:rPr>
              <w:t xml:space="preserve"> En la lista de los registros el campo del Cantón no carga el nombre al que pertenece.</w:t>
            </w:r>
          </w:p>
          <w:p w14:paraId="681CE451" w14:textId="77777777" w:rsidR="00BC0FD8" w:rsidRPr="000209F4" w:rsidRDefault="00BC0FD8" w:rsidP="00254DA2">
            <w:pPr>
              <w:widowControl/>
              <w:pBdr>
                <w:top w:val="none" w:sz="0" w:space="0" w:color="000000"/>
                <w:left w:val="none" w:sz="0" w:space="0" w:color="000000"/>
                <w:bottom w:val="none" w:sz="0" w:space="0" w:color="000000"/>
                <w:right w:val="none" w:sz="0" w:space="0" w:color="000000"/>
                <w:between w:val="none" w:sz="0" w:space="0" w:color="000000"/>
              </w:pBdr>
              <w:spacing w:after="200"/>
              <w:rPr>
                <w:rFonts w:ascii="Times New Roman" w:eastAsia="Times New Roman" w:hAnsi="Times New Roman" w:cs="Times New Roman"/>
                <w:b w:val="0"/>
                <w:sz w:val="20"/>
                <w:szCs w:val="18"/>
              </w:rPr>
            </w:pPr>
            <w:r w:rsidRPr="000209F4">
              <w:rPr>
                <w:rFonts w:ascii="Times New Roman" w:eastAsia="Times New Roman" w:hAnsi="Times New Roman" w:cs="Times New Roman"/>
                <w:b w:val="0"/>
                <w:sz w:val="20"/>
                <w:szCs w:val="18"/>
              </w:rPr>
              <w:t>En el actualizar no carga la opción del seleccionar de acuerdo al registro seleccionado.</w:t>
            </w:r>
          </w:p>
          <w:p w14:paraId="112B515A" w14:textId="376FEB7E" w:rsidR="00BC0FD8" w:rsidRPr="00B7257D" w:rsidRDefault="00BC0FD8" w:rsidP="00254DA2">
            <w:pPr>
              <w:widowControl/>
              <w:pBdr>
                <w:top w:val="none" w:sz="0" w:space="0" w:color="000000"/>
                <w:left w:val="none" w:sz="0" w:space="0" w:color="000000"/>
                <w:bottom w:val="none" w:sz="0" w:space="0" w:color="000000"/>
                <w:right w:val="none" w:sz="0" w:space="0" w:color="000000"/>
                <w:between w:val="none" w:sz="0" w:space="0" w:color="000000"/>
              </w:pBdr>
              <w:spacing w:after="200"/>
              <w:jc w:val="both"/>
              <w:rPr>
                <w:rFonts w:ascii="Times New Roman" w:eastAsia="Times New Roman" w:hAnsi="Times New Roman" w:cs="Times New Roman"/>
                <w:sz w:val="18"/>
                <w:szCs w:val="18"/>
              </w:rPr>
            </w:pPr>
            <w:r w:rsidRPr="000209F4">
              <w:rPr>
                <w:rFonts w:ascii="Times New Roman" w:eastAsia="Times New Roman" w:hAnsi="Times New Roman" w:cs="Times New Roman"/>
                <w:b w:val="0"/>
                <w:sz w:val="20"/>
                <w:szCs w:val="18"/>
              </w:rPr>
              <w:t>El cambiar datos e intentar actualizar el registro no se cambia.</w:t>
            </w:r>
          </w:p>
        </w:tc>
      </w:tr>
      <w:tr w:rsidR="002F4D66" w:rsidRPr="00B7257D" w14:paraId="788DCF4A" w14:textId="77777777" w:rsidTr="00A47604">
        <w:trPr>
          <w:cnfStyle w:val="010000000000" w:firstRow="0" w:lastRow="1"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6468" w:type="dxa"/>
            <w:gridSpan w:val="4"/>
          </w:tcPr>
          <w:p w14:paraId="1EA90893" w14:textId="77777777" w:rsidR="002F4D66" w:rsidRPr="00B7257D" w:rsidRDefault="002F4D66" w:rsidP="00B7257D">
            <w:pPr>
              <w:widowControl/>
              <w:pBdr>
                <w:top w:val="none" w:sz="0" w:space="0" w:color="000000"/>
                <w:left w:val="none" w:sz="0" w:space="0" w:color="000000"/>
                <w:bottom w:val="none" w:sz="0" w:space="0" w:color="000000"/>
                <w:right w:val="none" w:sz="0" w:space="0" w:color="000000"/>
                <w:between w:val="none" w:sz="0" w:space="0" w:color="000000"/>
              </w:pBdr>
              <w:spacing w:after="200" w:line="360" w:lineRule="auto"/>
              <w:jc w:val="both"/>
              <w:rPr>
                <w:rFonts w:ascii="Times New Roman" w:eastAsia="Times New Roman" w:hAnsi="Times New Roman" w:cs="Times New Roman"/>
                <w:sz w:val="18"/>
                <w:szCs w:val="18"/>
              </w:rPr>
            </w:pPr>
            <w:r w:rsidRPr="00B7257D">
              <w:rPr>
                <w:rFonts w:ascii="Times New Roman" w:eastAsia="Times New Roman" w:hAnsi="Times New Roman" w:cs="Times New Roman"/>
                <w:sz w:val="18"/>
                <w:szCs w:val="18"/>
              </w:rPr>
              <w:t>EVALUACIÓN DE LA PRUEBA:</w:t>
            </w:r>
          </w:p>
        </w:tc>
        <w:tc>
          <w:tcPr>
            <w:cnfStyle w:val="000100000000" w:firstRow="0" w:lastRow="0" w:firstColumn="0" w:lastColumn="1" w:oddVBand="0" w:evenVBand="0" w:oddHBand="0" w:evenHBand="0" w:firstRowFirstColumn="0" w:firstRowLastColumn="0" w:lastRowFirstColumn="0" w:lastRowLastColumn="0"/>
            <w:tcW w:w="2035" w:type="dxa"/>
          </w:tcPr>
          <w:p w14:paraId="55BAC113" w14:textId="77777777" w:rsidR="002F4D66" w:rsidRPr="00B7257D" w:rsidRDefault="002F4D66" w:rsidP="00B7257D">
            <w:pPr>
              <w:widowControl/>
              <w:pBdr>
                <w:top w:val="none" w:sz="0" w:space="0" w:color="000000"/>
                <w:left w:val="none" w:sz="0" w:space="0" w:color="000000"/>
                <w:bottom w:val="none" w:sz="0" w:space="0" w:color="000000"/>
                <w:right w:val="none" w:sz="0" w:space="0" w:color="000000"/>
                <w:between w:val="none" w:sz="0" w:space="0" w:color="000000"/>
              </w:pBdr>
              <w:spacing w:after="200" w:line="360" w:lineRule="auto"/>
              <w:jc w:val="both"/>
              <w:rPr>
                <w:rFonts w:ascii="Times New Roman" w:eastAsia="Times New Roman" w:hAnsi="Times New Roman" w:cs="Times New Roman"/>
                <w:sz w:val="18"/>
                <w:szCs w:val="18"/>
              </w:rPr>
            </w:pPr>
            <w:r w:rsidRPr="00B7257D">
              <w:rPr>
                <w:rFonts w:ascii="Times New Roman" w:eastAsia="Times New Roman" w:hAnsi="Times New Roman" w:cs="Times New Roman"/>
                <w:sz w:val="18"/>
                <w:szCs w:val="18"/>
              </w:rPr>
              <w:t>Aprobado</w:t>
            </w:r>
          </w:p>
        </w:tc>
      </w:tr>
    </w:tbl>
    <w:p w14:paraId="73563E78" w14:textId="77777777" w:rsidR="002F4D66" w:rsidRDefault="002F4D66" w:rsidP="002F4D66">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pPr>
      <w:r>
        <w:rPr>
          <w:rFonts w:ascii="Times New Roman" w:eastAsia="Times New Roman" w:hAnsi="Times New Roman" w:cs="Times New Roman"/>
          <w:b/>
          <w:sz w:val="18"/>
          <w:szCs w:val="18"/>
        </w:rPr>
        <w:t>Elaborado por:</w:t>
      </w:r>
      <w:r>
        <w:rPr>
          <w:rFonts w:ascii="Times New Roman" w:eastAsia="Times New Roman" w:hAnsi="Times New Roman" w:cs="Times New Roman"/>
          <w:sz w:val="18"/>
          <w:szCs w:val="18"/>
        </w:rPr>
        <w:t xml:space="preserve"> Los investigadores</w:t>
      </w:r>
    </w:p>
    <w:p w14:paraId="4EA773B5" w14:textId="5F46B4CA" w:rsidR="002F4D66" w:rsidRDefault="002F4D66" w:rsidP="002F4D66"/>
    <w:p w14:paraId="36929C19" w14:textId="4CC654EE" w:rsidR="00EC5087" w:rsidRDefault="00EC5087" w:rsidP="002F4D66"/>
    <w:p w14:paraId="6FB50D2B" w14:textId="3EF08045" w:rsidR="00EC5087" w:rsidRDefault="00EC5087" w:rsidP="002F4D66"/>
    <w:p w14:paraId="2B75AD3C" w14:textId="51CA6732" w:rsidR="00EC5087" w:rsidRDefault="00EC5087" w:rsidP="002F4D66"/>
    <w:p w14:paraId="4C4960FC" w14:textId="6EDBCBB6" w:rsidR="00EC5087" w:rsidRDefault="00EC5087" w:rsidP="002F4D66"/>
    <w:p w14:paraId="2D8AAA81" w14:textId="6A5715DC" w:rsidR="00EC5087" w:rsidRDefault="00EC5087" w:rsidP="007010DA">
      <w:pPr>
        <w:pStyle w:val="Ttulo3"/>
        <w:numPr>
          <w:ilvl w:val="3"/>
          <w:numId w:val="22"/>
        </w:numPr>
        <w:rPr>
          <w:rFonts w:ascii="Times New Roman" w:eastAsia="Times New Roman" w:hAnsi="Times New Roman" w:cs="Times New Roman"/>
          <w:sz w:val="24"/>
          <w:szCs w:val="24"/>
        </w:rPr>
      </w:pPr>
      <w:bookmarkStart w:id="343" w:name="_Toc504985114"/>
      <w:r>
        <w:rPr>
          <w:rFonts w:ascii="Times New Roman" w:eastAsia="Times New Roman" w:hAnsi="Times New Roman" w:cs="Times New Roman"/>
          <w:sz w:val="24"/>
          <w:szCs w:val="24"/>
        </w:rPr>
        <w:lastRenderedPageBreak/>
        <w:t>Pruebas Globales del Sistema</w:t>
      </w:r>
      <w:bookmarkEnd w:id="343"/>
    </w:p>
    <w:p w14:paraId="479098D9" w14:textId="4380EE84" w:rsidR="00EC5087" w:rsidRDefault="00EC5087" w:rsidP="00EC5087">
      <w:pPr>
        <w:jc w:val="both"/>
      </w:pPr>
      <w:r>
        <w:rPr>
          <w:rFonts w:ascii="Times New Roman" w:eastAsia="Times New Roman" w:hAnsi="Times New Roman" w:cs="Times New Roman"/>
          <w:sz w:val="24"/>
          <w:szCs w:val="24"/>
        </w:rPr>
        <w:t>Una vez corregidos todas las observaciones mencionadas en la etapa de pruebas de cada módulo individual se procedió a realizar las pruebas globales de la aplicación híbrida. En el Gráfico N° 46 se estableció el flujo de pruebas con la finalidad de detectar posibles errores al trabajar en conjunto los módulos móvil y web.</w:t>
      </w:r>
    </w:p>
    <w:p w14:paraId="0F83573D" w14:textId="086A3A99" w:rsidR="00EC5087" w:rsidRDefault="00EC5087" w:rsidP="00EC5087">
      <w:pPr>
        <w:pStyle w:val="Epgrafe"/>
        <w:keepNext/>
      </w:pPr>
      <w:bookmarkStart w:id="344" w:name="_Toc504983122"/>
      <w:r w:rsidRPr="002463F0">
        <w:rPr>
          <w:b/>
        </w:rPr>
        <w:t xml:space="preserve">Grafico </w:t>
      </w:r>
      <w:r w:rsidRPr="002463F0">
        <w:rPr>
          <w:b/>
        </w:rPr>
        <w:fldChar w:fldCharType="begin"/>
      </w:r>
      <w:r w:rsidRPr="002463F0">
        <w:rPr>
          <w:b/>
        </w:rPr>
        <w:instrText xml:space="preserve"> SEQ Grafico \* ARABIC </w:instrText>
      </w:r>
      <w:r w:rsidRPr="002463F0">
        <w:rPr>
          <w:b/>
        </w:rPr>
        <w:fldChar w:fldCharType="separate"/>
      </w:r>
      <w:r w:rsidR="00A46DA0">
        <w:rPr>
          <w:b/>
          <w:noProof/>
        </w:rPr>
        <w:t>48</w:t>
      </w:r>
      <w:r w:rsidRPr="002463F0">
        <w:rPr>
          <w:b/>
        </w:rPr>
        <w:fldChar w:fldCharType="end"/>
      </w:r>
      <w:r w:rsidRPr="002463F0">
        <w:rPr>
          <w:b/>
        </w:rPr>
        <w:t>.</w:t>
      </w:r>
      <w:r>
        <w:t xml:space="preserve"> </w:t>
      </w:r>
      <w:r w:rsidRPr="00333EA1">
        <w:t>Pruebas Globales de la aplicación híbrida Vive Turismo Cotopaxi</w:t>
      </w:r>
      <w:r>
        <w:t>.</w:t>
      </w:r>
      <w:bookmarkEnd w:id="344"/>
    </w:p>
    <w:p w14:paraId="11449F5E" w14:textId="77777777" w:rsidR="00EC5087" w:rsidRDefault="00EC5087" w:rsidP="00EC5087">
      <w:r>
        <w:rPr>
          <w:noProof/>
        </w:rPr>
        <w:drawing>
          <wp:inline distT="114300" distB="114300" distL="114300" distR="114300" wp14:anchorId="3A0D91D4" wp14:editId="35A03B39">
            <wp:extent cx="5402580" cy="3898900"/>
            <wp:effectExtent l="0" t="0" r="0" b="0"/>
            <wp:docPr id="4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9"/>
                    <a:srcRect/>
                    <a:stretch>
                      <a:fillRect/>
                    </a:stretch>
                  </pic:blipFill>
                  <pic:spPr>
                    <a:xfrm>
                      <a:off x="0" y="0"/>
                      <a:ext cx="5402580" cy="3898900"/>
                    </a:xfrm>
                    <a:prstGeom prst="rect">
                      <a:avLst/>
                    </a:prstGeom>
                    <a:ln/>
                  </pic:spPr>
                </pic:pic>
              </a:graphicData>
            </a:graphic>
          </wp:inline>
        </w:drawing>
      </w:r>
    </w:p>
    <w:p w14:paraId="10A28728" w14:textId="59755C0D" w:rsidR="00EC5087" w:rsidRDefault="00EC5087" w:rsidP="00EC508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b/>
          <w:sz w:val="18"/>
          <w:szCs w:val="18"/>
        </w:rPr>
        <w:t>Elaborado por:</w:t>
      </w:r>
      <w:r>
        <w:rPr>
          <w:rFonts w:ascii="Times New Roman" w:eastAsia="Times New Roman" w:hAnsi="Times New Roman" w:cs="Times New Roman"/>
          <w:sz w:val="18"/>
          <w:szCs w:val="18"/>
        </w:rPr>
        <w:t xml:space="preserve"> Los investigadores</w:t>
      </w:r>
    </w:p>
    <w:p w14:paraId="06593665" w14:textId="1B912913" w:rsidR="00EC5087" w:rsidRDefault="00EC5087" w:rsidP="00EC508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18"/>
          <w:szCs w:val="18"/>
        </w:rPr>
      </w:pPr>
    </w:p>
    <w:p w14:paraId="2AE1829D" w14:textId="1D1723BF" w:rsidR="00EC5087" w:rsidRDefault="00EC5087" w:rsidP="00EC508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18"/>
          <w:szCs w:val="18"/>
        </w:rPr>
      </w:pPr>
    </w:p>
    <w:p w14:paraId="1BC30EE3" w14:textId="73FAE170" w:rsidR="00EC5087" w:rsidRDefault="00EC5087" w:rsidP="00EC508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18"/>
          <w:szCs w:val="18"/>
        </w:rPr>
      </w:pPr>
    </w:p>
    <w:p w14:paraId="0092E47C" w14:textId="7C7AF38B" w:rsidR="00EC5087" w:rsidRDefault="00EC5087" w:rsidP="002463F0">
      <w:pPr>
        <w:spacing w:after="0"/>
        <w:jc w:val="both"/>
        <w:rPr>
          <w:rFonts w:ascii="Times New Roman" w:eastAsia="Times New Roman" w:hAnsi="Times New Roman" w:cs="Times New Roman"/>
          <w:sz w:val="24"/>
          <w:szCs w:val="24"/>
        </w:rPr>
      </w:pPr>
      <w:r w:rsidRPr="002463F0">
        <w:rPr>
          <w:rFonts w:ascii="Times New Roman" w:eastAsia="Times New Roman" w:hAnsi="Times New Roman" w:cs="Times New Roman"/>
          <w:sz w:val="24"/>
          <w:szCs w:val="24"/>
        </w:rPr>
        <w:t xml:space="preserve">Las inspecciones realizadas de forma global de la aplicación híbrida se tomaron en cuenta las observaciones identificadas en la primera instancia. A </w:t>
      </w:r>
      <w:r w:rsidR="002463F0" w:rsidRPr="002463F0">
        <w:rPr>
          <w:rFonts w:ascii="Times New Roman" w:eastAsia="Times New Roman" w:hAnsi="Times New Roman" w:cs="Times New Roman"/>
          <w:sz w:val="24"/>
          <w:szCs w:val="24"/>
        </w:rPr>
        <w:t>continuación,</w:t>
      </w:r>
      <w:r w:rsidRPr="002463F0">
        <w:rPr>
          <w:rFonts w:ascii="Times New Roman" w:eastAsia="Times New Roman" w:hAnsi="Times New Roman" w:cs="Times New Roman"/>
          <w:sz w:val="24"/>
          <w:szCs w:val="24"/>
        </w:rPr>
        <w:t xml:space="preserve"> se definió el set de pruebas en las cuales se presentó una observación al momento de cargar la imagen de los atractivos turísticos se detenía la aplicación. </w:t>
      </w:r>
    </w:p>
    <w:p w14:paraId="13DE1A21" w14:textId="41DB3F6C" w:rsidR="002463F0" w:rsidRDefault="002463F0" w:rsidP="002463F0">
      <w:pPr>
        <w:spacing w:after="0"/>
        <w:jc w:val="both"/>
        <w:rPr>
          <w:rFonts w:ascii="Times New Roman" w:eastAsia="Times New Roman" w:hAnsi="Times New Roman" w:cs="Times New Roman"/>
          <w:sz w:val="24"/>
          <w:szCs w:val="24"/>
        </w:rPr>
      </w:pPr>
    </w:p>
    <w:p w14:paraId="131CEF4C" w14:textId="235A6EB8" w:rsidR="002463F0" w:rsidRDefault="002463F0" w:rsidP="002463F0">
      <w:pPr>
        <w:spacing w:after="0"/>
        <w:jc w:val="both"/>
        <w:rPr>
          <w:rFonts w:ascii="Times New Roman" w:eastAsia="Times New Roman" w:hAnsi="Times New Roman" w:cs="Times New Roman"/>
          <w:sz w:val="24"/>
          <w:szCs w:val="24"/>
        </w:rPr>
      </w:pPr>
    </w:p>
    <w:p w14:paraId="5F566082" w14:textId="6E07C3B4" w:rsidR="002463F0" w:rsidRDefault="002463F0" w:rsidP="002463F0">
      <w:pPr>
        <w:spacing w:after="0"/>
        <w:jc w:val="both"/>
        <w:rPr>
          <w:rFonts w:ascii="Times New Roman" w:eastAsia="Times New Roman" w:hAnsi="Times New Roman" w:cs="Times New Roman"/>
          <w:sz w:val="24"/>
          <w:szCs w:val="24"/>
        </w:rPr>
      </w:pPr>
    </w:p>
    <w:p w14:paraId="3AEBBE29" w14:textId="6C400A52" w:rsidR="002463F0" w:rsidRDefault="002463F0" w:rsidP="002463F0">
      <w:pPr>
        <w:spacing w:after="0"/>
        <w:jc w:val="both"/>
        <w:rPr>
          <w:rFonts w:ascii="Times New Roman" w:eastAsia="Times New Roman" w:hAnsi="Times New Roman" w:cs="Times New Roman"/>
          <w:sz w:val="24"/>
          <w:szCs w:val="24"/>
        </w:rPr>
      </w:pPr>
    </w:p>
    <w:p w14:paraId="6FD8CD45" w14:textId="60D1CDE1" w:rsidR="002463F0" w:rsidRDefault="002463F0" w:rsidP="002463F0">
      <w:pPr>
        <w:spacing w:after="0"/>
        <w:jc w:val="both"/>
        <w:rPr>
          <w:rFonts w:ascii="Times New Roman" w:eastAsia="Times New Roman" w:hAnsi="Times New Roman" w:cs="Times New Roman"/>
          <w:sz w:val="24"/>
          <w:szCs w:val="24"/>
        </w:rPr>
      </w:pPr>
    </w:p>
    <w:p w14:paraId="6BD40B53" w14:textId="01050D17" w:rsidR="002463F0" w:rsidRDefault="002463F0" w:rsidP="002463F0">
      <w:pPr>
        <w:spacing w:after="0"/>
        <w:jc w:val="both"/>
        <w:rPr>
          <w:rFonts w:ascii="Times New Roman" w:eastAsia="Times New Roman" w:hAnsi="Times New Roman" w:cs="Times New Roman"/>
          <w:sz w:val="24"/>
          <w:szCs w:val="24"/>
        </w:rPr>
      </w:pPr>
    </w:p>
    <w:p w14:paraId="39D3D23E" w14:textId="3201A3D4" w:rsidR="002463F0" w:rsidRDefault="002463F0" w:rsidP="002463F0">
      <w:pPr>
        <w:spacing w:after="0"/>
        <w:jc w:val="both"/>
        <w:rPr>
          <w:rFonts w:ascii="Times New Roman" w:eastAsia="Times New Roman" w:hAnsi="Times New Roman" w:cs="Times New Roman"/>
          <w:sz w:val="24"/>
          <w:szCs w:val="24"/>
        </w:rPr>
      </w:pPr>
    </w:p>
    <w:p w14:paraId="03F6C659" w14:textId="2BBF0DEB" w:rsidR="002463F0" w:rsidRDefault="002463F0" w:rsidP="002463F0">
      <w:pPr>
        <w:spacing w:after="0"/>
        <w:jc w:val="both"/>
        <w:rPr>
          <w:rFonts w:ascii="Times New Roman" w:eastAsia="Times New Roman" w:hAnsi="Times New Roman" w:cs="Times New Roman"/>
          <w:sz w:val="24"/>
          <w:szCs w:val="24"/>
        </w:rPr>
      </w:pPr>
    </w:p>
    <w:p w14:paraId="5B85AE43" w14:textId="77777777" w:rsidR="002463F0" w:rsidRPr="002463F0" w:rsidRDefault="002463F0" w:rsidP="002463F0">
      <w:pPr>
        <w:spacing w:after="0"/>
        <w:jc w:val="both"/>
        <w:rPr>
          <w:rFonts w:ascii="Times New Roman" w:eastAsia="Times New Roman" w:hAnsi="Times New Roman" w:cs="Times New Roman"/>
          <w:sz w:val="24"/>
          <w:szCs w:val="24"/>
        </w:rPr>
      </w:pPr>
    </w:p>
    <w:p w14:paraId="4829DC24" w14:textId="569B1D4F" w:rsidR="002463F0" w:rsidRDefault="002463F0" w:rsidP="002463F0">
      <w:pPr>
        <w:pStyle w:val="Epgrafe"/>
        <w:keepNext/>
      </w:pPr>
      <w:bookmarkStart w:id="345" w:name="_Toc504978771"/>
      <w:r w:rsidRPr="002463F0">
        <w:rPr>
          <w:b/>
        </w:rPr>
        <w:lastRenderedPageBreak/>
        <w:t xml:space="preserve">Tabla </w:t>
      </w:r>
      <w:r w:rsidRPr="002463F0">
        <w:rPr>
          <w:b/>
        </w:rPr>
        <w:fldChar w:fldCharType="begin"/>
      </w:r>
      <w:r w:rsidRPr="002463F0">
        <w:rPr>
          <w:b/>
        </w:rPr>
        <w:instrText xml:space="preserve"> SEQ Tabla \* ARABIC </w:instrText>
      </w:r>
      <w:r w:rsidRPr="002463F0">
        <w:rPr>
          <w:b/>
        </w:rPr>
        <w:fldChar w:fldCharType="separate"/>
      </w:r>
      <w:r w:rsidR="00A46DA0">
        <w:rPr>
          <w:b/>
          <w:noProof/>
        </w:rPr>
        <w:t>57</w:t>
      </w:r>
      <w:r w:rsidRPr="002463F0">
        <w:rPr>
          <w:b/>
        </w:rPr>
        <w:fldChar w:fldCharType="end"/>
      </w:r>
      <w:r w:rsidRPr="002463F0">
        <w:rPr>
          <w:b/>
        </w:rPr>
        <w:t>.</w:t>
      </w:r>
      <w:r>
        <w:t xml:space="preserve"> </w:t>
      </w:r>
      <w:r w:rsidRPr="006E0B2F">
        <w:t>Pruebas de la Aplicación Híbrida Vive Turismo Cotopaxi.</w:t>
      </w:r>
      <w:bookmarkEnd w:id="345"/>
    </w:p>
    <w:tbl>
      <w:tblPr>
        <w:tblW w:w="8963" w:type="dxa"/>
        <w:jc w:val="center"/>
        <w:tblBorders>
          <w:top w:val="nil"/>
          <w:left w:val="nil"/>
          <w:bottom w:val="nil"/>
          <w:right w:val="nil"/>
          <w:insideH w:val="nil"/>
          <w:insideV w:val="nil"/>
        </w:tblBorders>
        <w:tblLayout w:type="fixed"/>
        <w:tblLook w:val="0600" w:firstRow="0" w:lastRow="0" w:firstColumn="0" w:lastColumn="0" w:noHBand="1" w:noVBand="1"/>
      </w:tblPr>
      <w:tblGrid>
        <w:gridCol w:w="1592"/>
        <w:gridCol w:w="142"/>
        <w:gridCol w:w="284"/>
        <w:gridCol w:w="3543"/>
        <w:gridCol w:w="342"/>
        <w:gridCol w:w="3060"/>
      </w:tblGrid>
      <w:tr w:rsidR="00EC5087" w14:paraId="086B455D" w14:textId="77777777" w:rsidTr="002463F0">
        <w:trPr>
          <w:trHeight w:val="23"/>
          <w:jc w:val="center"/>
        </w:trPr>
        <w:tc>
          <w:tcPr>
            <w:tcW w:w="1734" w:type="dxa"/>
            <w:gridSpan w:val="2"/>
            <w:tcBorders>
              <w:top w:val="single" w:sz="7" w:space="0" w:color="A5A5A5"/>
              <w:left w:val="single" w:sz="7" w:space="0" w:color="A5A5A5"/>
              <w:bottom w:val="single" w:sz="7" w:space="0" w:color="A5A5A5"/>
              <w:right w:val="nil"/>
            </w:tcBorders>
            <w:shd w:val="clear" w:color="auto" w:fill="A5A5A5"/>
            <w:tcMar>
              <w:top w:w="100" w:type="dxa"/>
              <w:left w:w="100" w:type="dxa"/>
              <w:bottom w:w="100" w:type="dxa"/>
              <w:right w:w="100" w:type="dxa"/>
            </w:tcMar>
          </w:tcPr>
          <w:p w14:paraId="1BC01364" w14:textId="42BFE115" w:rsidR="00EC5087" w:rsidRDefault="00EC5087" w:rsidP="002463F0">
            <w:pPr>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DESARROLLO</w:t>
            </w:r>
            <w:r w:rsidR="002463F0">
              <w:rPr>
                <w:rFonts w:ascii="Times New Roman" w:eastAsia="Times New Roman" w:hAnsi="Times New Roman" w:cs="Times New Roman"/>
                <w:b/>
                <w:sz w:val="20"/>
                <w:szCs w:val="20"/>
              </w:rPr>
              <w:t xml:space="preserve"> </w:t>
            </w:r>
          </w:p>
        </w:tc>
        <w:tc>
          <w:tcPr>
            <w:tcW w:w="3827" w:type="dxa"/>
            <w:gridSpan w:val="2"/>
            <w:tcBorders>
              <w:top w:val="single" w:sz="7" w:space="0" w:color="A5A5A5"/>
              <w:left w:val="nil"/>
              <w:bottom w:val="single" w:sz="7" w:space="0" w:color="A5A5A5"/>
              <w:right w:val="nil"/>
            </w:tcBorders>
            <w:shd w:val="clear" w:color="auto" w:fill="A5A5A5"/>
            <w:tcMar>
              <w:top w:w="100" w:type="dxa"/>
              <w:left w:w="100" w:type="dxa"/>
              <w:bottom w:w="100" w:type="dxa"/>
              <w:right w:w="100" w:type="dxa"/>
            </w:tcMar>
          </w:tcPr>
          <w:p w14:paraId="32B49C76" w14:textId="77777777" w:rsidR="00EC5087" w:rsidRDefault="00EC5087" w:rsidP="002463F0">
            <w:pPr>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SE ESPERA</w:t>
            </w:r>
          </w:p>
        </w:tc>
        <w:tc>
          <w:tcPr>
            <w:tcW w:w="3402" w:type="dxa"/>
            <w:gridSpan w:val="2"/>
            <w:tcBorders>
              <w:top w:val="single" w:sz="7" w:space="0" w:color="A5A5A5"/>
              <w:left w:val="nil"/>
              <w:bottom w:val="single" w:sz="7" w:space="0" w:color="A5A5A5"/>
              <w:right w:val="single" w:sz="7" w:space="0" w:color="A5A5A5"/>
            </w:tcBorders>
            <w:shd w:val="clear" w:color="auto" w:fill="A5A5A5"/>
            <w:tcMar>
              <w:top w:w="100" w:type="dxa"/>
              <w:left w:w="100" w:type="dxa"/>
              <w:bottom w:w="100" w:type="dxa"/>
              <w:right w:w="100" w:type="dxa"/>
            </w:tcMar>
          </w:tcPr>
          <w:p w14:paraId="55E334BE" w14:textId="77777777" w:rsidR="00EC5087" w:rsidRDefault="00EC5087" w:rsidP="002463F0">
            <w:pPr>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SE OBTUVO</w:t>
            </w:r>
          </w:p>
        </w:tc>
      </w:tr>
      <w:tr w:rsidR="002463F0" w14:paraId="57868727" w14:textId="77777777" w:rsidTr="002463F0">
        <w:trPr>
          <w:trHeight w:val="4411"/>
          <w:jc w:val="center"/>
        </w:trPr>
        <w:tc>
          <w:tcPr>
            <w:tcW w:w="1592" w:type="dxa"/>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1650C4F9" w14:textId="77777777" w:rsidR="00EC5087" w:rsidRDefault="00EC5087" w:rsidP="002463F0">
            <w:pPr>
              <w:spacing w:after="20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Funcionalidades en conjunto del módulo móvil y web</w:t>
            </w:r>
          </w:p>
        </w:tc>
        <w:tc>
          <w:tcPr>
            <w:tcW w:w="3969" w:type="dxa"/>
            <w:gridSpan w:val="3"/>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33A1432C" w14:textId="77777777" w:rsidR="00EC5087" w:rsidRDefault="00EC5087" w:rsidP="002463F0">
            <w:pPr>
              <w:spacing w:after="200"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Web:</w:t>
            </w:r>
          </w:p>
          <w:p w14:paraId="4C9ACA19" w14:textId="77777777" w:rsidR="00EC5087" w:rsidRDefault="00EC5087" w:rsidP="002463F0">
            <w:pPr>
              <w:spacing w:after="20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La Aplicación Web permita el registro de un nuevo atractivo turístico y una fecha importante.</w:t>
            </w:r>
          </w:p>
          <w:p w14:paraId="6947F620" w14:textId="77777777" w:rsidR="00EC5087" w:rsidRDefault="00EC5087" w:rsidP="002463F0">
            <w:pPr>
              <w:spacing w:after="20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La Aplicación Web permita la actualización de un atractivo turístico y una fecha importante.</w:t>
            </w:r>
          </w:p>
          <w:p w14:paraId="08BA09B0" w14:textId="77777777" w:rsidR="00EC5087" w:rsidRDefault="00EC5087" w:rsidP="002463F0">
            <w:pPr>
              <w:spacing w:after="20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La Aplicación Web permita listar los atractivos turísticos y fechas importantes.</w:t>
            </w:r>
          </w:p>
          <w:p w14:paraId="6412532B" w14:textId="77777777" w:rsidR="00EC5087" w:rsidRDefault="00EC5087" w:rsidP="002463F0">
            <w:pPr>
              <w:spacing w:after="200"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Móvil:</w:t>
            </w:r>
          </w:p>
          <w:p w14:paraId="2E0D753C" w14:textId="77777777" w:rsidR="00EC5087" w:rsidRDefault="00EC5087" w:rsidP="002463F0">
            <w:pPr>
              <w:spacing w:after="20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La aplicación móvil permita visualizar los datos generales, atractivos turísticos.</w:t>
            </w:r>
          </w:p>
          <w:p w14:paraId="555745C1" w14:textId="77777777" w:rsidR="00EC5087" w:rsidRDefault="00EC5087" w:rsidP="002463F0">
            <w:pPr>
              <w:spacing w:after="20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La aplicación móvil se capaz de extraer información de los atractivos turísticos y fechas importantes de la aplicación web.</w:t>
            </w:r>
          </w:p>
        </w:tc>
        <w:tc>
          <w:tcPr>
            <w:tcW w:w="3402" w:type="dxa"/>
            <w:gridSpan w:val="2"/>
            <w:tcBorders>
              <w:top w:val="nil"/>
              <w:left w:val="nil"/>
              <w:bottom w:val="single" w:sz="7" w:space="0" w:color="C9C9C9"/>
              <w:right w:val="single" w:sz="7" w:space="0" w:color="C9C9C9"/>
            </w:tcBorders>
            <w:shd w:val="clear" w:color="auto" w:fill="EDEDED"/>
            <w:tcMar>
              <w:top w:w="100" w:type="dxa"/>
              <w:left w:w="100" w:type="dxa"/>
              <w:bottom w:w="100" w:type="dxa"/>
              <w:right w:w="100" w:type="dxa"/>
            </w:tcMar>
          </w:tcPr>
          <w:p w14:paraId="101BD77B" w14:textId="77777777" w:rsidR="00EC5087" w:rsidRDefault="00EC5087" w:rsidP="002463F0">
            <w:pPr>
              <w:spacing w:after="20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La aplicación permitió registrar con éxito un nuevo atractivo turístico y una fecha importante.</w:t>
            </w:r>
          </w:p>
          <w:p w14:paraId="17263F69" w14:textId="77777777" w:rsidR="00EC5087" w:rsidRDefault="00EC5087" w:rsidP="002463F0">
            <w:pPr>
              <w:spacing w:after="20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La aplicación permitió actualizar con éxito el atractivo turístico y una fecha importante.</w:t>
            </w:r>
          </w:p>
          <w:p w14:paraId="315B5BB0" w14:textId="77777777" w:rsidR="00EC5087" w:rsidRDefault="00EC5087" w:rsidP="002463F0">
            <w:pPr>
              <w:spacing w:after="20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La aplicación permitió listar con éxito los atractivos turísticos y fechas importantes.</w:t>
            </w:r>
          </w:p>
          <w:p w14:paraId="18D93FCA" w14:textId="77777777" w:rsidR="00EC5087" w:rsidRDefault="00EC5087" w:rsidP="002463F0">
            <w:pPr>
              <w:spacing w:after="20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La aplicación móvil permitió visualizar la información de datos generales y atractivos turísticos con éxito.</w:t>
            </w:r>
          </w:p>
          <w:p w14:paraId="41A0F93E" w14:textId="302F9F4C" w:rsidR="00EC5087" w:rsidRDefault="00EC5087" w:rsidP="002463F0">
            <w:pPr>
              <w:spacing w:after="20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La aplicación móvil permitió visualizar la información de los atractivos turísticos y fecha importantes provenientes de la aplicación web.</w:t>
            </w:r>
          </w:p>
        </w:tc>
      </w:tr>
      <w:tr w:rsidR="00EC5087" w14:paraId="5EBF99B5" w14:textId="77777777" w:rsidTr="002463F0">
        <w:trPr>
          <w:trHeight w:val="1092"/>
          <w:jc w:val="center"/>
        </w:trPr>
        <w:tc>
          <w:tcPr>
            <w:tcW w:w="1592" w:type="dxa"/>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5EFBD5E2" w14:textId="77777777" w:rsidR="00EC5087" w:rsidRDefault="00EC5087" w:rsidP="002463F0">
            <w:pPr>
              <w:spacing w:after="20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PRUEBAS</w:t>
            </w:r>
          </w:p>
        </w:tc>
        <w:tc>
          <w:tcPr>
            <w:tcW w:w="7371" w:type="dxa"/>
            <w:gridSpan w:val="5"/>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7E491C75" w14:textId="77777777" w:rsidR="00EC5087" w:rsidRDefault="00EC5087" w:rsidP="002463F0">
            <w:pPr>
              <w:spacing w:after="20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Prueba 1: En la aplicación web, el administrador guardo un nuevo atractivo turístico y se visualizó directamente en la aplicación móvil.</w:t>
            </w:r>
          </w:p>
          <w:p w14:paraId="55D5C125" w14:textId="77777777" w:rsidR="00EC5087" w:rsidRDefault="00EC5087" w:rsidP="002463F0">
            <w:pPr>
              <w:spacing w:after="20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Prueba 2: En la aplicación web, el administrador guardo una nueva fecha importante y se visualizó directamente en la aplicación móvil.</w:t>
            </w:r>
          </w:p>
          <w:p w14:paraId="045F8009" w14:textId="77777777" w:rsidR="00EC5087" w:rsidRDefault="00EC5087" w:rsidP="002463F0">
            <w:pPr>
              <w:spacing w:after="20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Prueba 3: El usuario de la aplicación móvil comprobó que la aplicación se capaz de trabajar con conexión a internet y sin conexión a </w:t>
            </w:r>
            <w:proofErr w:type="gramStart"/>
            <w:r>
              <w:rPr>
                <w:rFonts w:ascii="Times New Roman" w:eastAsia="Times New Roman" w:hAnsi="Times New Roman" w:cs="Times New Roman"/>
                <w:sz w:val="20"/>
                <w:szCs w:val="20"/>
              </w:rPr>
              <w:t>internet .</w:t>
            </w:r>
            <w:proofErr w:type="gramEnd"/>
          </w:p>
        </w:tc>
      </w:tr>
      <w:tr w:rsidR="00EC5087" w14:paraId="05DF6690" w14:textId="77777777" w:rsidTr="002463F0">
        <w:trPr>
          <w:trHeight w:val="1561"/>
          <w:jc w:val="center"/>
        </w:trPr>
        <w:tc>
          <w:tcPr>
            <w:tcW w:w="8963" w:type="dxa"/>
            <w:gridSpan w:val="6"/>
            <w:tcBorders>
              <w:top w:val="nil"/>
              <w:left w:val="single" w:sz="7" w:space="0" w:color="C9C9C9"/>
              <w:bottom w:val="single" w:sz="7" w:space="0" w:color="C9C9C9"/>
              <w:right w:val="single" w:sz="7" w:space="0" w:color="C9C9C9"/>
            </w:tcBorders>
            <w:shd w:val="clear" w:color="auto" w:fill="EDEDED"/>
            <w:tcMar>
              <w:top w:w="100" w:type="dxa"/>
              <w:left w:w="100" w:type="dxa"/>
              <w:bottom w:w="100" w:type="dxa"/>
              <w:right w:w="100" w:type="dxa"/>
            </w:tcMar>
          </w:tcPr>
          <w:p w14:paraId="6839A0EC" w14:textId="4E84FC03" w:rsidR="00EC5087" w:rsidRDefault="002463F0" w:rsidP="002463F0">
            <w:pPr>
              <w:spacing w:after="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IMÁGENES DE LA PRUEBA</w:t>
            </w:r>
          </w:p>
        </w:tc>
      </w:tr>
      <w:tr w:rsidR="00EC5087" w14:paraId="15BC7207" w14:textId="77777777" w:rsidTr="002463F0">
        <w:trPr>
          <w:trHeight w:val="553"/>
          <w:jc w:val="center"/>
        </w:trPr>
        <w:tc>
          <w:tcPr>
            <w:tcW w:w="2018" w:type="dxa"/>
            <w:gridSpan w:val="3"/>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666E5A35" w14:textId="77777777" w:rsidR="00EC5087" w:rsidRDefault="00EC5087" w:rsidP="002463F0">
            <w:pPr>
              <w:spacing w:after="20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OBSERVACIONES:</w:t>
            </w:r>
          </w:p>
        </w:tc>
        <w:tc>
          <w:tcPr>
            <w:tcW w:w="6945" w:type="dxa"/>
            <w:gridSpan w:val="3"/>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3287906D" w14:textId="77777777" w:rsidR="00EC5087" w:rsidRDefault="00EC5087" w:rsidP="002463F0">
            <w:pPr>
              <w:spacing w:after="20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Al tener conexión a internet en la aplicación móvil se seleccionó un atractivo turístico se volvió lenta al mostrar la imagen guardada en la base de datos y se detenía la aplicación.</w:t>
            </w:r>
          </w:p>
        </w:tc>
      </w:tr>
      <w:tr w:rsidR="00EC5087" w14:paraId="015F24A5" w14:textId="77777777" w:rsidTr="002463F0">
        <w:trPr>
          <w:trHeight w:val="25"/>
          <w:jc w:val="center"/>
        </w:trPr>
        <w:tc>
          <w:tcPr>
            <w:tcW w:w="5903" w:type="dxa"/>
            <w:gridSpan w:val="5"/>
            <w:tcBorders>
              <w:top w:val="nil"/>
              <w:left w:val="single" w:sz="7" w:space="0" w:color="C9C9C9"/>
              <w:bottom w:val="single" w:sz="7" w:space="0" w:color="C9C9C9"/>
              <w:right w:val="single" w:sz="7" w:space="0" w:color="C9C9C9"/>
            </w:tcBorders>
            <w:shd w:val="clear" w:color="auto" w:fill="auto"/>
            <w:tcMar>
              <w:top w:w="100" w:type="dxa"/>
              <w:left w:w="100" w:type="dxa"/>
              <w:bottom w:w="100" w:type="dxa"/>
              <w:right w:w="100" w:type="dxa"/>
            </w:tcMar>
          </w:tcPr>
          <w:p w14:paraId="796F3481" w14:textId="77777777" w:rsidR="00EC5087" w:rsidRDefault="00EC5087" w:rsidP="002463F0">
            <w:pPr>
              <w:spacing w:after="200"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EVALUACIÓN DE LA PRUEBA:</w:t>
            </w:r>
          </w:p>
        </w:tc>
        <w:tc>
          <w:tcPr>
            <w:tcW w:w="3060" w:type="dxa"/>
            <w:tcBorders>
              <w:top w:val="nil"/>
              <w:left w:val="nil"/>
              <w:bottom w:val="single" w:sz="7" w:space="0" w:color="C9C9C9"/>
              <w:right w:val="single" w:sz="7" w:space="0" w:color="C9C9C9"/>
            </w:tcBorders>
            <w:shd w:val="clear" w:color="auto" w:fill="auto"/>
            <w:tcMar>
              <w:top w:w="100" w:type="dxa"/>
              <w:left w:w="100" w:type="dxa"/>
              <w:bottom w:w="100" w:type="dxa"/>
              <w:right w:w="100" w:type="dxa"/>
            </w:tcMar>
          </w:tcPr>
          <w:p w14:paraId="3A3E4162" w14:textId="77777777" w:rsidR="00EC5087" w:rsidRDefault="00EC5087" w:rsidP="002463F0">
            <w:pPr>
              <w:spacing w:after="200"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Aprobado</w:t>
            </w:r>
          </w:p>
        </w:tc>
      </w:tr>
    </w:tbl>
    <w:p w14:paraId="21B35372" w14:textId="7AA3E679" w:rsidR="00254DA2" w:rsidRDefault="002463F0" w:rsidP="002463F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b/>
          <w:sz w:val="18"/>
          <w:szCs w:val="18"/>
        </w:rPr>
        <w:t>Elaborado por:</w:t>
      </w:r>
      <w:r>
        <w:rPr>
          <w:rFonts w:ascii="Times New Roman" w:eastAsia="Times New Roman" w:hAnsi="Times New Roman" w:cs="Times New Roman"/>
          <w:sz w:val="18"/>
          <w:szCs w:val="18"/>
        </w:rPr>
        <w:t xml:space="preserve"> Los investigadores</w:t>
      </w:r>
    </w:p>
    <w:p w14:paraId="7CCDB7CC" w14:textId="77777777" w:rsidR="002463F0" w:rsidRDefault="002463F0" w:rsidP="002463F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pPr>
    </w:p>
    <w:p w14:paraId="2EEB7BF3" w14:textId="0517491A" w:rsidR="00254DA2" w:rsidRDefault="00254DA2" w:rsidP="002F4D66"/>
    <w:p w14:paraId="695C0BA3" w14:textId="77777777" w:rsidR="00254DA2" w:rsidRPr="002F4D66" w:rsidRDefault="00254DA2" w:rsidP="002F4D66"/>
    <w:p w14:paraId="090ED92C" w14:textId="77777777" w:rsidR="009A7DAB" w:rsidRPr="009A7DAB" w:rsidRDefault="009A7DAB" w:rsidP="009A7DAB"/>
    <w:p w14:paraId="19AE2E79" w14:textId="77777777" w:rsidR="006B51AB" w:rsidRDefault="00C92282" w:rsidP="00EE1B8C">
      <w:pPr>
        <w:pStyle w:val="Prrafodelista"/>
        <w:widowControl/>
        <w:numPr>
          <w:ilvl w:val="0"/>
          <w:numId w:val="22"/>
        </w:numPr>
        <w:pBdr>
          <w:top w:val="none" w:sz="0" w:space="0" w:color="000000"/>
          <w:left w:val="none" w:sz="0" w:space="0" w:color="000000"/>
          <w:bottom w:val="none" w:sz="0" w:space="0" w:color="000000"/>
          <w:right w:val="none" w:sz="0" w:space="0" w:color="000000"/>
          <w:between w:val="none" w:sz="0" w:space="0" w:color="000000"/>
        </w:pBdr>
        <w:spacing w:before="240" w:after="200" w:line="240" w:lineRule="auto"/>
        <w:jc w:val="both"/>
        <w:outlineLvl w:val="0"/>
        <w:rPr>
          <w:rFonts w:ascii="Times New Roman" w:eastAsia="Times New Roman" w:hAnsi="Times New Roman" w:cs="Times New Roman"/>
          <w:b/>
          <w:color w:val="auto"/>
          <w:sz w:val="24"/>
          <w:szCs w:val="24"/>
        </w:rPr>
      </w:pPr>
      <w:bookmarkStart w:id="346" w:name="_Toc504985115"/>
      <w:r>
        <w:rPr>
          <w:rFonts w:ascii="Times New Roman" w:eastAsia="Times New Roman" w:hAnsi="Times New Roman" w:cs="Times New Roman"/>
          <w:b/>
          <w:color w:val="auto"/>
          <w:sz w:val="24"/>
          <w:szCs w:val="24"/>
        </w:rPr>
        <w:lastRenderedPageBreak/>
        <w:t>IMPACTOS</w:t>
      </w:r>
      <w:bookmarkEnd w:id="346"/>
    </w:p>
    <w:p w14:paraId="4A39A85B" w14:textId="77777777" w:rsidR="00C92282" w:rsidRDefault="00C92282" w:rsidP="00EE1B8C">
      <w:pPr>
        <w:pStyle w:val="Prrafodelista"/>
        <w:widowControl/>
        <w:numPr>
          <w:ilvl w:val="1"/>
          <w:numId w:val="22"/>
        </w:numPr>
        <w:pBdr>
          <w:top w:val="none" w:sz="0" w:space="0" w:color="000000"/>
          <w:left w:val="none" w:sz="0" w:space="0" w:color="000000"/>
          <w:bottom w:val="none" w:sz="0" w:space="0" w:color="000000"/>
          <w:right w:val="none" w:sz="0" w:space="0" w:color="000000"/>
          <w:between w:val="none" w:sz="0" w:space="0" w:color="000000"/>
        </w:pBdr>
        <w:spacing w:before="240" w:after="200" w:line="240" w:lineRule="auto"/>
        <w:jc w:val="both"/>
        <w:outlineLvl w:val="0"/>
        <w:rPr>
          <w:rFonts w:ascii="Times New Roman" w:eastAsia="Times New Roman" w:hAnsi="Times New Roman" w:cs="Times New Roman"/>
          <w:b/>
          <w:color w:val="auto"/>
          <w:sz w:val="24"/>
          <w:szCs w:val="24"/>
        </w:rPr>
      </w:pPr>
      <w:bookmarkStart w:id="347" w:name="_Toc504985116"/>
      <w:r>
        <w:rPr>
          <w:rFonts w:ascii="Times New Roman" w:eastAsia="Times New Roman" w:hAnsi="Times New Roman" w:cs="Times New Roman"/>
          <w:b/>
          <w:color w:val="auto"/>
          <w:sz w:val="24"/>
          <w:szCs w:val="24"/>
        </w:rPr>
        <w:t>Impacto técnicos</w:t>
      </w:r>
      <w:bookmarkEnd w:id="347"/>
    </w:p>
    <w:p w14:paraId="20FC8114" w14:textId="77777777" w:rsidR="00C92282" w:rsidRPr="00C92282" w:rsidRDefault="00C92282" w:rsidP="00EE1B8C">
      <w:pPr>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El progreso de las Tics facilita el acceso a la información dentro del ámbito turístico, puesto que cada vez son más los usuarios que recurren a aplicaciones para obtener información de lugares turísticos. El impacto técnico en el </w:t>
      </w:r>
      <w:proofErr w:type="spellStart"/>
      <w:r>
        <w:rPr>
          <w:rFonts w:ascii="Times New Roman" w:eastAsia="Times New Roman" w:hAnsi="Times New Roman" w:cs="Times New Roman"/>
          <w:color w:val="auto"/>
          <w:sz w:val="24"/>
          <w:szCs w:val="24"/>
        </w:rPr>
        <w:t>GAD</w:t>
      </w:r>
      <w:proofErr w:type="spellEnd"/>
      <w:r>
        <w:rPr>
          <w:rFonts w:ascii="Times New Roman" w:eastAsia="Times New Roman" w:hAnsi="Times New Roman" w:cs="Times New Roman"/>
          <w:color w:val="auto"/>
          <w:sz w:val="24"/>
          <w:szCs w:val="24"/>
        </w:rPr>
        <w:t xml:space="preserve"> provincial de Cotopaxi se puede considerar como alto, debido a que ya no utilizaran recursos</w:t>
      </w:r>
      <w:r w:rsidR="007E7226">
        <w:rPr>
          <w:rFonts w:ascii="Times New Roman" w:eastAsia="Times New Roman" w:hAnsi="Times New Roman" w:cs="Times New Roman"/>
          <w:color w:val="auto"/>
          <w:sz w:val="24"/>
          <w:szCs w:val="24"/>
        </w:rPr>
        <w:t xml:space="preserve"> como libros, catálogos o guías turísticas</w:t>
      </w:r>
      <w:r>
        <w:rPr>
          <w:rFonts w:ascii="Times New Roman" w:eastAsia="Times New Roman" w:hAnsi="Times New Roman" w:cs="Times New Roman"/>
          <w:color w:val="auto"/>
          <w:sz w:val="24"/>
          <w:szCs w:val="24"/>
        </w:rPr>
        <w:t xml:space="preserve"> para difundir información de los principales Atractivos </w:t>
      </w:r>
      <w:r w:rsidR="008B52D8">
        <w:rPr>
          <w:rFonts w:ascii="Times New Roman" w:eastAsia="Times New Roman" w:hAnsi="Times New Roman" w:cs="Times New Roman"/>
          <w:color w:val="auto"/>
          <w:sz w:val="24"/>
          <w:szCs w:val="24"/>
        </w:rPr>
        <w:t>Turísticos</w:t>
      </w:r>
      <w:r>
        <w:rPr>
          <w:rFonts w:ascii="Times New Roman" w:eastAsia="Times New Roman" w:hAnsi="Times New Roman" w:cs="Times New Roman"/>
          <w:color w:val="auto"/>
          <w:sz w:val="24"/>
          <w:szCs w:val="24"/>
        </w:rPr>
        <w:t>.</w:t>
      </w:r>
    </w:p>
    <w:p w14:paraId="11F0A3D3" w14:textId="77777777" w:rsidR="008B52D8" w:rsidRDefault="00C92282" w:rsidP="00EE1B8C">
      <w:pPr>
        <w:pStyle w:val="Prrafodelista"/>
        <w:widowControl/>
        <w:numPr>
          <w:ilvl w:val="1"/>
          <w:numId w:val="22"/>
        </w:numPr>
        <w:pBdr>
          <w:top w:val="none" w:sz="0" w:space="0" w:color="000000"/>
          <w:left w:val="none" w:sz="0" w:space="0" w:color="000000"/>
          <w:bottom w:val="none" w:sz="0" w:space="0" w:color="000000"/>
          <w:right w:val="none" w:sz="0" w:space="0" w:color="000000"/>
          <w:between w:val="none" w:sz="0" w:space="0" w:color="000000"/>
        </w:pBdr>
        <w:spacing w:before="240" w:after="200" w:line="240" w:lineRule="auto"/>
        <w:jc w:val="both"/>
        <w:outlineLvl w:val="0"/>
        <w:rPr>
          <w:rFonts w:ascii="Times New Roman" w:eastAsia="Times New Roman" w:hAnsi="Times New Roman" w:cs="Times New Roman"/>
          <w:b/>
          <w:color w:val="auto"/>
          <w:sz w:val="24"/>
          <w:szCs w:val="24"/>
        </w:rPr>
      </w:pPr>
      <w:bookmarkStart w:id="348" w:name="_Toc504985117"/>
      <w:r w:rsidRPr="008B52D8">
        <w:rPr>
          <w:rFonts w:ascii="Times New Roman" w:eastAsia="Times New Roman" w:hAnsi="Times New Roman" w:cs="Times New Roman"/>
          <w:b/>
          <w:color w:val="auto"/>
          <w:sz w:val="24"/>
          <w:szCs w:val="24"/>
        </w:rPr>
        <w:t>Impacto social</w:t>
      </w:r>
      <w:bookmarkEnd w:id="348"/>
    </w:p>
    <w:p w14:paraId="57C99B09" w14:textId="77777777" w:rsidR="008B52D8" w:rsidRPr="008B52D8" w:rsidRDefault="008B52D8" w:rsidP="00EE1B8C">
      <w:pPr>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Mediante la implementación de la aplicación móvil para la centralización y difusión de los principales atractivos turísticos de la provincia de Cotopaxi, el impacto social que genera recae en las personas que visitan dichos lugares, ya que al utilizar el aplicativo móvil garantizara una información verídica y concreta de estos lugares.</w:t>
      </w:r>
    </w:p>
    <w:p w14:paraId="6C4D89C0" w14:textId="2226CE7B" w:rsidR="00C92282" w:rsidRDefault="00C92282" w:rsidP="00EE1B8C">
      <w:pPr>
        <w:pStyle w:val="Prrafodelista"/>
        <w:widowControl/>
        <w:numPr>
          <w:ilvl w:val="1"/>
          <w:numId w:val="22"/>
        </w:numPr>
        <w:pBdr>
          <w:top w:val="none" w:sz="0" w:space="0" w:color="000000"/>
          <w:left w:val="none" w:sz="0" w:space="0" w:color="000000"/>
          <w:bottom w:val="none" w:sz="0" w:space="0" w:color="000000"/>
          <w:right w:val="none" w:sz="0" w:space="0" w:color="000000"/>
          <w:between w:val="none" w:sz="0" w:space="0" w:color="000000"/>
        </w:pBdr>
        <w:spacing w:before="240" w:after="200" w:line="240" w:lineRule="auto"/>
        <w:jc w:val="both"/>
        <w:outlineLvl w:val="0"/>
        <w:rPr>
          <w:rFonts w:ascii="Times New Roman" w:eastAsia="Times New Roman" w:hAnsi="Times New Roman" w:cs="Times New Roman"/>
          <w:b/>
          <w:color w:val="auto"/>
          <w:sz w:val="24"/>
          <w:szCs w:val="24"/>
        </w:rPr>
      </w:pPr>
      <w:bookmarkStart w:id="349" w:name="_Toc504985118"/>
      <w:r w:rsidRPr="008B52D8">
        <w:rPr>
          <w:rFonts w:ascii="Times New Roman" w:eastAsia="Times New Roman" w:hAnsi="Times New Roman" w:cs="Times New Roman"/>
          <w:b/>
          <w:color w:val="auto"/>
          <w:sz w:val="24"/>
          <w:szCs w:val="24"/>
        </w:rPr>
        <w:t>Impacto económico</w:t>
      </w:r>
      <w:bookmarkEnd w:id="349"/>
    </w:p>
    <w:p w14:paraId="45CC06B2" w14:textId="4A6CC105" w:rsidR="00527B5D" w:rsidRPr="00527B5D" w:rsidRDefault="00527B5D" w:rsidP="00F8230B">
      <w:pPr>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El tiempo que se aplicado para el desarrollo de la </w:t>
      </w:r>
      <w:r w:rsidR="00F8230B">
        <w:rPr>
          <w:rFonts w:ascii="Times New Roman" w:eastAsia="Times New Roman" w:hAnsi="Times New Roman" w:cs="Times New Roman"/>
          <w:color w:val="auto"/>
          <w:sz w:val="24"/>
          <w:szCs w:val="24"/>
        </w:rPr>
        <w:t>aplicación es</w:t>
      </w:r>
      <w:r>
        <w:rPr>
          <w:rFonts w:ascii="Times New Roman" w:eastAsia="Times New Roman" w:hAnsi="Times New Roman" w:cs="Times New Roman"/>
          <w:color w:val="auto"/>
          <w:sz w:val="24"/>
          <w:szCs w:val="24"/>
        </w:rPr>
        <w:t xml:space="preserve"> de 5 horas en días laborables por cada integrante del equipo por lo tanto en </w:t>
      </w:r>
      <w:r w:rsidR="00F8230B">
        <w:rPr>
          <w:rFonts w:ascii="Times New Roman" w:eastAsia="Times New Roman" w:hAnsi="Times New Roman" w:cs="Times New Roman"/>
          <w:color w:val="auto"/>
          <w:sz w:val="24"/>
          <w:szCs w:val="24"/>
        </w:rPr>
        <w:t>la semana</w:t>
      </w:r>
      <w:r>
        <w:rPr>
          <w:rFonts w:ascii="Times New Roman" w:eastAsia="Times New Roman" w:hAnsi="Times New Roman" w:cs="Times New Roman"/>
          <w:color w:val="auto"/>
          <w:sz w:val="24"/>
          <w:szCs w:val="24"/>
        </w:rPr>
        <w:t xml:space="preserve"> se </w:t>
      </w:r>
      <w:r w:rsidR="00F8230B">
        <w:rPr>
          <w:rFonts w:ascii="Times New Roman" w:eastAsia="Times New Roman" w:hAnsi="Times New Roman" w:cs="Times New Roman"/>
          <w:color w:val="auto"/>
          <w:sz w:val="24"/>
          <w:szCs w:val="24"/>
        </w:rPr>
        <w:t>invirtió 40 horas</w:t>
      </w:r>
      <w:r>
        <w:rPr>
          <w:rFonts w:ascii="Times New Roman" w:eastAsia="Times New Roman" w:hAnsi="Times New Roman" w:cs="Times New Roman"/>
          <w:color w:val="auto"/>
          <w:sz w:val="24"/>
          <w:szCs w:val="24"/>
        </w:rPr>
        <w:t xml:space="preserve">, considerando que el precio individual por hora es de </w:t>
      </w:r>
      <w:r w:rsidR="00F8230B">
        <w:rPr>
          <w:rFonts w:ascii="Times New Roman" w:eastAsia="Times New Roman" w:hAnsi="Times New Roman" w:cs="Times New Roman"/>
          <w:color w:val="auto"/>
          <w:sz w:val="24"/>
          <w:szCs w:val="24"/>
        </w:rPr>
        <w:t>6 dólares, obteniendo un Total a la semana 240 dólares, finalmente para el desarrollo del proyecto se hizo en 16 semanas obteniendo un total de 3.840 dólares.</w:t>
      </w:r>
    </w:p>
    <w:p w14:paraId="75AA70A6" w14:textId="580719DF" w:rsidR="00422C37" w:rsidRPr="00422C37" w:rsidRDefault="00422C37" w:rsidP="00EE1B8C">
      <w:pPr>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El costo estimado del proyecto que</w:t>
      </w:r>
      <w:r w:rsidR="00527B5D">
        <w:rPr>
          <w:rFonts w:ascii="Times New Roman" w:eastAsia="Times New Roman" w:hAnsi="Times New Roman" w:cs="Times New Roman"/>
          <w:color w:val="auto"/>
          <w:sz w:val="24"/>
          <w:szCs w:val="24"/>
        </w:rPr>
        <w:t xml:space="preserve"> se va aportar </w:t>
      </w:r>
      <w:r w:rsidR="00F8230B">
        <w:rPr>
          <w:rFonts w:ascii="Times New Roman" w:eastAsia="Times New Roman" w:hAnsi="Times New Roman" w:cs="Times New Roman"/>
          <w:color w:val="auto"/>
          <w:sz w:val="24"/>
          <w:szCs w:val="24"/>
        </w:rPr>
        <w:t xml:space="preserve">al </w:t>
      </w:r>
      <w:proofErr w:type="spellStart"/>
      <w:r w:rsidR="00F8230B">
        <w:rPr>
          <w:rFonts w:ascii="Times New Roman" w:eastAsia="Times New Roman" w:hAnsi="Times New Roman" w:cs="Times New Roman"/>
          <w:color w:val="auto"/>
          <w:sz w:val="24"/>
          <w:szCs w:val="24"/>
        </w:rPr>
        <w:t>GAD</w:t>
      </w:r>
      <w:proofErr w:type="spellEnd"/>
      <w:r w:rsidR="00F8230B">
        <w:rPr>
          <w:rFonts w:ascii="Times New Roman" w:eastAsia="Times New Roman" w:hAnsi="Times New Roman" w:cs="Times New Roman"/>
          <w:color w:val="auto"/>
          <w:sz w:val="24"/>
          <w:szCs w:val="24"/>
        </w:rPr>
        <w:t xml:space="preserve"> Provincial de Cotopaxi </w:t>
      </w:r>
      <w:r w:rsidR="00527B5D">
        <w:rPr>
          <w:rFonts w:ascii="Times New Roman" w:eastAsia="Times New Roman" w:hAnsi="Times New Roman" w:cs="Times New Roman"/>
          <w:color w:val="auto"/>
          <w:sz w:val="24"/>
          <w:szCs w:val="24"/>
        </w:rPr>
        <w:t xml:space="preserve">es de </w:t>
      </w:r>
      <w:r w:rsidR="00527B5D" w:rsidRPr="00527B5D">
        <w:rPr>
          <w:rFonts w:ascii="Times New Roman" w:eastAsia="Times New Roman" w:hAnsi="Times New Roman" w:cs="Times New Roman"/>
          <w:color w:val="auto"/>
          <w:sz w:val="24"/>
          <w:szCs w:val="24"/>
        </w:rPr>
        <w:t>3</w:t>
      </w:r>
      <w:r w:rsidR="00527B5D">
        <w:rPr>
          <w:rFonts w:ascii="Times New Roman" w:eastAsia="Times New Roman" w:hAnsi="Times New Roman" w:cs="Times New Roman"/>
          <w:color w:val="auto"/>
          <w:sz w:val="24"/>
          <w:szCs w:val="24"/>
        </w:rPr>
        <w:t>.</w:t>
      </w:r>
      <w:r w:rsidR="00527B5D" w:rsidRPr="00527B5D">
        <w:rPr>
          <w:rFonts w:ascii="Times New Roman" w:eastAsia="Times New Roman" w:hAnsi="Times New Roman" w:cs="Times New Roman"/>
          <w:color w:val="auto"/>
          <w:sz w:val="24"/>
          <w:szCs w:val="24"/>
        </w:rPr>
        <w:t>840</w:t>
      </w:r>
      <w:r w:rsidR="00527B5D">
        <w:rPr>
          <w:rFonts w:ascii="Times New Roman" w:eastAsia="Times New Roman" w:hAnsi="Times New Roman" w:cs="Times New Roman"/>
          <w:color w:val="auto"/>
          <w:sz w:val="24"/>
          <w:szCs w:val="24"/>
        </w:rPr>
        <w:t xml:space="preserve"> dólares</w:t>
      </w:r>
      <w:r>
        <w:rPr>
          <w:rFonts w:ascii="Times New Roman" w:eastAsia="Times New Roman" w:hAnsi="Times New Roman" w:cs="Times New Roman"/>
          <w:color w:val="auto"/>
          <w:sz w:val="24"/>
          <w:szCs w:val="24"/>
        </w:rPr>
        <w:t xml:space="preserve">, </w:t>
      </w:r>
      <w:r w:rsidR="003F605C">
        <w:rPr>
          <w:rFonts w:ascii="Times New Roman" w:eastAsia="Times New Roman" w:hAnsi="Times New Roman" w:cs="Times New Roman"/>
          <w:color w:val="auto"/>
          <w:sz w:val="24"/>
          <w:szCs w:val="24"/>
        </w:rPr>
        <w:t xml:space="preserve">por el </w:t>
      </w:r>
      <w:r>
        <w:rPr>
          <w:rFonts w:ascii="Times New Roman" w:eastAsia="Times New Roman" w:hAnsi="Times New Roman" w:cs="Times New Roman"/>
          <w:color w:val="auto"/>
          <w:sz w:val="24"/>
          <w:szCs w:val="24"/>
        </w:rPr>
        <w:t xml:space="preserve">motivo </w:t>
      </w:r>
      <w:r w:rsidR="003F605C">
        <w:rPr>
          <w:rFonts w:ascii="Times New Roman" w:eastAsia="Times New Roman" w:hAnsi="Times New Roman" w:cs="Times New Roman"/>
          <w:color w:val="auto"/>
          <w:sz w:val="24"/>
          <w:szCs w:val="24"/>
        </w:rPr>
        <w:t xml:space="preserve">y desempeño de </w:t>
      </w:r>
      <w:r>
        <w:rPr>
          <w:rFonts w:ascii="Times New Roman" w:eastAsia="Times New Roman" w:hAnsi="Times New Roman" w:cs="Times New Roman"/>
          <w:color w:val="auto"/>
          <w:sz w:val="24"/>
          <w:szCs w:val="24"/>
        </w:rPr>
        <w:t xml:space="preserve">la aplicación móvil </w:t>
      </w:r>
      <w:r w:rsidR="003F605C">
        <w:rPr>
          <w:rFonts w:ascii="Times New Roman" w:eastAsia="Times New Roman" w:hAnsi="Times New Roman" w:cs="Times New Roman"/>
          <w:color w:val="auto"/>
          <w:sz w:val="24"/>
          <w:szCs w:val="24"/>
        </w:rPr>
        <w:t xml:space="preserve">en forma online y offline que </w:t>
      </w:r>
      <w:r>
        <w:rPr>
          <w:rFonts w:ascii="Times New Roman" w:eastAsia="Times New Roman" w:hAnsi="Times New Roman" w:cs="Times New Roman"/>
          <w:color w:val="auto"/>
          <w:sz w:val="24"/>
          <w:szCs w:val="24"/>
        </w:rPr>
        <w:t xml:space="preserve">permite visualizar los Principales Atractivos </w:t>
      </w:r>
      <w:r w:rsidR="003F605C">
        <w:rPr>
          <w:rFonts w:ascii="Times New Roman" w:eastAsia="Times New Roman" w:hAnsi="Times New Roman" w:cs="Times New Roman"/>
          <w:color w:val="auto"/>
          <w:sz w:val="24"/>
          <w:szCs w:val="24"/>
        </w:rPr>
        <w:t>T</w:t>
      </w:r>
      <w:r>
        <w:rPr>
          <w:rFonts w:ascii="Times New Roman" w:eastAsia="Times New Roman" w:hAnsi="Times New Roman" w:cs="Times New Roman"/>
          <w:color w:val="auto"/>
          <w:sz w:val="24"/>
          <w:szCs w:val="24"/>
        </w:rPr>
        <w:t>urísticos, fechas importantes</w:t>
      </w:r>
      <w:r w:rsidR="003F605C">
        <w:rPr>
          <w:rFonts w:ascii="Times New Roman" w:eastAsia="Times New Roman" w:hAnsi="Times New Roman" w:cs="Times New Roman"/>
          <w:color w:val="auto"/>
          <w:sz w:val="24"/>
          <w:szCs w:val="24"/>
        </w:rPr>
        <w:t>, y una interfaz de multimedia acerca de las principales rutas turísticas</w:t>
      </w:r>
      <w:r>
        <w:rPr>
          <w:rFonts w:ascii="Times New Roman" w:eastAsia="Times New Roman" w:hAnsi="Times New Roman" w:cs="Times New Roman"/>
          <w:color w:val="auto"/>
          <w:sz w:val="24"/>
          <w:szCs w:val="24"/>
        </w:rPr>
        <w:t xml:space="preserve"> de la Provincia de Cotopaxi, y la aplicación web permite administrar los atractivos turísticos y fechas importantes </w:t>
      </w:r>
      <w:r w:rsidR="003F605C">
        <w:rPr>
          <w:rFonts w:ascii="Times New Roman" w:eastAsia="Times New Roman" w:hAnsi="Times New Roman" w:cs="Times New Roman"/>
          <w:color w:val="auto"/>
          <w:sz w:val="24"/>
          <w:szCs w:val="24"/>
        </w:rPr>
        <w:t>para poder ser visualizada en el aplicativo móvil.</w:t>
      </w:r>
    </w:p>
    <w:p w14:paraId="26B091B5" w14:textId="77777777" w:rsidR="00C92282" w:rsidRDefault="00C92282" w:rsidP="00C92282">
      <w:pPr>
        <w:pStyle w:val="Prrafodelista"/>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ind w:left="1080"/>
        <w:rPr>
          <w:rFonts w:ascii="Times New Roman" w:eastAsia="Times New Roman" w:hAnsi="Times New Roman" w:cs="Times New Roman"/>
          <w:b/>
          <w:color w:val="auto"/>
          <w:sz w:val="24"/>
          <w:szCs w:val="24"/>
        </w:rPr>
      </w:pPr>
    </w:p>
    <w:p w14:paraId="649EAD8A" w14:textId="77777777" w:rsidR="00103540" w:rsidRDefault="00103540" w:rsidP="00C92282">
      <w:pPr>
        <w:pStyle w:val="Prrafodelista"/>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ind w:left="1080"/>
        <w:rPr>
          <w:rFonts w:ascii="Times New Roman" w:eastAsia="Times New Roman" w:hAnsi="Times New Roman" w:cs="Times New Roman"/>
          <w:b/>
          <w:color w:val="auto"/>
          <w:sz w:val="24"/>
          <w:szCs w:val="24"/>
        </w:rPr>
      </w:pPr>
    </w:p>
    <w:p w14:paraId="4927FD36" w14:textId="77777777" w:rsidR="00103540" w:rsidRDefault="00103540" w:rsidP="00C92282">
      <w:pPr>
        <w:pStyle w:val="Prrafodelista"/>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ind w:left="1080"/>
        <w:rPr>
          <w:rFonts w:ascii="Times New Roman" w:eastAsia="Times New Roman" w:hAnsi="Times New Roman" w:cs="Times New Roman"/>
          <w:b/>
          <w:color w:val="auto"/>
          <w:sz w:val="24"/>
          <w:szCs w:val="24"/>
        </w:rPr>
      </w:pPr>
    </w:p>
    <w:p w14:paraId="2DB4E5D3" w14:textId="77777777" w:rsidR="00103540" w:rsidRDefault="00103540" w:rsidP="00C92282">
      <w:pPr>
        <w:pStyle w:val="Prrafodelista"/>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ind w:left="1080"/>
        <w:rPr>
          <w:rFonts w:ascii="Times New Roman" w:eastAsia="Times New Roman" w:hAnsi="Times New Roman" w:cs="Times New Roman"/>
          <w:b/>
          <w:color w:val="auto"/>
          <w:sz w:val="24"/>
          <w:szCs w:val="24"/>
        </w:rPr>
      </w:pPr>
    </w:p>
    <w:p w14:paraId="165E5439" w14:textId="77777777" w:rsidR="00103540" w:rsidRDefault="00103540" w:rsidP="00C92282">
      <w:pPr>
        <w:pStyle w:val="Prrafodelista"/>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ind w:left="1080"/>
        <w:rPr>
          <w:rFonts w:ascii="Times New Roman" w:eastAsia="Times New Roman" w:hAnsi="Times New Roman" w:cs="Times New Roman"/>
          <w:b/>
          <w:color w:val="auto"/>
          <w:sz w:val="24"/>
          <w:szCs w:val="24"/>
        </w:rPr>
      </w:pPr>
    </w:p>
    <w:p w14:paraId="60219874" w14:textId="77777777" w:rsidR="00103540" w:rsidRDefault="00103540" w:rsidP="00C92282">
      <w:pPr>
        <w:pStyle w:val="Prrafodelista"/>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ind w:left="1080"/>
        <w:rPr>
          <w:rFonts w:ascii="Times New Roman" w:eastAsia="Times New Roman" w:hAnsi="Times New Roman" w:cs="Times New Roman"/>
          <w:b/>
          <w:color w:val="auto"/>
          <w:sz w:val="24"/>
          <w:szCs w:val="24"/>
        </w:rPr>
      </w:pPr>
    </w:p>
    <w:p w14:paraId="54FECBBF" w14:textId="77777777" w:rsidR="00103540" w:rsidRDefault="00103540" w:rsidP="00C92282">
      <w:pPr>
        <w:pStyle w:val="Prrafodelista"/>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ind w:left="1080"/>
        <w:rPr>
          <w:rFonts w:ascii="Times New Roman" w:eastAsia="Times New Roman" w:hAnsi="Times New Roman" w:cs="Times New Roman"/>
          <w:b/>
          <w:color w:val="auto"/>
          <w:sz w:val="24"/>
          <w:szCs w:val="24"/>
        </w:rPr>
      </w:pPr>
    </w:p>
    <w:p w14:paraId="53591AA1" w14:textId="77777777" w:rsidR="00103540" w:rsidRDefault="00103540" w:rsidP="00C92282">
      <w:pPr>
        <w:pStyle w:val="Prrafodelista"/>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ind w:left="1080"/>
        <w:rPr>
          <w:rFonts w:ascii="Times New Roman" w:eastAsia="Times New Roman" w:hAnsi="Times New Roman" w:cs="Times New Roman"/>
          <w:b/>
          <w:color w:val="auto"/>
          <w:sz w:val="24"/>
          <w:szCs w:val="24"/>
        </w:rPr>
      </w:pPr>
    </w:p>
    <w:p w14:paraId="1AAAE843" w14:textId="77777777" w:rsidR="00103540" w:rsidRDefault="00103540" w:rsidP="00C92282">
      <w:pPr>
        <w:pStyle w:val="Prrafodelista"/>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ind w:left="1080"/>
        <w:rPr>
          <w:rFonts w:ascii="Times New Roman" w:eastAsia="Times New Roman" w:hAnsi="Times New Roman" w:cs="Times New Roman"/>
          <w:b/>
          <w:color w:val="auto"/>
          <w:sz w:val="24"/>
          <w:szCs w:val="24"/>
        </w:rPr>
      </w:pPr>
    </w:p>
    <w:p w14:paraId="2EA1B7AE" w14:textId="77777777" w:rsidR="00103540" w:rsidRDefault="00103540" w:rsidP="00C92282">
      <w:pPr>
        <w:pStyle w:val="Prrafodelista"/>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ind w:left="1080"/>
        <w:rPr>
          <w:rFonts w:ascii="Times New Roman" w:eastAsia="Times New Roman" w:hAnsi="Times New Roman" w:cs="Times New Roman"/>
          <w:b/>
          <w:color w:val="auto"/>
          <w:sz w:val="24"/>
          <w:szCs w:val="24"/>
        </w:rPr>
      </w:pPr>
    </w:p>
    <w:p w14:paraId="05DE994C" w14:textId="77777777" w:rsidR="00103540" w:rsidRDefault="00103540" w:rsidP="00C92282">
      <w:pPr>
        <w:pStyle w:val="Prrafodelista"/>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ind w:left="1080"/>
        <w:rPr>
          <w:rFonts w:ascii="Times New Roman" w:eastAsia="Times New Roman" w:hAnsi="Times New Roman" w:cs="Times New Roman"/>
          <w:b/>
          <w:color w:val="auto"/>
          <w:sz w:val="24"/>
          <w:szCs w:val="24"/>
        </w:rPr>
      </w:pPr>
    </w:p>
    <w:p w14:paraId="07A6E6CC" w14:textId="77777777" w:rsidR="00103540" w:rsidRDefault="00103540" w:rsidP="00C92282">
      <w:pPr>
        <w:pStyle w:val="Prrafodelista"/>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ind w:left="1080"/>
        <w:rPr>
          <w:rFonts w:ascii="Times New Roman" w:eastAsia="Times New Roman" w:hAnsi="Times New Roman" w:cs="Times New Roman"/>
          <w:b/>
          <w:color w:val="auto"/>
          <w:sz w:val="24"/>
          <w:szCs w:val="24"/>
        </w:rPr>
      </w:pPr>
    </w:p>
    <w:p w14:paraId="26309F7D" w14:textId="77777777" w:rsidR="00103540" w:rsidRDefault="00103540" w:rsidP="00C92282">
      <w:pPr>
        <w:pStyle w:val="Prrafodelista"/>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ind w:left="1080"/>
        <w:rPr>
          <w:rFonts w:ascii="Times New Roman" w:eastAsia="Times New Roman" w:hAnsi="Times New Roman" w:cs="Times New Roman"/>
          <w:b/>
          <w:color w:val="auto"/>
          <w:sz w:val="24"/>
          <w:szCs w:val="24"/>
        </w:rPr>
      </w:pPr>
    </w:p>
    <w:p w14:paraId="3FFFBD91" w14:textId="77777777" w:rsidR="00103540" w:rsidRDefault="00103540" w:rsidP="00C92282">
      <w:pPr>
        <w:pStyle w:val="Prrafodelista"/>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ind w:left="1080"/>
        <w:rPr>
          <w:rFonts w:ascii="Times New Roman" w:eastAsia="Times New Roman" w:hAnsi="Times New Roman" w:cs="Times New Roman"/>
          <w:b/>
          <w:color w:val="auto"/>
          <w:sz w:val="24"/>
          <w:szCs w:val="24"/>
        </w:rPr>
      </w:pPr>
    </w:p>
    <w:p w14:paraId="613FC1F1" w14:textId="77777777" w:rsidR="00103540" w:rsidRPr="00C92282" w:rsidRDefault="00103540" w:rsidP="00C92282">
      <w:pPr>
        <w:pStyle w:val="Prrafodelista"/>
        <w:widowControl/>
        <w:pBdr>
          <w:top w:val="none" w:sz="0" w:space="0" w:color="000000"/>
          <w:left w:val="none" w:sz="0" w:space="0" w:color="000000"/>
          <w:bottom w:val="none" w:sz="0" w:space="0" w:color="000000"/>
          <w:right w:val="none" w:sz="0" w:space="0" w:color="000000"/>
          <w:between w:val="none" w:sz="0" w:space="0" w:color="000000"/>
        </w:pBdr>
        <w:spacing w:before="240" w:after="200" w:line="240" w:lineRule="auto"/>
        <w:ind w:left="1080"/>
        <w:rPr>
          <w:rFonts w:ascii="Times New Roman" w:eastAsia="Times New Roman" w:hAnsi="Times New Roman" w:cs="Times New Roman"/>
          <w:b/>
          <w:color w:val="auto"/>
          <w:sz w:val="24"/>
          <w:szCs w:val="24"/>
        </w:rPr>
      </w:pPr>
    </w:p>
    <w:p w14:paraId="5ED29AE7" w14:textId="77777777" w:rsidR="00ED6EED" w:rsidRPr="00ED6EED" w:rsidRDefault="00582B37" w:rsidP="00ED6EED">
      <w:pPr>
        <w:pStyle w:val="Ttulo1"/>
        <w:numPr>
          <w:ilvl w:val="0"/>
          <w:numId w:val="22"/>
        </w:numPr>
        <w:ind w:right="20"/>
        <w:contextualSpacing w:val="0"/>
        <w:rPr>
          <w:color w:val="auto"/>
        </w:rPr>
      </w:pPr>
      <w:bookmarkStart w:id="350" w:name="_Toc504985119"/>
      <w:r w:rsidRPr="00962C1E">
        <w:rPr>
          <w:color w:val="auto"/>
        </w:rPr>
        <w:lastRenderedPageBreak/>
        <w:t>PRESUPUESTO</w:t>
      </w:r>
      <w:bookmarkEnd w:id="350"/>
    </w:p>
    <w:p w14:paraId="508D7B11" w14:textId="77777777" w:rsidR="00582B37" w:rsidRPr="00962C1E" w:rsidRDefault="00582B37" w:rsidP="00582B37">
      <w:pPr>
        <w:pStyle w:val="Prrafodelista"/>
        <w:numPr>
          <w:ilvl w:val="2"/>
          <w:numId w:val="22"/>
        </w:numPr>
        <w:spacing w:after="0" w:line="360" w:lineRule="auto"/>
        <w:ind w:right="20"/>
        <w:jc w:val="both"/>
        <w:outlineLvl w:val="2"/>
        <w:rPr>
          <w:rFonts w:ascii="Times New Roman" w:eastAsia="Times New Roman" w:hAnsi="Times New Roman" w:cs="Times New Roman"/>
          <w:b/>
          <w:color w:val="auto"/>
          <w:sz w:val="24"/>
          <w:szCs w:val="24"/>
        </w:rPr>
      </w:pPr>
      <w:bookmarkStart w:id="351" w:name="_Toc504985120"/>
      <w:r w:rsidRPr="00962C1E">
        <w:rPr>
          <w:rFonts w:ascii="Times New Roman" w:eastAsia="Times New Roman" w:hAnsi="Times New Roman" w:cs="Times New Roman"/>
          <w:b/>
          <w:color w:val="auto"/>
          <w:sz w:val="24"/>
          <w:szCs w:val="24"/>
        </w:rPr>
        <w:t>GASTOS DIRECTOS</w:t>
      </w:r>
      <w:bookmarkEnd w:id="351"/>
    </w:p>
    <w:p w14:paraId="5EB70B46" w14:textId="57E748CA" w:rsidR="00582B37" w:rsidRDefault="000E41A7" w:rsidP="00ED6EED">
      <w:pPr>
        <w:spacing w:after="0" w:line="360" w:lineRule="auto"/>
        <w:ind w:right="20"/>
        <w:jc w:val="both"/>
        <w:rPr>
          <w:rFonts w:ascii="Times New Roman" w:eastAsia="Arial" w:hAnsi="Times New Roman" w:cs="Times New Roman"/>
          <w:b/>
          <w:color w:val="auto"/>
          <w:sz w:val="20"/>
          <w:szCs w:val="24"/>
        </w:rPr>
      </w:pPr>
      <w:r>
        <w:rPr>
          <w:rFonts w:ascii="Times New Roman" w:eastAsia="Arial" w:hAnsi="Times New Roman" w:cs="Times New Roman"/>
          <w:color w:val="auto"/>
          <w:sz w:val="24"/>
          <w:szCs w:val="24"/>
        </w:rPr>
        <w:t>En la Tabla N° 58</w:t>
      </w:r>
      <w:r w:rsidR="00582B37" w:rsidRPr="00962C1E">
        <w:rPr>
          <w:rFonts w:ascii="Times New Roman" w:eastAsia="Arial" w:hAnsi="Times New Roman" w:cs="Times New Roman"/>
          <w:color w:val="auto"/>
          <w:sz w:val="24"/>
          <w:szCs w:val="24"/>
        </w:rPr>
        <w:t xml:space="preserve"> se establece los gastos por conceptos de uso de computadora, impresión e internet.</w:t>
      </w:r>
    </w:p>
    <w:p w14:paraId="20523B3B" w14:textId="55FBAA80" w:rsidR="00ED6EED" w:rsidRDefault="00ED6EED" w:rsidP="00ED6EED">
      <w:pPr>
        <w:pStyle w:val="Epgrafe"/>
        <w:keepNext/>
        <w:spacing w:after="0"/>
      </w:pPr>
      <w:bookmarkStart w:id="352" w:name="_Toc504978772"/>
      <w:r w:rsidRPr="00ED6EED">
        <w:rPr>
          <w:b/>
        </w:rPr>
        <w:t xml:space="preserve">Tabla </w:t>
      </w:r>
      <w:r w:rsidRPr="00ED6EED">
        <w:rPr>
          <w:b/>
        </w:rPr>
        <w:fldChar w:fldCharType="begin"/>
      </w:r>
      <w:r w:rsidRPr="00ED6EED">
        <w:rPr>
          <w:b/>
        </w:rPr>
        <w:instrText xml:space="preserve"> SEQ Tabla \* ARABIC </w:instrText>
      </w:r>
      <w:r w:rsidRPr="00ED6EED">
        <w:rPr>
          <w:b/>
        </w:rPr>
        <w:fldChar w:fldCharType="separate"/>
      </w:r>
      <w:r w:rsidR="00A46DA0">
        <w:rPr>
          <w:b/>
          <w:noProof/>
        </w:rPr>
        <w:t>58</w:t>
      </w:r>
      <w:r w:rsidRPr="00ED6EED">
        <w:rPr>
          <w:b/>
        </w:rPr>
        <w:fldChar w:fldCharType="end"/>
      </w:r>
      <w:r w:rsidRPr="00ED6EED">
        <w:rPr>
          <w:b/>
        </w:rPr>
        <w:t>.</w:t>
      </w:r>
      <w:r>
        <w:t xml:space="preserve"> </w:t>
      </w:r>
      <w:r w:rsidRPr="006E7578">
        <w:t>Gastos Directos de uso de Computadora, Impresiones e Internet.</w:t>
      </w:r>
      <w:bookmarkEnd w:id="352"/>
    </w:p>
    <w:tbl>
      <w:tblPr>
        <w:tblStyle w:val="GridTable4Accent3"/>
        <w:tblW w:w="0" w:type="auto"/>
        <w:jc w:val="center"/>
        <w:tblLook w:val="04A0" w:firstRow="1" w:lastRow="0" w:firstColumn="1" w:lastColumn="0" w:noHBand="0" w:noVBand="1"/>
      </w:tblPr>
      <w:tblGrid>
        <w:gridCol w:w="2156"/>
        <w:gridCol w:w="1530"/>
        <w:gridCol w:w="1228"/>
        <w:gridCol w:w="2557"/>
        <w:gridCol w:w="1023"/>
      </w:tblGrid>
      <w:tr w:rsidR="005E3EB7" w:rsidRPr="005E3EB7" w14:paraId="4213B4FF" w14:textId="77777777" w:rsidTr="00ED6EED">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8494" w:type="dxa"/>
            <w:gridSpan w:val="5"/>
            <w:hideMark/>
          </w:tcPr>
          <w:p w14:paraId="0DB70A52" w14:textId="77777777" w:rsidR="005E3EB7" w:rsidRPr="005E3EB7" w:rsidRDefault="005E3EB7" w:rsidP="00BC0687">
            <w:pPr>
              <w:spacing w:line="360" w:lineRule="auto"/>
              <w:ind w:right="20"/>
              <w:jc w:val="center"/>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GASTO USO COMPUTADORA</w:t>
            </w:r>
          </w:p>
        </w:tc>
      </w:tr>
      <w:tr w:rsidR="005E3EB7" w:rsidRPr="005E3EB7" w14:paraId="6CFA82AD" w14:textId="77777777" w:rsidTr="00ED6EED">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2156" w:type="dxa"/>
            <w:hideMark/>
          </w:tcPr>
          <w:p w14:paraId="09135FE0" w14:textId="77777777" w:rsidR="005E3EB7" w:rsidRPr="005E3EB7" w:rsidRDefault="005E3EB7" w:rsidP="00BC0687">
            <w:pPr>
              <w:spacing w:line="360" w:lineRule="auto"/>
              <w:ind w:right="20"/>
              <w:jc w:val="center"/>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DESCRIPCIÓN</w:t>
            </w:r>
          </w:p>
        </w:tc>
        <w:tc>
          <w:tcPr>
            <w:tcW w:w="1530" w:type="dxa"/>
            <w:hideMark/>
          </w:tcPr>
          <w:p w14:paraId="4751C18F" w14:textId="77777777" w:rsidR="005E3EB7" w:rsidRPr="005E3EB7" w:rsidRDefault="005E3EB7" w:rsidP="00BC0687">
            <w:pPr>
              <w:spacing w:line="360" w:lineRule="auto"/>
              <w:ind w:right="20"/>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b/>
                <w:bCs/>
                <w:color w:val="auto"/>
                <w:sz w:val="24"/>
                <w:szCs w:val="24"/>
              </w:rPr>
            </w:pPr>
            <w:r w:rsidRPr="005E3EB7">
              <w:rPr>
                <w:rFonts w:ascii="Times New Roman" w:eastAsia="Arial" w:hAnsi="Times New Roman" w:cs="Times New Roman"/>
                <w:b/>
                <w:bCs/>
                <w:color w:val="auto"/>
                <w:sz w:val="24"/>
                <w:szCs w:val="24"/>
              </w:rPr>
              <w:t>CANTIDAD</w:t>
            </w:r>
          </w:p>
        </w:tc>
        <w:tc>
          <w:tcPr>
            <w:tcW w:w="1228" w:type="dxa"/>
            <w:hideMark/>
          </w:tcPr>
          <w:p w14:paraId="267B52BB" w14:textId="77777777" w:rsidR="005E3EB7" w:rsidRPr="005E3EB7" w:rsidRDefault="005E3EB7" w:rsidP="00BC0687">
            <w:pPr>
              <w:spacing w:line="360" w:lineRule="auto"/>
              <w:ind w:right="20"/>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b/>
                <w:bCs/>
                <w:color w:val="auto"/>
                <w:sz w:val="24"/>
                <w:szCs w:val="24"/>
              </w:rPr>
            </w:pPr>
            <w:r w:rsidRPr="005E3EB7">
              <w:rPr>
                <w:rFonts w:ascii="Times New Roman" w:eastAsia="Arial" w:hAnsi="Times New Roman" w:cs="Times New Roman"/>
                <w:b/>
                <w:bCs/>
                <w:color w:val="auto"/>
                <w:sz w:val="24"/>
                <w:szCs w:val="24"/>
              </w:rPr>
              <w:t>UNIDAD</w:t>
            </w:r>
          </w:p>
        </w:tc>
        <w:tc>
          <w:tcPr>
            <w:tcW w:w="2557" w:type="dxa"/>
            <w:hideMark/>
          </w:tcPr>
          <w:p w14:paraId="6421AA38" w14:textId="77777777" w:rsidR="005E3EB7" w:rsidRPr="005E3EB7" w:rsidRDefault="005E3EB7" w:rsidP="00BC0687">
            <w:pPr>
              <w:spacing w:line="360" w:lineRule="auto"/>
              <w:ind w:right="20"/>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b/>
                <w:bCs/>
                <w:color w:val="auto"/>
                <w:sz w:val="24"/>
                <w:szCs w:val="24"/>
              </w:rPr>
            </w:pPr>
            <w:r w:rsidRPr="005E3EB7">
              <w:rPr>
                <w:rFonts w:ascii="Times New Roman" w:eastAsia="Arial" w:hAnsi="Times New Roman" w:cs="Times New Roman"/>
                <w:b/>
                <w:bCs/>
                <w:color w:val="auto"/>
                <w:sz w:val="24"/>
                <w:szCs w:val="24"/>
              </w:rPr>
              <w:t>PRECIO UNITARIO</w:t>
            </w:r>
          </w:p>
        </w:tc>
        <w:tc>
          <w:tcPr>
            <w:tcW w:w="1023" w:type="dxa"/>
            <w:hideMark/>
          </w:tcPr>
          <w:p w14:paraId="7A8C21D3" w14:textId="77777777" w:rsidR="005E3EB7" w:rsidRPr="005E3EB7" w:rsidRDefault="005E3EB7" w:rsidP="00BC0687">
            <w:pPr>
              <w:spacing w:line="360" w:lineRule="auto"/>
              <w:ind w:right="20"/>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TOTAL</w:t>
            </w:r>
          </w:p>
        </w:tc>
      </w:tr>
      <w:tr w:rsidR="005E3EB7" w:rsidRPr="005E3EB7" w14:paraId="2F801703" w14:textId="77777777" w:rsidTr="00ED6EED">
        <w:trPr>
          <w:trHeight w:val="330"/>
          <w:jc w:val="center"/>
        </w:trPr>
        <w:tc>
          <w:tcPr>
            <w:cnfStyle w:val="001000000000" w:firstRow="0" w:lastRow="0" w:firstColumn="1" w:lastColumn="0" w:oddVBand="0" w:evenVBand="0" w:oddHBand="0" w:evenHBand="0" w:firstRowFirstColumn="0" w:firstRowLastColumn="0" w:lastRowFirstColumn="0" w:lastRowLastColumn="0"/>
            <w:tcW w:w="2156" w:type="dxa"/>
            <w:hideMark/>
          </w:tcPr>
          <w:p w14:paraId="61741DC2" w14:textId="77777777" w:rsidR="005E3EB7" w:rsidRPr="005E3EB7" w:rsidRDefault="005E3EB7" w:rsidP="00BC0687">
            <w:pPr>
              <w:spacing w:line="360" w:lineRule="auto"/>
              <w:ind w:right="20"/>
              <w:jc w:val="center"/>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 xml:space="preserve">HP </w:t>
            </w:r>
            <w:proofErr w:type="spellStart"/>
            <w:r w:rsidRPr="005E3EB7">
              <w:rPr>
                <w:rFonts w:ascii="Times New Roman" w:eastAsia="Arial" w:hAnsi="Times New Roman" w:cs="Times New Roman"/>
                <w:color w:val="auto"/>
                <w:sz w:val="24"/>
                <w:szCs w:val="24"/>
              </w:rPr>
              <w:t>Pavilion</w:t>
            </w:r>
            <w:proofErr w:type="spellEnd"/>
            <w:r w:rsidRPr="005E3EB7">
              <w:rPr>
                <w:rFonts w:ascii="Times New Roman" w:eastAsia="Arial" w:hAnsi="Times New Roman" w:cs="Times New Roman"/>
                <w:color w:val="auto"/>
                <w:sz w:val="24"/>
                <w:szCs w:val="24"/>
              </w:rPr>
              <w:t xml:space="preserve"> 14 Notebook </w:t>
            </w:r>
            <w:proofErr w:type="spellStart"/>
            <w:r w:rsidRPr="005E3EB7">
              <w:rPr>
                <w:rFonts w:ascii="Times New Roman" w:eastAsia="Arial" w:hAnsi="Times New Roman" w:cs="Times New Roman"/>
                <w:color w:val="auto"/>
                <w:sz w:val="24"/>
                <w:szCs w:val="24"/>
              </w:rPr>
              <w:t>corei7</w:t>
            </w:r>
            <w:proofErr w:type="spellEnd"/>
          </w:p>
        </w:tc>
        <w:tc>
          <w:tcPr>
            <w:tcW w:w="1530" w:type="dxa"/>
            <w:hideMark/>
          </w:tcPr>
          <w:p w14:paraId="3EA67F82" w14:textId="77777777" w:rsidR="005E3EB7" w:rsidRPr="005E3EB7" w:rsidRDefault="005E3EB7" w:rsidP="00BC0687">
            <w:pPr>
              <w:spacing w:line="36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1</w:t>
            </w:r>
          </w:p>
        </w:tc>
        <w:tc>
          <w:tcPr>
            <w:tcW w:w="1228" w:type="dxa"/>
            <w:hideMark/>
          </w:tcPr>
          <w:p w14:paraId="14766483" w14:textId="77777777" w:rsidR="005E3EB7" w:rsidRPr="005E3EB7" w:rsidRDefault="005E3EB7" w:rsidP="00BC0687">
            <w:pPr>
              <w:spacing w:line="36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Laptop</w:t>
            </w:r>
          </w:p>
        </w:tc>
        <w:tc>
          <w:tcPr>
            <w:tcW w:w="2557" w:type="dxa"/>
            <w:hideMark/>
          </w:tcPr>
          <w:p w14:paraId="1CFAB79B" w14:textId="77777777" w:rsidR="005E3EB7" w:rsidRPr="005E3EB7" w:rsidRDefault="005E3EB7" w:rsidP="00BC0687">
            <w:pPr>
              <w:spacing w:line="36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1200</w:t>
            </w:r>
          </w:p>
        </w:tc>
        <w:tc>
          <w:tcPr>
            <w:tcW w:w="1023" w:type="dxa"/>
            <w:hideMark/>
          </w:tcPr>
          <w:p w14:paraId="596269C2" w14:textId="77777777" w:rsidR="005E3EB7" w:rsidRPr="005E3EB7" w:rsidRDefault="005E3EB7" w:rsidP="00BC0687">
            <w:pPr>
              <w:spacing w:line="36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1200</w:t>
            </w:r>
          </w:p>
        </w:tc>
      </w:tr>
      <w:tr w:rsidR="00BC0687" w:rsidRPr="005E3EB7" w14:paraId="72A494E4" w14:textId="77777777" w:rsidTr="00ED6EED">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2156" w:type="dxa"/>
            <w:hideMark/>
          </w:tcPr>
          <w:p w14:paraId="5FFF9844" w14:textId="77777777" w:rsidR="005E3EB7" w:rsidRPr="005E3EB7" w:rsidRDefault="005E3EB7" w:rsidP="00BC0687">
            <w:pPr>
              <w:spacing w:line="360" w:lineRule="auto"/>
              <w:ind w:right="20"/>
              <w:jc w:val="center"/>
              <w:rPr>
                <w:rFonts w:ascii="Times New Roman" w:eastAsia="Arial" w:hAnsi="Times New Roman" w:cs="Times New Roman"/>
                <w:color w:val="auto"/>
                <w:sz w:val="24"/>
                <w:szCs w:val="24"/>
                <w:lang w:val="en-US"/>
              </w:rPr>
            </w:pPr>
            <w:r w:rsidRPr="005E3EB7">
              <w:rPr>
                <w:rFonts w:ascii="Times New Roman" w:eastAsia="Arial" w:hAnsi="Times New Roman" w:cs="Times New Roman"/>
                <w:color w:val="auto"/>
                <w:sz w:val="24"/>
                <w:szCs w:val="24"/>
                <w:lang w:val="en-US"/>
              </w:rPr>
              <w:t xml:space="preserve">Toshiba Satellite </w:t>
            </w:r>
            <w:proofErr w:type="spellStart"/>
            <w:r w:rsidRPr="005E3EB7">
              <w:rPr>
                <w:rFonts w:ascii="Times New Roman" w:eastAsia="Arial" w:hAnsi="Times New Roman" w:cs="Times New Roman"/>
                <w:color w:val="auto"/>
                <w:sz w:val="24"/>
                <w:szCs w:val="24"/>
                <w:lang w:val="en-US"/>
              </w:rPr>
              <w:t>s55</w:t>
            </w:r>
            <w:proofErr w:type="spellEnd"/>
            <w:r w:rsidRPr="005E3EB7">
              <w:rPr>
                <w:rFonts w:ascii="Times New Roman" w:eastAsia="Arial" w:hAnsi="Times New Roman" w:cs="Times New Roman"/>
                <w:color w:val="auto"/>
                <w:sz w:val="24"/>
                <w:szCs w:val="24"/>
                <w:lang w:val="en-US"/>
              </w:rPr>
              <w:t xml:space="preserve"> Series </w:t>
            </w:r>
            <w:proofErr w:type="spellStart"/>
            <w:r w:rsidRPr="005E3EB7">
              <w:rPr>
                <w:rFonts w:ascii="Times New Roman" w:eastAsia="Arial" w:hAnsi="Times New Roman" w:cs="Times New Roman"/>
                <w:color w:val="auto"/>
                <w:sz w:val="24"/>
                <w:szCs w:val="24"/>
                <w:lang w:val="en-US"/>
              </w:rPr>
              <w:t>corei7</w:t>
            </w:r>
            <w:proofErr w:type="spellEnd"/>
          </w:p>
        </w:tc>
        <w:tc>
          <w:tcPr>
            <w:tcW w:w="1530" w:type="dxa"/>
            <w:hideMark/>
          </w:tcPr>
          <w:p w14:paraId="6B816229" w14:textId="77777777" w:rsidR="005E3EB7" w:rsidRPr="005E3EB7" w:rsidRDefault="005E3EB7" w:rsidP="00BC0687">
            <w:pPr>
              <w:spacing w:line="360" w:lineRule="auto"/>
              <w:ind w:right="20"/>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1</w:t>
            </w:r>
          </w:p>
        </w:tc>
        <w:tc>
          <w:tcPr>
            <w:tcW w:w="1228" w:type="dxa"/>
            <w:hideMark/>
          </w:tcPr>
          <w:p w14:paraId="5D9FA997" w14:textId="77777777" w:rsidR="005E3EB7" w:rsidRPr="005E3EB7" w:rsidRDefault="005E3EB7" w:rsidP="00BC0687">
            <w:pPr>
              <w:spacing w:line="360" w:lineRule="auto"/>
              <w:ind w:right="20"/>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Laptop</w:t>
            </w:r>
          </w:p>
        </w:tc>
        <w:tc>
          <w:tcPr>
            <w:tcW w:w="2557" w:type="dxa"/>
            <w:hideMark/>
          </w:tcPr>
          <w:p w14:paraId="5139F8DF" w14:textId="77777777" w:rsidR="005E3EB7" w:rsidRPr="005E3EB7" w:rsidRDefault="005E3EB7" w:rsidP="00BC0687">
            <w:pPr>
              <w:spacing w:line="360" w:lineRule="auto"/>
              <w:ind w:right="20"/>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1150</w:t>
            </w:r>
          </w:p>
        </w:tc>
        <w:tc>
          <w:tcPr>
            <w:tcW w:w="1023" w:type="dxa"/>
            <w:hideMark/>
          </w:tcPr>
          <w:p w14:paraId="380D55E2" w14:textId="77777777" w:rsidR="005E3EB7" w:rsidRPr="005E3EB7" w:rsidRDefault="005E3EB7" w:rsidP="00BC0687">
            <w:pPr>
              <w:spacing w:line="360" w:lineRule="auto"/>
              <w:ind w:right="20"/>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1150</w:t>
            </w:r>
          </w:p>
        </w:tc>
      </w:tr>
      <w:tr w:rsidR="005E3EB7" w:rsidRPr="005E3EB7" w14:paraId="536A955B" w14:textId="77777777" w:rsidTr="00ED6EED">
        <w:trPr>
          <w:trHeight w:val="630"/>
          <w:jc w:val="center"/>
        </w:trPr>
        <w:tc>
          <w:tcPr>
            <w:cnfStyle w:val="001000000000" w:firstRow="0" w:lastRow="0" w:firstColumn="1" w:lastColumn="0" w:oddVBand="0" w:evenVBand="0" w:oddHBand="0" w:evenHBand="0" w:firstRowFirstColumn="0" w:firstRowLastColumn="0" w:lastRowFirstColumn="0" w:lastRowLastColumn="0"/>
            <w:tcW w:w="7471" w:type="dxa"/>
            <w:gridSpan w:val="4"/>
            <w:hideMark/>
          </w:tcPr>
          <w:p w14:paraId="2EF0EE35" w14:textId="77777777" w:rsidR="005E3EB7" w:rsidRPr="005E3EB7" w:rsidRDefault="005E3EB7" w:rsidP="00BC0687">
            <w:pPr>
              <w:spacing w:line="360" w:lineRule="auto"/>
              <w:ind w:right="20"/>
              <w:jc w:val="center"/>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TOTAL GASTO USO DE COMPUTADORA</w:t>
            </w:r>
          </w:p>
        </w:tc>
        <w:tc>
          <w:tcPr>
            <w:tcW w:w="1023" w:type="dxa"/>
            <w:hideMark/>
          </w:tcPr>
          <w:p w14:paraId="6BEF3900" w14:textId="77777777" w:rsidR="005E3EB7" w:rsidRPr="005E3EB7" w:rsidRDefault="005E3EB7" w:rsidP="00BC0687">
            <w:pPr>
              <w:spacing w:line="36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b/>
                <w:bCs/>
                <w:color w:val="auto"/>
                <w:sz w:val="24"/>
                <w:szCs w:val="24"/>
              </w:rPr>
            </w:pPr>
            <w:r w:rsidRPr="005E3EB7">
              <w:rPr>
                <w:rFonts w:ascii="Times New Roman" w:eastAsia="Arial" w:hAnsi="Times New Roman" w:cs="Times New Roman"/>
                <w:b/>
                <w:bCs/>
                <w:color w:val="auto"/>
                <w:sz w:val="24"/>
                <w:szCs w:val="24"/>
              </w:rPr>
              <w:t>2350</w:t>
            </w:r>
          </w:p>
        </w:tc>
      </w:tr>
      <w:tr w:rsidR="005E3EB7" w:rsidRPr="005E3EB7" w14:paraId="3F502AE9" w14:textId="77777777" w:rsidTr="00ED6EED">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8494" w:type="dxa"/>
            <w:gridSpan w:val="5"/>
            <w:hideMark/>
          </w:tcPr>
          <w:p w14:paraId="3AF0B4AD" w14:textId="77777777" w:rsidR="005E3EB7" w:rsidRPr="005E3EB7" w:rsidRDefault="005E3EB7" w:rsidP="00BC0687">
            <w:pPr>
              <w:spacing w:line="360" w:lineRule="auto"/>
              <w:ind w:right="20"/>
              <w:jc w:val="center"/>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GASTO INTERNET</w:t>
            </w:r>
          </w:p>
        </w:tc>
      </w:tr>
      <w:tr w:rsidR="005E3EB7" w:rsidRPr="005E3EB7" w14:paraId="4419BD2B" w14:textId="77777777" w:rsidTr="00ED6EED">
        <w:trPr>
          <w:trHeight w:val="330"/>
          <w:jc w:val="center"/>
        </w:trPr>
        <w:tc>
          <w:tcPr>
            <w:cnfStyle w:val="001000000000" w:firstRow="0" w:lastRow="0" w:firstColumn="1" w:lastColumn="0" w:oddVBand="0" w:evenVBand="0" w:oddHBand="0" w:evenHBand="0" w:firstRowFirstColumn="0" w:firstRowLastColumn="0" w:lastRowFirstColumn="0" w:lastRowLastColumn="0"/>
            <w:tcW w:w="2156" w:type="dxa"/>
            <w:hideMark/>
          </w:tcPr>
          <w:p w14:paraId="018B133A" w14:textId="77777777" w:rsidR="005E3EB7" w:rsidRPr="005E3EB7" w:rsidRDefault="005E3EB7" w:rsidP="00BC0687">
            <w:pPr>
              <w:spacing w:line="360" w:lineRule="auto"/>
              <w:ind w:right="20"/>
              <w:jc w:val="center"/>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DESCRIPCIÓN</w:t>
            </w:r>
          </w:p>
        </w:tc>
        <w:tc>
          <w:tcPr>
            <w:tcW w:w="1530" w:type="dxa"/>
            <w:hideMark/>
          </w:tcPr>
          <w:p w14:paraId="4F6D3EBC" w14:textId="77777777" w:rsidR="005E3EB7" w:rsidRPr="005E3EB7" w:rsidRDefault="005E3EB7" w:rsidP="00BC0687">
            <w:pPr>
              <w:spacing w:line="36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b/>
                <w:bCs/>
                <w:color w:val="auto"/>
                <w:sz w:val="24"/>
                <w:szCs w:val="24"/>
              </w:rPr>
            </w:pPr>
            <w:r w:rsidRPr="005E3EB7">
              <w:rPr>
                <w:rFonts w:ascii="Times New Roman" w:eastAsia="Arial" w:hAnsi="Times New Roman" w:cs="Times New Roman"/>
                <w:b/>
                <w:bCs/>
                <w:color w:val="auto"/>
                <w:sz w:val="24"/>
                <w:szCs w:val="24"/>
              </w:rPr>
              <w:t>CANTIDAD</w:t>
            </w:r>
          </w:p>
        </w:tc>
        <w:tc>
          <w:tcPr>
            <w:tcW w:w="1228" w:type="dxa"/>
            <w:hideMark/>
          </w:tcPr>
          <w:p w14:paraId="2D0C81A6" w14:textId="77777777" w:rsidR="005E3EB7" w:rsidRPr="005E3EB7" w:rsidRDefault="005E3EB7" w:rsidP="00BC0687">
            <w:pPr>
              <w:spacing w:line="36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b/>
                <w:bCs/>
                <w:color w:val="auto"/>
                <w:sz w:val="24"/>
                <w:szCs w:val="24"/>
              </w:rPr>
            </w:pPr>
            <w:r w:rsidRPr="005E3EB7">
              <w:rPr>
                <w:rFonts w:ascii="Times New Roman" w:eastAsia="Arial" w:hAnsi="Times New Roman" w:cs="Times New Roman"/>
                <w:b/>
                <w:bCs/>
                <w:color w:val="auto"/>
                <w:sz w:val="24"/>
                <w:szCs w:val="24"/>
              </w:rPr>
              <w:t>UNIDAD</w:t>
            </w:r>
          </w:p>
        </w:tc>
        <w:tc>
          <w:tcPr>
            <w:tcW w:w="2557" w:type="dxa"/>
            <w:hideMark/>
          </w:tcPr>
          <w:p w14:paraId="53D689F5" w14:textId="77777777" w:rsidR="005E3EB7" w:rsidRPr="005E3EB7" w:rsidRDefault="005E3EB7" w:rsidP="00BC0687">
            <w:pPr>
              <w:spacing w:line="36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b/>
                <w:bCs/>
                <w:color w:val="auto"/>
                <w:sz w:val="24"/>
                <w:szCs w:val="24"/>
              </w:rPr>
            </w:pPr>
            <w:r w:rsidRPr="005E3EB7">
              <w:rPr>
                <w:rFonts w:ascii="Times New Roman" w:eastAsia="Arial" w:hAnsi="Times New Roman" w:cs="Times New Roman"/>
                <w:b/>
                <w:bCs/>
                <w:color w:val="auto"/>
                <w:sz w:val="24"/>
                <w:szCs w:val="24"/>
              </w:rPr>
              <w:t>PRECIO UNITARIO</w:t>
            </w:r>
          </w:p>
        </w:tc>
        <w:tc>
          <w:tcPr>
            <w:tcW w:w="1023" w:type="dxa"/>
            <w:hideMark/>
          </w:tcPr>
          <w:p w14:paraId="68774EDF" w14:textId="77777777" w:rsidR="005E3EB7" w:rsidRPr="005E3EB7" w:rsidRDefault="005E3EB7" w:rsidP="00BC0687">
            <w:pPr>
              <w:spacing w:line="36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TOTAL</w:t>
            </w:r>
          </w:p>
        </w:tc>
      </w:tr>
      <w:tr w:rsidR="00BC0687" w:rsidRPr="005E3EB7" w14:paraId="7E88EE25" w14:textId="77777777" w:rsidTr="00ED6EED">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2156" w:type="dxa"/>
            <w:hideMark/>
          </w:tcPr>
          <w:p w14:paraId="2A7AF3A3" w14:textId="77777777" w:rsidR="005E3EB7" w:rsidRPr="005E3EB7" w:rsidRDefault="005E3EB7" w:rsidP="00BC0687">
            <w:pPr>
              <w:spacing w:line="360" w:lineRule="auto"/>
              <w:ind w:right="20"/>
              <w:jc w:val="center"/>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Paquete de internet</w:t>
            </w:r>
          </w:p>
        </w:tc>
        <w:tc>
          <w:tcPr>
            <w:tcW w:w="1530" w:type="dxa"/>
            <w:hideMark/>
          </w:tcPr>
          <w:p w14:paraId="49E185F6" w14:textId="77777777" w:rsidR="005E3EB7" w:rsidRPr="00BC0687" w:rsidRDefault="005E3EB7" w:rsidP="00BC0687">
            <w:pPr>
              <w:spacing w:line="360" w:lineRule="auto"/>
              <w:ind w:right="20"/>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bCs/>
                <w:color w:val="auto"/>
                <w:sz w:val="24"/>
                <w:szCs w:val="24"/>
              </w:rPr>
            </w:pPr>
            <w:r w:rsidRPr="00BC0687">
              <w:rPr>
                <w:rFonts w:ascii="Times New Roman" w:eastAsia="Arial" w:hAnsi="Times New Roman" w:cs="Times New Roman"/>
                <w:bCs/>
                <w:color w:val="auto"/>
                <w:sz w:val="24"/>
                <w:szCs w:val="24"/>
              </w:rPr>
              <w:t>4</w:t>
            </w:r>
          </w:p>
        </w:tc>
        <w:tc>
          <w:tcPr>
            <w:tcW w:w="1228" w:type="dxa"/>
            <w:hideMark/>
          </w:tcPr>
          <w:p w14:paraId="6BDD0EB9" w14:textId="77777777" w:rsidR="005E3EB7" w:rsidRPr="005E3EB7" w:rsidRDefault="005E3EB7" w:rsidP="00BC0687">
            <w:pPr>
              <w:spacing w:line="360" w:lineRule="auto"/>
              <w:ind w:right="20"/>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Meses</w:t>
            </w:r>
          </w:p>
        </w:tc>
        <w:tc>
          <w:tcPr>
            <w:tcW w:w="2557" w:type="dxa"/>
            <w:hideMark/>
          </w:tcPr>
          <w:p w14:paraId="1A8ABFAD" w14:textId="77777777" w:rsidR="005E3EB7" w:rsidRPr="005E3EB7" w:rsidRDefault="005E3EB7" w:rsidP="00BC0687">
            <w:pPr>
              <w:spacing w:line="360" w:lineRule="auto"/>
              <w:ind w:right="20"/>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20</w:t>
            </w:r>
          </w:p>
        </w:tc>
        <w:tc>
          <w:tcPr>
            <w:tcW w:w="1023" w:type="dxa"/>
            <w:hideMark/>
          </w:tcPr>
          <w:p w14:paraId="57E81C0C" w14:textId="77777777" w:rsidR="005E3EB7" w:rsidRPr="005E3EB7" w:rsidRDefault="005E3EB7" w:rsidP="00BC0687">
            <w:pPr>
              <w:spacing w:line="360" w:lineRule="auto"/>
              <w:ind w:right="20"/>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80</w:t>
            </w:r>
          </w:p>
        </w:tc>
      </w:tr>
      <w:tr w:rsidR="005E3EB7" w:rsidRPr="005E3EB7" w14:paraId="254DEA1A" w14:textId="77777777" w:rsidTr="00ED6EED">
        <w:trPr>
          <w:trHeight w:val="330"/>
          <w:jc w:val="center"/>
        </w:trPr>
        <w:tc>
          <w:tcPr>
            <w:cnfStyle w:val="001000000000" w:firstRow="0" w:lastRow="0" w:firstColumn="1" w:lastColumn="0" w:oddVBand="0" w:evenVBand="0" w:oddHBand="0" w:evenHBand="0" w:firstRowFirstColumn="0" w:firstRowLastColumn="0" w:lastRowFirstColumn="0" w:lastRowLastColumn="0"/>
            <w:tcW w:w="7471" w:type="dxa"/>
            <w:gridSpan w:val="4"/>
            <w:hideMark/>
          </w:tcPr>
          <w:p w14:paraId="6624EFF5" w14:textId="77777777" w:rsidR="005E3EB7" w:rsidRPr="005E3EB7" w:rsidRDefault="005E3EB7" w:rsidP="00BC0687">
            <w:pPr>
              <w:spacing w:line="360" w:lineRule="auto"/>
              <w:ind w:right="20"/>
              <w:jc w:val="center"/>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TOTAL GASTO INTERNET</w:t>
            </w:r>
          </w:p>
        </w:tc>
        <w:tc>
          <w:tcPr>
            <w:tcW w:w="1023" w:type="dxa"/>
            <w:hideMark/>
          </w:tcPr>
          <w:p w14:paraId="32168736" w14:textId="77777777" w:rsidR="005E3EB7" w:rsidRPr="005E3EB7" w:rsidRDefault="005E3EB7" w:rsidP="00BC0687">
            <w:pPr>
              <w:spacing w:line="36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b/>
                <w:bCs/>
                <w:color w:val="auto"/>
                <w:sz w:val="24"/>
                <w:szCs w:val="24"/>
              </w:rPr>
            </w:pPr>
            <w:r w:rsidRPr="005E3EB7">
              <w:rPr>
                <w:rFonts w:ascii="Times New Roman" w:eastAsia="Arial" w:hAnsi="Times New Roman" w:cs="Times New Roman"/>
                <w:b/>
                <w:bCs/>
                <w:color w:val="auto"/>
                <w:sz w:val="24"/>
                <w:szCs w:val="24"/>
              </w:rPr>
              <w:t>80</w:t>
            </w:r>
          </w:p>
        </w:tc>
      </w:tr>
      <w:tr w:rsidR="005E3EB7" w:rsidRPr="005E3EB7" w14:paraId="4E59CE86" w14:textId="77777777" w:rsidTr="00ED6EED">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8494" w:type="dxa"/>
            <w:gridSpan w:val="5"/>
            <w:hideMark/>
          </w:tcPr>
          <w:p w14:paraId="391AA5DD" w14:textId="77777777" w:rsidR="005E3EB7" w:rsidRPr="005E3EB7" w:rsidRDefault="005E3EB7" w:rsidP="00BC0687">
            <w:pPr>
              <w:spacing w:line="360" w:lineRule="auto"/>
              <w:ind w:right="20"/>
              <w:jc w:val="center"/>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GASTO IMPRESIONES</w:t>
            </w:r>
          </w:p>
        </w:tc>
      </w:tr>
      <w:tr w:rsidR="005E3EB7" w:rsidRPr="005E3EB7" w14:paraId="4FDE558A" w14:textId="77777777" w:rsidTr="00ED6EED">
        <w:trPr>
          <w:trHeight w:val="330"/>
          <w:jc w:val="center"/>
        </w:trPr>
        <w:tc>
          <w:tcPr>
            <w:cnfStyle w:val="001000000000" w:firstRow="0" w:lastRow="0" w:firstColumn="1" w:lastColumn="0" w:oddVBand="0" w:evenVBand="0" w:oddHBand="0" w:evenHBand="0" w:firstRowFirstColumn="0" w:firstRowLastColumn="0" w:lastRowFirstColumn="0" w:lastRowLastColumn="0"/>
            <w:tcW w:w="2156" w:type="dxa"/>
            <w:hideMark/>
          </w:tcPr>
          <w:p w14:paraId="6654D035" w14:textId="77777777" w:rsidR="005E3EB7" w:rsidRPr="005E3EB7" w:rsidRDefault="005E3EB7" w:rsidP="00BC0687">
            <w:pPr>
              <w:spacing w:line="360" w:lineRule="auto"/>
              <w:ind w:right="20"/>
              <w:jc w:val="center"/>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DESCRIPCIÓN</w:t>
            </w:r>
          </w:p>
        </w:tc>
        <w:tc>
          <w:tcPr>
            <w:tcW w:w="1530" w:type="dxa"/>
            <w:hideMark/>
          </w:tcPr>
          <w:p w14:paraId="5EC45FD0" w14:textId="77777777" w:rsidR="005E3EB7" w:rsidRPr="005E3EB7" w:rsidRDefault="005E3EB7" w:rsidP="00BC0687">
            <w:pPr>
              <w:spacing w:line="36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b/>
                <w:bCs/>
                <w:color w:val="auto"/>
                <w:sz w:val="24"/>
                <w:szCs w:val="24"/>
              </w:rPr>
            </w:pPr>
            <w:r w:rsidRPr="005E3EB7">
              <w:rPr>
                <w:rFonts w:ascii="Times New Roman" w:eastAsia="Arial" w:hAnsi="Times New Roman" w:cs="Times New Roman"/>
                <w:b/>
                <w:bCs/>
                <w:color w:val="auto"/>
                <w:sz w:val="24"/>
                <w:szCs w:val="24"/>
              </w:rPr>
              <w:t>CANTIDAD</w:t>
            </w:r>
          </w:p>
        </w:tc>
        <w:tc>
          <w:tcPr>
            <w:tcW w:w="1228" w:type="dxa"/>
            <w:hideMark/>
          </w:tcPr>
          <w:p w14:paraId="2E9C913F" w14:textId="77777777" w:rsidR="005E3EB7" w:rsidRPr="005E3EB7" w:rsidRDefault="005E3EB7" w:rsidP="00BC0687">
            <w:pPr>
              <w:spacing w:line="36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b/>
                <w:bCs/>
                <w:color w:val="auto"/>
                <w:sz w:val="24"/>
                <w:szCs w:val="24"/>
              </w:rPr>
            </w:pPr>
            <w:r w:rsidRPr="005E3EB7">
              <w:rPr>
                <w:rFonts w:ascii="Times New Roman" w:eastAsia="Arial" w:hAnsi="Times New Roman" w:cs="Times New Roman"/>
                <w:b/>
                <w:bCs/>
                <w:color w:val="auto"/>
                <w:sz w:val="24"/>
                <w:szCs w:val="24"/>
              </w:rPr>
              <w:t>UNIDAD</w:t>
            </w:r>
          </w:p>
        </w:tc>
        <w:tc>
          <w:tcPr>
            <w:tcW w:w="2557" w:type="dxa"/>
            <w:hideMark/>
          </w:tcPr>
          <w:p w14:paraId="477CD9D4" w14:textId="77777777" w:rsidR="005E3EB7" w:rsidRPr="005E3EB7" w:rsidRDefault="005E3EB7" w:rsidP="00BC0687">
            <w:pPr>
              <w:spacing w:line="36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b/>
                <w:bCs/>
                <w:color w:val="auto"/>
                <w:sz w:val="24"/>
                <w:szCs w:val="24"/>
              </w:rPr>
            </w:pPr>
            <w:r w:rsidRPr="005E3EB7">
              <w:rPr>
                <w:rFonts w:ascii="Times New Roman" w:eastAsia="Arial" w:hAnsi="Times New Roman" w:cs="Times New Roman"/>
                <w:b/>
                <w:bCs/>
                <w:color w:val="auto"/>
                <w:sz w:val="24"/>
                <w:szCs w:val="24"/>
              </w:rPr>
              <w:t>VALOR/IMPRESIÓN</w:t>
            </w:r>
          </w:p>
        </w:tc>
        <w:tc>
          <w:tcPr>
            <w:tcW w:w="1023" w:type="dxa"/>
            <w:hideMark/>
          </w:tcPr>
          <w:p w14:paraId="1BBD7FD9" w14:textId="77777777" w:rsidR="005E3EB7" w:rsidRPr="005E3EB7" w:rsidRDefault="005E3EB7" w:rsidP="00BC0687">
            <w:pPr>
              <w:spacing w:line="36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TOTAL</w:t>
            </w:r>
          </w:p>
        </w:tc>
      </w:tr>
      <w:tr w:rsidR="00BC0687" w:rsidRPr="005E3EB7" w14:paraId="01875712" w14:textId="77777777" w:rsidTr="00ED6EED">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2156" w:type="dxa"/>
            <w:hideMark/>
          </w:tcPr>
          <w:p w14:paraId="1F846155" w14:textId="77777777" w:rsidR="005E3EB7" w:rsidRPr="005E3EB7" w:rsidRDefault="005E3EB7" w:rsidP="00BC0687">
            <w:pPr>
              <w:spacing w:line="360" w:lineRule="auto"/>
              <w:ind w:right="20"/>
              <w:jc w:val="center"/>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Impresiones a blanco y negro</w:t>
            </w:r>
          </w:p>
        </w:tc>
        <w:tc>
          <w:tcPr>
            <w:tcW w:w="1530" w:type="dxa"/>
            <w:hideMark/>
          </w:tcPr>
          <w:p w14:paraId="3496B752" w14:textId="77777777" w:rsidR="005E3EB7" w:rsidRPr="005E3EB7" w:rsidRDefault="005E3EB7" w:rsidP="00BC0687">
            <w:pPr>
              <w:spacing w:line="360" w:lineRule="auto"/>
              <w:ind w:right="20"/>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700</w:t>
            </w:r>
          </w:p>
        </w:tc>
        <w:tc>
          <w:tcPr>
            <w:tcW w:w="1228" w:type="dxa"/>
            <w:hideMark/>
          </w:tcPr>
          <w:p w14:paraId="15039C88" w14:textId="77777777" w:rsidR="005E3EB7" w:rsidRPr="005E3EB7" w:rsidRDefault="005E3EB7" w:rsidP="00BC0687">
            <w:pPr>
              <w:spacing w:line="360" w:lineRule="auto"/>
              <w:ind w:right="20"/>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Hojas</w:t>
            </w:r>
          </w:p>
        </w:tc>
        <w:tc>
          <w:tcPr>
            <w:tcW w:w="2557" w:type="dxa"/>
            <w:hideMark/>
          </w:tcPr>
          <w:p w14:paraId="4698DBC8" w14:textId="77777777" w:rsidR="005E3EB7" w:rsidRPr="005E3EB7" w:rsidRDefault="005E3EB7" w:rsidP="00BC0687">
            <w:pPr>
              <w:spacing w:line="360" w:lineRule="auto"/>
              <w:ind w:right="20"/>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0,05</w:t>
            </w:r>
          </w:p>
        </w:tc>
        <w:tc>
          <w:tcPr>
            <w:tcW w:w="1023" w:type="dxa"/>
            <w:hideMark/>
          </w:tcPr>
          <w:p w14:paraId="71346158" w14:textId="77777777" w:rsidR="005E3EB7" w:rsidRPr="005E3EB7" w:rsidRDefault="005E3EB7" w:rsidP="00BC0687">
            <w:pPr>
              <w:spacing w:line="360" w:lineRule="auto"/>
              <w:ind w:right="20"/>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35</w:t>
            </w:r>
          </w:p>
        </w:tc>
      </w:tr>
      <w:tr w:rsidR="005E3EB7" w:rsidRPr="005E3EB7" w14:paraId="464EF300" w14:textId="77777777" w:rsidTr="00ED6EED">
        <w:trPr>
          <w:trHeight w:val="330"/>
          <w:jc w:val="center"/>
        </w:trPr>
        <w:tc>
          <w:tcPr>
            <w:cnfStyle w:val="001000000000" w:firstRow="0" w:lastRow="0" w:firstColumn="1" w:lastColumn="0" w:oddVBand="0" w:evenVBand="0" w:oddHBand="0" w:evenHBand="0" w:firstRowFirstColumn="0" w:firstRowLastColumn="0" w:lastRowFirstColumn="0" w:lastRowLastColumn="0"/>
            <w:tcW w:w="2156" w:type="dxa"/>
            <w:hideMark/>
          </w:tcPr>
          <w:p w14:paraId="402408CF" w14:textId="77777777" w:rsidR="005E3EB7" w:rsidRPr="005E3EB7" w:rsidRDefault="005E3EB7" w:rsidP="00BC0687">
            <w:pPr>
              <w:spacing w:line="360" w:lineRule="auto"/>
              <w:ind w:right="20"/>
              <w:jc w:val="center"/>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Impresiones a color</w:t>
            </w:r>
          </w:p>
        </w:tc>
        <w:tc>
          <w:tcPr>
            <w:tcW w:w="1530" w:type="dxa"/>
            <w:hideMark/>
          </w:tcPr>
          <w:p w14:paraId="4172BAAD" w14:textId="77777777" w:rsidR="005E3EB7" w:rsidRPr="005E3EB7" w:rsidRDefault="005E3EB7" w:rsidP="00BC0687">
            <w:pPr>
              <w:spacing w:line="36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100</w:t>
            </w:r>
          </w:p>
        </w:tc>
        <w:tc>
          <w:tcPr>
            <w:tcW w:w="1228" w:type="dxa"/>
            <w:hideMark/>
          </w:tcPr>
          <w:p w14:paraId="69705D1B" w14:textId="77777777" w:rsidR="005E3EB7" w:rsidRPr="005E3EB7" w:rsidRDefault="005E3EB7" w:rsidP="00BC0687">
            <w:pPr>
              <w:spacing w:line="36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Hojas</w:t>
            </w:r>
          </w:p>
        </w:tc>
        <w:tc>
          <w:tcPr>
            <w:tcW w:w="2557" w:type="dxa"/>
            <w:hideMark/>
          </w:tcPr>
          <w:p w14:paraId="16B0C1FB" w14:textId="77777777" w:rsidR="005E3EB7" w:rsidRPr="005E3EB7" w:rsidRDefault="005E3EB7" w:rsidP="00BC0687">
            <w:pPr>
              <w:spacing w:line="36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0,1</w:t>
            </w:r>
          </w:p>
        </w:tc>
        <w:tc>
          <w:tcPr>
            <w:tcW w:w="1023" w:type="dxa"/>
            <w:hideMark/>
          </w:tcPr>
          <w:p w14:paraId="160E869D" w14:textId="77777777" w:rsidR="005E3EB7" w:rsidRPr="005E3EB7" w:rsidRDefault="005E3EB7" w:rsidP="00BC0687">
            <w:pPr>
              <w:spacing w:line="36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10</w:t>
            </w:r>
          </w:p>
        </w:tc>
      </w:tr>
      <w:tr w:rsidR="005E3EB7" w:rsidRPr="005E3EB7" w14:paraId="7112FA8B" w14:textId="77777777" w:rsidTr="00ED6EED">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7471" w:type="dxa"/>
            <w:gridSpan w:val="4"/>
            <w:hideMark/>
          </w:tcPr>
          <w:p w14:paraId="5DCD2928" w14:textId="77777777" w:rsidR="005E3EB7" w:rsidRPr="005E3EB7" w:rsidRDefault="005E3EB7" w:rsidP="00BC0687">
            <w:pPr>
              <w:spacing w:line="360" w:lineRule="auto"/>
              <w:ind w:right="20"/>
              <w:jc w:val="center"/>
              <w:rPr>
                <w:rFonts w:ascii="Times New Roman" w:eastAsia="Arial" w:hAnsi="Times New Roman" w:cs="Times New Roman"/>
                <w:color w:val="auto"/>
                <w:sz w:val="24"/>
                <w:szCs w:val="24"/>
              </w:rPr>
            </w:pPr>
            <w:r w:rsidRPr="005E3EB7">
              <w:rPr>
                <w:rFonts w:ascii="Times New Roman" w:eastAsia="Arial" w:hAnsi="Times New Roman" w:cs="Times New Roman"/>
                <w:color w:val="auto"/>
                <w:sz w:val="24"/>
                <w:szCs w:val="24"/>
              </w:rPr>
              <w:t>TOTAL GASTO IMPRESIONES</w:t>
            </w:r>
          </w:p>
        </w:tc>
        <w:tc>
          <w:tcPr>
            <w:tcW w:w="1023" w:type="dxa"/>
            <w:hideMark/>
          </w:tcPr>
          <w:p w14:paraId="22B0BB6D" w14:textId="77777777" w:rsidR="005E3EB7" w:rsidRPr="005E3EB7" w:rsidRDefault="005E3EB7" w:rsidP="00BC0687">
            <w:pPr>
              <w:spacing w:line="360" w:lineRule="auto"/>
              <w:ind w:right="20"/>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b/>
                <w:bCs/>
                <w:color w:val="auto"/>
                <w:sz w:val="24"/>
                <w:szCs w:val="24"/>
              </w:rPr>
            </w:pPr>
            <w:r w:rsidRPr="005E3EB7">
              <w:rPr>
                <w:rFonts w:ascii="Times New Roman" w:eastAsia="Arial" w:hAnsi="Times New Roman" w:cs="Times New Roman"/>
                <w:b/>
                <w:bCs/>
                <w:color w:val="auto"/>
                <w:sz w:val="24"/>
                <w:szCs w:val="24"/>
              </w:rPr>
              <w:t>45</w:t>
            </w:r>
          </w:p>
        </w:tc>
      </w:tr>
    </w:tbl>
    <w:p w14:paraId="00229E50" w14:textId="77777777" w:rsidR="00582B37" w:rsidRPr="00ED6EED" w:rsidRDefault="00ED6EED" w:rsidP="00582B37">
      <w:pPr>
        <w:spacing w:after="0" w:line="360" w:lineRule="auto"/>
        <w:ind w:right="20"/>
        <w:jc w:val="both"/>
        <w:rPr>
          <w:rFonts w:ascii="Times New Roman" w:eastAsia="Arial" w:hAnsi="Times New Roman" w:cs="Times New Roman"/>
          <w:color w:val="auto"/>
          <w:sz w:val="18"/>
          <w:szCs w:val="24"/>
        </w:rPr>
      </w:pPr>
      <w:r w:rsidRPr="00ED6EED">
        <w:rPr>
          <w:rFonts w:ascii="Times New Roman" w:eastAsia="Arial" w:hAnsi="Times New Roman" w:cs="Times New Roman"/>
          <w:b/>
          <w:color w:val="auto"/>
          <w:sz w:val="18"/>
          <w:szCs w:val="24"/>
        </w:rPr>
        <w:t xml:space="preserve">Elaborado por: </w:t>
      </w:r>
      <w:r w:rsidRPr="00ED6EED">
        <w:rPr>
          <w:rFonts w:ascii="Times New Roman" w:eastAsia="Arial" w:hAnsi="Times New Roman" w:cs="Times New Roman"/>
          <w:color w:val="auto"/>
          <w:sz w:val="18"/>
          <w:szCs w:val="24"/>
        </w:rPr>
        <w:t>Investigadores</w:t>
      </w:r>
    </w:p>
    <w:p w14:paraId="4B200142" w14:textId="77777777" w:rsidR="00582B37" w:rsidRPr="00962C1E" w:rsidRDefault="00582B37" w:rsidP="00582B37">
      <w:pPr>
        <w:spacing w:after="0" w:line="360" w:lineRule="auto"/>
        <w:ind w:right="20"/>
        <w:jc w:val="both"/>
        <w:rPr>
          <w:rFonts w:ascii="Times New Roman" w:eastAsia="Times New Roman" w:hAnsi="Times New Roman" w:cs="Times New Roman"/>
          <w:b/>
          <w:color w:val="auto"/>
          <w:sz w:val="24"/>
          <w:szCs w:val="24"/>
        </w:rPr>
      </w:pPr>
    </w:p>
    <w:p w14:paraId="25DD2289" w14:textId="3FC115E9" w:rsidR="00582B37" w:rsidRDefault="00582B37" w:rsidP="00582B37">
      <w:pPr>
        <w:rPr>
          <w:rFonts w:ascii="Times New Roman" w:eastAsia="Times New Roman" w:hAnsi="Times New Roman" w:cs="Times New Roman"/>
          <w:color w:val="auto"/>
          <w:sz w:val="24"/>
          <w:szCs w:val="24"/>
        </w:rPr>
      </w:pPr>
      <w:r w:rsidRPr="00962C1E">
        <w:rPr>
          <w:rFonts w:ascii="Times New Roman" w:eastAsia="Times New Roman" w:hAnsi="Times New Roman" w:cs="Times New Roman"/>
          <w:color w:val="auto"/>
          <w:sz w:val="24"/>
          <w:szCs w:val="24"/>
        </w:rPr>
        <w:t xml:space="preserve">En la Tabla </w:t>
      </w:r>
      <w:r w:rsidR="000E41A7">
        <w:rPr>
          <w:rFonts w:ascii="Times New Roman" w:eastAsia="Times New Roman" w:hAnsi="Times New Roman" w:cs="Times New Roman"/>
          <w:color w:val="auto"/>
          <w:sz w:val="24"/>
          <w:szCs w:val="24"/>
        </w:rPr>
        <w:t>N° 59</w:t>
      </w:r>
      <w:r w:rsidRPr="00962C1E">
        <w:rPr>
          <w:rFonts w:ascii="Times New Roman" w:eastAsia="Times New Roman" w:hAnsi="Times New Roman" w:cs="Times New Roman"/>
          <w:color w:val="auto"/>
          <w:sz w:val="24"/>
          <w:szCs w:val="24"/>
        </w:rPr>
        <w:t xml:space="preserve"> se establece los gastos directos los cuales son solo que intervienen directamente en la elaboración de la primera etapa del proyecto.</w:t>
      </w:r>
    </w:p>
    <w:p w14:paraId="2D68E1D1" w14:textId="77777777" w:rsidR="00103540" w:rsidRDefault="00103540" w:rsidP="00582B37">
      <w:pPr>
        <w:rPr>
          <w:rFonts w:ascii="Times New Roman" w:eastAsia="Times New Roman" w:hAnsi="Times New Roman" w:cs="Times New Roman"/>
          <w:color w:val="auto"/>
          <w:sz w:val="24"/>
          <w:szCs w:val="24"/>
        </w:rPr>
      </w:pPr>
    </w:p>
    <w:p w14:paraId="46F3DD13" w14:textId="77777777" w:rsidR="00103540" w:rsidRDefault="00103540" w:rsidP="00582B37">
      <w:pPr>
        <w:rPr>
          <w:rFonts w:ascii="Times New Roman" w:eastAsia="Times New Roman" w:hAnsi="Times New Roman" w:cs="Times New Roman"/>
          <w:color w:val="auto"/>
          <w:sz w:val="24"/>
          <w:szCs w:val="24"/>
        </w:rPr>
      </w:pPr>
    </w:p>
    <w:p w14:paraId="61996B35" w14:textId="77777777" w:rsidR="00103540" w:rsidRPr="00962C1E" w:rsidRDefault="00103540" w:rsidP="00582B37">
      <w:pPr>
        <w:rPr>
          <w:rFonts w:ascii="Times New Roman" w:eastAsia="Times New Roman" w:hAnsi="Times New Roman" w:cs="Times New Roman"/>
          <w:b/>
          <w:color w:val="auto"/>
          <w:sz w:val="24"/>
          <w:szCs w:val="24"/>
        </w:rPr>
      </w:pPr>
    </w:p>
    <w:p w14:paraId="2F82B6AA" w14:textId="7B0E24F5" w:rsidR="00ED6EED" w:rsidRDefault="00ED6EED" w:rsidP="00ED6EED">
      <w:pPr>
        <w:pStyle w:val="Epgrafe"/>
        <w:keepNext/>
        <w:spacing w:after="0"/>
      </w:pPr>
      <w:r>
        <w:rPr>
          <w:b/>
        </w:rPr>
        <w:lastRenderedPageBreak/>
        <w:t xml:space="preserve">         </w:t>
      </w:r>
      <w:bookmarkStart w:id="353" w:name="_Toc504978773"/>
      <w:r w:rsidRPr="00ED6EED">
        <w:rPr>
          <w:b/>
        </w:rPr>
        <w:t xml:space="preserve">Tabla </w:t>
      </w:r>
      <w:r w:rsidRPr="00ED6EED">
        <w:rPr>
          <w:b/>
        </w:rPr>
        <w:fldChar w:fldCharType="begin"/>
      </w:r>
      <w:r w:rsidRPr="00ED6EED">
        <w:rPr>
          <w:b/>
        </w:rPr>
        <w:instrText xml:space="preserve"> SEQ Tabla \* ARABIC </w:instrText>
      </w:r>
      <w:r w:rsidRPr="00ED6EED">
        <w:rPr>
          <w:b/>
        </w:rPr>
        <w:fldChar w:fldCharType="separate"/>
      </w:r>
      <w:r w:rsidR="00A46DA0">
        <w:rPr>
          <w:b/>
          <w:noProof/>
        </w:rPr>
        <w:t>59</w:t>
      </w:r>
      <w:r w:rsidRPr="00ED6EED">
        <w:rPr>
          <w:b/>
        </w:rPr>
        <w:fldChar w:fldCharType="end"/>
      </w:r>
      <w:r w:rsidRPr="00ED6EED">
        <w:rPr>
          <w:b/>
        </w:rPr>
        <w:t>.</w:t>
      </w:r>
      <w:r>
        <w:t xml:space="preserve"> </w:t>
      </w:r>
      <w:r w:rsidRPr="00D911CC">
        <w:t>Gastos Directos.</w:t>
      </w:r>
      <w:bookmarkEnd w:id="353"/>
    </w:p>
    <w:tbl>
      <w:tblPr>
        <w:tblStyle w:val="GridTable4Accent3"/>
        <w:tblW w:w="0" w:type="auto"/>
        <w:jc w:val="center"/>
        <w:tblLook w:val="04A0" w:firstRow="1" w:lastRow="0" w:firstColumn="1" w:lastColumn="0" w:noHBand="0" w:noVBand="1"/>
      </w:tblPr>
      <w:tblGrid>
        <w:gridCol w:w="2590"/>
        <w:gridCol w:w="1530"/>
        <w:gridCol w:w="1778"/>
        <w:gridCol w:w="7"/>
        <w:gridCol w:w="1644"/>
        <w:gridCol w:w="7"/>
      </w:tblGrid>
      <w:tr w:rsidR="00BC0687" w:rsidRPr="00BC0687" w14:paraId="50D4F4AD" w14:textId="77777777" w:rsidTr="00BC0687">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2590" w:type="dxa"/>
            <w:hideMark/>
          </w:tcPr>
          <w:p w14:paraId="44A669E1" w14:textId="77777777" w:rsidR="00BC0687" w:rsidRPr="00BC0687" w:rsidRDefault="00BC0687" w:rsidP="00103540">
            <w:pPr>
              <w:ind w:right="20"/>
              <w:jc w:val="center"/>
              <w:rPr>
                <w:rFonts w:ascii="Times New Roman" w:eastAsia="Times New Roman" w:hAnsi="Times New Roman" w:cs="Times New Roman"/>
                <w:color w:val="auto"/>
                <w:sz w:val="24"/>
                <w:szCs w:val="24"/>
              </w:rPr>
            </w:pPr>
            <w:r w:rsidRPr="00BC0687">
              <w:rPr>
                <w:rFonts w:ascii="Times New Roman" w:eastAsia="Times New Roman" w:hAnsi="Times New Roman" w:cs="Times New Roman"/>
                <w:color w:val="auto"/>
                <w:sz w:val="24"/>
                <w:szCs w:val="24"/>
              </w:rPr>
              <w:t>DETALLE</w:t>
            </w:r>
          </w:p>
        </w:tc>
        <w:tc>
          <w:tcPr>
            <w:tcW w:w="1530" w:type="dxa"/>
            <w:hideMark/>
          </w:tcPr>
          <w:p w14:paraId="3F38B993" w14:textId="77777777" w:rsidR="00BC0687" w:rsidRPr="00BC0687" w:rsidRDefault="00BC0687" w:rsidP="00103540">
            <w:pPr>
              <w:ind w:right="2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BC0687">
              <w:rPr>
                <w:rFonts w:ascii="Times New Roman" w:eastAsia="Times New Roman" w:hAnsi="Times New Roman" w:cs="Times New Roman"/>
                <w:color w:val="auto"/>
                <w:sz w:val="24"/>
                <w:szCs w:val="24"/>
              </w:rPr>
              <w:t>CANTIDAD</w:t>
            </w:r>
          </w:p>
        </w:tc>
        <w:tc>
          <w:tcPr>
            <w:tcW w:w="1785" w:type="dxa"/>
            <w:gridSpan w:val="2"/>
            <w:hideMark/>
          </w:tcPr>
          <w:p w14:paraId="7E341843" w14:textId="77777777" w:rsidR="00BC0687" w:rsidRPr="00BC0687" w:rsidRDefault="00BC0687" w:rsidP="00103540">
            <w:pPr>
              <w:ind w:right="2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BC0687">
              <w:rPr>
                <w:rFonts w:ascii="Times New Roman" w:eastAsia="Times New Roman" w:hAnsi="Times New Roman" w:cs="Times New Roman"/>
                <w:color w:val="auto"/>
                <w:sz w:val="24"/>
                <w:szCs w:val="24"/>
              </w:rPr>
              <w:t>PRECIO UNITARIO</w:t>
            </w:r>
          </w:p>
        </w:tc>
        <w:tc>
          <w:tcPr>
            <w:tcW w:w="1651" w:type="dxa"/>
            <w:gridSpan w:val="2"/>
            <w:hideMark/>
          </w:tcPr>
          <w:p w14:paraId="2F93B6B4" w14:textId="77777777" w:rsidR="00BC0687" w:rsidRPr="00BC0687" w:rsidRDefault="00BC0687" w:rsidP="00103540">
            <w:pPr>
              <w:ind w:right="2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BC0687">
              <w:rPr>
                <w:rFonts w:ascii="Times New Roman" w:eastAsia="Times New Roman" w:hAnsi="Times New Roman" w:cs="Times New Roman"/>
                <w:color w:val="auto"/>
                <w:sz w:val="24"/>
                <w:szCs w:val="24"/>
              </w:rPr>
              <w:t>PRECIO TOTAL</w:t>
            </w:r>
          </w:p>
        </w:tc>
      </w:tr>
      <w:tr w:rsidR="00BC0687" w:rsidRPr="00BC0687" w14:paraId="07266224" w14:textId="77777777" w:rsidTr="00BC0687">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2590" w:type="dxa"/>
            <w:hideMark/>
          </w:tcPr>
          <w:p w14:paraId="14BB7029" w14:textId="77777777" w:rsidR="00BC0687" w:rsidRPr="00BC0687" w:rsidRDefault="00BC0687" w:rsidP="00103540">
            <w:pPr>
              <w:ind w:right="20"/>
              <w:jc w:val="center"/>
              <w:rPr>
                <w:rFonts w:ascii="Times New Roman" w:eastAsia="Times New Roman" w:hAnsi="Times New Roman" w:cs="Times New Roman"/>
                <w:color w:val="auto"/>
                <w:sz w:val="24"/>
                <w:szCs w:val="24"/>
              </w:rPr>
            </w:pPr>
            <w:r w:rsidRPr="00BC0687">
              <w:rPr>
                <w:rFonts w:ascii="Times New Roman" w:eastAsia="Times New Roman" w:hAnsi="Times New Roman" w:cs="Times New Roman"/>
                <w:color w:val="auto"/>
                <w:sz w:val="24"/>
                <w:szCs w:val="24"/>
              </w:rPr>
              <w:t>Resma de Papel Bond</w:t>
            </w:r>
          </w:p>
        </w:tc>
        <w:tc>
          <w:tcPr>
            <w:tcW w:w="1530" w:type="dxa"/>
            <w:hideMark/>
          </w:tcPr>
          <w:p w14:paraId="75CA8A2A" w14:textId="77777777" w:rsidR="00BC0687" w:rsidRPr="00BC0687" w:rsidRDefault="00BC0687" w:rsidP="00103540">
            <w:pPr>
              <w:ind w:right="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auto"/>
                <w:sz w:val="24"/>
                <w:szCs w:val="24"/>
              </w:rPr>
            </w:pPr>
            <w:r w:rsidRPr="00BC0687">
              <w:rPr>
                <w:rFonts w:ascii="Times New Roman" w:eastAsia="Times New Roman" w:hAnsi="Times New Roman" w:cs="Times New Roman"/>
                <w:b/>
                <w:color w:val="auto"/>
                <w:sz w:val="24"/>
                <w:szCs w:val="24"/>
              </w:rPr>
              <w:t>2</w:t>
            </w:r>
          </w:p>
        </w:tc>
        <w:tc>
          <w:tcPr>
            <w:tcW w:w="1785" w:type="dxa"/>
            <w:gridSpan w:val="2"/>
            <w:hideMark/>
          </w:tcPr>
          <w:p w14:paraId="76237314" w14:textId="77777777" w:rsidR="00BC0687" w:rsidRPr="00BC0687" w:rsidRDefault="00BC0687" w:rsidP="00103540">
            <w:pPr>
              <w:ind w:right="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auto"/>
                <w:sz w:val="24"/>
                <w:szCs w:val="24"/>
              </w:rPr>
            </w:pPr>
            <w:r w:rsidRPr="00BC0687">
              <w:rPr>
                <w:rFonts w:ascii="Times New Roman" w:eastAsia="Times New Roman" w:hAnsi="Times New Roman" w:cs="Times New Roman"/>
                <w:b/>
                <w:color w:val="auto"/>
                <w:sz w:val="24"/>
                <w:szCs w:val="24"/>
              </w:rPr>
              <w:t>5</w:t>
            </w:r>
          </w:p>
        </w:tc>
        <w:tc>
          <w:tcPr>
            <w:tcW w:w="1651" w:type="dxa"/>
            <w:gridSpan w:val="2"/>
            <w:hideMark/>
          </w:tcPr>
          <w:p w14:paraId="4902AFFD" w14:textId="77777777" w:rsidR="00BC0687" w:rsidRPr="00BC0687" w:rsidRDefault="00BC0687" w:rsidP="00103540">
            <w:pPr>
              <w:ind w:right="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auto"/>
                <w:sz w:val="24"/>
                <w:szCs w:val="24"/>
              </w:rPr>
            </w:pPr>
            <w:r w:rsidRPr="00BC0687">
              <w:rPr>
                <w:rFonts w:ascii="Times New Roman" w:eastAsia="Times New Roman" w:hAnsi="Times New Roman" w:cs="Times New Roman"/>
                <w:b/>
                <w:color w:val="auto"/>
                <w:sz w:val="24"/>
                <w:szCs w:val="24"/>
              </w:rPr>
              <w:t>10</w:t>
            </w:r>
          </w:p>
        </w:tc>
      </w:tr>
      <w:tr w:rsidR="00BC0687" w:rsidRPr="00BC0687" w14:paraId="56C6FE88" w14:textId="77777777" w:rsidTr="00BC0687">
        <w:trPr>
          <w:trHeight w:val="330"/>
          <w:jc w:val="center"/>
        </w:trPr>
        <w:tc>
          <w:tcPr>
            <w:cnfStyle w:val="001000000000" w:firstRow="0" w:lastRow="0" w:firstColumn="1" w:lastColumn="0" w:oddVBand="0" w:evenVBand="0" w:oddHBand="0" w:evenHBand="0" w:firstRowFirstColumn="0" w:firstRowLastColumn="0" w:lastRowFirstColumn="0" w:lastRowLastColumn="0"/>
            <w:tcW w:w="2590" w:type="dxa"/>
            <w:hideMark/>
          </w:tcPr>
          <w:p w14:paraId="668FC1C3" w14:textId="77777777" w:rsidR="00BC0687" w:rsidRPr="00BC0687" w:rsidRDefault="00BC0687" w:rsidP="00103540">
            <w:pPr>
              <w:ind w:right="20"/>
              <w:jc w:val="center"/>
              <w:rPr>
                <w:rFonts w:ascii="Times New Roman" w:eastAsia="Times New Roman" w:hAnsi="Times New Roman" w:cs="Times New Roman"/>
                <w:color w:val="auto"/>
                <w:sz w:val="24"/>
                <w:szCs w:val="24"/>
              </w:rPr>
            </w:pPr>
            <w:r w:rsidRPr="00BC0687">
              <w:rPr>
                <w:rFonts w:ascii="Times New Roman" w:eastAsia="Times New Roman" w:hAnsi="Times New Roman" w:cs="Times New Roman"/>
                <w:color w:val="auto"/>
                <w:sz w:val="24"/>
                <w:szCs w:val="24"/>
              </w:rPr>
              <w:t>Esferos</w:t>
            </w:r>
          </w:p>
        </w:tc>
        <w:tc>
          <w:tcPr>
            <w:tcW w:w="1530" w:type="dxa"/>
            <w:hideMark/>
          </w:tcPr>
          <w:p w14:paraId="34094901" w14:textId="77777777" w:rsidR="00BC0687" w:rsidRPr="00BC0687" w:rsidRDefault="00BC0687" w:rsidP="00103540">
            <w:pPr>
              <w:ind w:right="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auto"/>
                <w:sz w:val="24"/>
                <w:szCs w:val="24"/>
              </w:rPr>
            </w:pPr>
            <w:r w:rsidRPr="00BC0687">
              <w:rPr>
                <w:rFonts w:ascii="Times New Roman" w:eastAsia="Times New Roman" w:hAnsi="Times New Roman" w:cs="Times New Roman"/>
                <w:b/>
                <w:color w:val="auto"/>
                <w:sz w:val="24"/>
                <w:szCs w:val="24"/>
              </w:rPr>
              <w:t>5</w:t>
            </w:r>
          </w:p>
        </w:tc>
        <w:tc>
          <w:tcPr>
            <w:tcW w:w="1785" w:type="dxa"/>
            <w:gridSpan w:val="2"/>
            <w:hideMark/>
          </w:tcPr>
          <w:p w14:paraId="63428C2B" w14:textId="77777777" w:rsidR="00BC0687" w:rsidRPr="00BC0687" w:rsidRDefault="00BC0687" w:rsidP="00103540">
            <w:pPr>
              <w:ind w:right="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auto"/>
                <w:sz w:val="24"/>
                <w:szCs w:val="24"/>
              </w:rPr>
            </w:pPr>
            <w:r w:rsidRPr="00BC0687">
              <w:rPr>
                <w:rFonts w:ascii="Times New Roman" w:eastAsia="Times New Roman" w:hAnsi="Times New Roman" w:cs="Times New Roman"/>
                <w:b/>
                <w:color w:val="auto"/>
                <w:sz w:val="24"/>
                <w:szCs w:val="24"/>
              </w:rPr>
              <w:t>0,4</w:t>
            </w:r>
          </w:p>
        </w:tc>
        <w:tc>
          <w:tcPr>
            <w:tcW w:w="1651" w:type="dxa"/>
            <w:gridSpan w:val="2"/>
            <w:hideMark/>
          </w:tcPr>
          <w:p w14:paraId="0B08418A" w14:textId="77777777" w:rsidR="00BC0687" w:rsidRPr="00BC0687" w:rsidRDefault="00BC0687" w:rsidP="00103540">
            <w:pPr>
              <w:ind w:right="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auto"/>
                <w:sz w:val="24"/>
                <w:szCs w:val="24"/>
              </w:rPr>
            </w:pPr>
            <w:r w:rsidRPr="00BC0687">
              <w:rPr>
                <w:rFonts w:ascii="Times New Roman" w:eastAsia="Times New Roman" w:hAnsi="Times New Roman" w:cs="Times New Roman"/>
                <w:b/>
                <w:color w:val="auto"/>
                <w:sz w:val="24"/>
                <w:szCs w:val="24"/>
              </w:rPr>
              <w:t>2</w:t>
            </w:r>
          </w:p>
        </w:tc>
      </w:tr>
      <w:tr w:rsidR="00BC0687" w:rsidRPr="00BC0687" w14:paraId="3834D864" w14:textId="77777777" w:rsidTr="00BC0687">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2590" w:type="dxa"/>
            <w:hideMark/>
          </w:tcPr>
          <w:p w14:paraId="2B1F987A" w14:textId="77777777" w:rsidR="00BC0687" w:rsidRPr="00BC0687" w:rsidRDefault="00BC0687" w:rsidP="00103540">
            <w:pPr>
              <w:ind w:right="20"/>
              <w:jc w:val="center"/>
              <w:rPr>
                <w:rFonts w:ascii="Times New Roman" w:eastAsia="Times New Roman" w:hAnsi="Times New Roman" w:cs="Times New Roman"/>
                <w:color w:val="auto"/>
                <w:sz w:val="24"/>
                <w:szCs w:val="24"/>
              </w:rPr>
            </w:pPr>
            <w:r w:rsidRPr="00BC0687">
              <w:rPr>
                <w:rFonts w:ascii="Times New Roman" w:eastAsia="Times New Roman" w:hAnsi="Times New Roman" w:cs="Times New Roman"/>
                <w:color w:val="auto"/>
                <w:sz w:val="24"/>
                <w:szCs w:val="24"/>
              </w:rPr>
              <w:t>Lápices</w:t>
            </w:r>
          </w:p>
        </w:tc>
        <w:tc>
          <w:tcPr>
            <w:tcW w:w="1530" w:type="dxa"/>
            <w:hideMark/>
          </w:tcPr>
          <w:p w14:paraId="76293777" w14:textId="77777777" w:rsidR="00BC0687" w:rsidRPr="00BC0687" w:rsidRDefault="00BC0687" w:rsidP="00103540">
            <w:pPr>
              <w:ind w:right="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auto"/>
                <w:sz w:val="24"/>
                <w:szCs w:val="24"/>
              </w:rPr>
            </w:pPr>
            <w:r w:rsidRPr="00BC0687">
              <w:rPr>
                <w:rFonts w:ascii="Times New Roman" w:eastAsia="Times New Roman" w:hAnsi="Times New Roman" w:cs="Times New Roman"/>
                <w:b/>
                <w:color w:val="auto"/>
                <w:sz w:val="24"/>
                <w:szCs w:val="24"/>
              </w:rPr>
              <w:t>2</w:t>
            </w:r>
          </w:p>
        </w:tc>
        <w:tc>
          <w:tcPr>
            <w:tcW w:w="1785" w:type="dxa"/>
            <w:gridSpan w:val="2"/>
            <w:hideMark/>
          </w:tcPr>
          <w:p w14:paraId="2641C472" w14:textId="77777777" w:rsidR="00BC0687" w:rsidRPr="00BC0687" w:rsidRDefault="00BC0687" w:rsidP="00103540">
            <w:pPr>
              <w:ind w:right="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auto"/>
                <w:sz w:val="24"/>
                <w:szCs w:val="24"/>
              </w:rPr>
            </w:pPr>
            <w:r w:rsidRPr="00BC0687">
              <w:rPr>
                <w:rFonts w:ascii="Times New Roman" w:eastAsia="Times New Roman" w:hAnsi="Times New Roman" w:cs="Times New Roman"/>
                <w:b/>
                <w:color w:val="auto"/>
                <w:sz w:val="24"/>
                <w:szCs w:val="24"/>
              </w:rPr>
              <w:t>0,5</w:t>
            </w:r>
          </w:p>
        </w:tc>
        <w:tc>
          <w:tcPr>
            <w:tcW w:w="1651" w:type="dxa"/>
            <w:gridSpan w:val="2"/>
            <w:hideMark/>
          </w:tcPr>
          <w:p w14:paraId="441A18C3" w14:textId="77777777" w:rsidR="00BC0687" w:rsidRPr="00BC0687" w:rsidRDefault="00BC0687" w:rsidP="00103540">
            <w:pPr>
              <w:ind w:right="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auto"/>
                <w:sz w:val="24"/>
                <w:szCs w:val="24"/>
              </w:rPr>
            </w:pPr>
            <w:r w:rsidRPr="00BC0687">
              <w:rPr>
                <w:rFonts w:ascii="Times New Roman" w:eastAsia="Times New Roman" w:hAnsi="Times New Roman" w:cs="Times New Roman"/>
                <w:b/>
                <w:color w:val="auto"/>
                <w:sz w:val="24"/>
                <w:szCs w:val="24"/>
              </w:rPr>
              <w:t>1</w:t>
            </w:r>
          </w:p>
        </w:tc>
      </w:tr>
      <w:tr w:rsidR="00BC0687" w:rsidRPr="00BC0687" w14:paraId="5C7133F8" w14:textId="77777777" w:rsidTr="00BC0687">
        <w:trPr>
          <w:trHeight w:val="330"/>
          <w:jc w:val="center"/>
        </w:trPr>
        <w:tc>
          <w:tcPr>
            <w:cnfStyle w:val="001000000000" w:firstRow="0" w:lastRow="0" w:firstColumn="1" w:lastColumn="0" w:oddVBand="0" w:evenVBand="0" w:oddHBand="0" w:evenHBand="0" w:firstRowFirstColumn="0" w:firstRowLastColumn="0" w:lastRowFirstColumn="0" w:lastRowLastColumn="0"/>
            <w:tcW w:w="2590" w:type="dxa"/>
            <w:hideMark/>
          </w:tcPr>
          <w:p w14:paraId="5E5E4F37" w14:textId="77777777" w:rsidR="00BC0687" w:rsidRPr="00BC0687" w:rsidRDefault="00BC0687" w:rsidP="00103540">
            <w:pPr>
              <w:ind w:right="20"/>
              <w:jc w:val="center"/>
              <w:rPr>
                <w:rFonts w:ascii="Times New Roman" w:eastAsia="Times New Roman" w:hAnsi="Times New Roman" w:cs="Times New Roman"/>
                <w:color w:val="auto"/>
                <w:sz w:val="24"/>
                <w:szCs w:val="24"/>
              </w:rPr>
            </w:pPr>
            <w:r w:rsidRPr="00BC0687">
              <w:rPr>
                <w:rFonts w:ascii="Times New Roman" w:eastAsia="Times New Roman" w:hAnsi="Times New Roman" w:cs="Times New Roman"/>
                <w:color w:val="auto"/>
                <w:sz w:val="24"/>
                <w:szCs w:val="24"/>
              </w:rPr>
              <w:t>Borrador</w:t>
            </w:r>
          </w:p>
        </w:tc>
        <w:tc>
          <w:tcPr>
            <w:tcW w:w="1530" w:type="dxa"/>
            <w:hideMark/>
          </w:tcPr>
          <w:p w14:paraId="6311D77B" w14:textId="77777777" w:rsidR="00BC0687" w:rsidRPr="00BC0687" w:rsidRDefault="00BC0687" w:rsidP="00103540">
            <w:pPr>
              <w:ind w:right="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auto"/>
                <w:sz w:val="24"/>
                <w:szCs w:val="24"/>
              </w:rPr>
            </w:pPr>
            <w:r w:rsidRPr="00BC0687">
              <w:rPr>
                <w:rFonts w:ascii="Times New Roman" w:eastAsia="Times New Roman" w:hAnsi="Times New Roman" w:cs="Times New Roman"/>
                <w:b/>
                <w:color w:val="auto"/>
                <w:sz w:val="24"/>
                <w:szCs w:val="24"/>
              </w:rPr>
              <w:t>2</w:t>
            </w:r>
          </w:p>
        </w:tc>
        <w:tc>
          <w:tcPr>
            <w:tcW w:w="1785" w:type="dxa"/>
            <w:gridSpan w:val="2"/>
            <w:hideMark/>
          </w:tcPr>
          <w:p w14:paraId="3E84761B" w14:textId="77777777" w:rsidR="00BC0687" w:rsidRPr="00BC0687" w:rsidRDefault="00BC0687" w:rsidP="00103540">
            <w:pPr>
              <w:ind w:right="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auto"/>
                <w:sz w:val="24"/>
                <w:szCs w:val="24"/>
              </w:rPr>
            </w:pPr>
            <w:r w:rsidRPr="00BC0687">
              <w:rPr>
                <w:rFonts w:ascii="Times New Roman" w:eastAsia="Times New Roman" w:hAnsi="Times New Roman" w:cs="Times New Roman"/>
                <w:b/>
                <w:color w:val="auto"/>
                <w:sz w:val="24"/>
                <w:szCs w:val="24"/>
              </w:rPr>
              <w:t>0,5</w:t>
            </w:r>
          </w:p>
        </w:tc>
        <w:tc>
          <w:tcPr>
            <w:tcW w:w="1651" w:type="dxa"/>
            <w:gridSpan w:val="2"/>
            <w:hideMark/>
          </w:tcPr>
          <w:p w14:paraId="7AB3BD47" w14:textId="77777777" w:rsidR="00BC0687" w:rsidRPr="00BC0687" w:rsidRDefault="00BC0687" w:rsidP="00103540">
            <w:pPr>
              <w:ind w:right="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auto"/>
                <w:sz w:val="24"/>
                <w:szCs w:val="24"/>
              </w:rPr>
            </w:pPr>
            <w:r w:rsidRPr="00BC0687">
              <w:rPr>
                <w:rFonts w:ascii="Times New Roman" w:eastAsia="Times New Roman" w:hAnsi="Times New Roman" w:cs="Times New Roman"/>
                <w:b/>
                <w:color w:val="auto"/>
                <w:sz w:val="24"/>
                <w:szCs w:val="24"/>
              </w:rPr>
              <w:t>1</w:t>
            </w:r>
          </w:p>
        </w:tc>
      </w:tr>
      <w:tr w:rsidR="00BC0687" w:rsidRPr="00BC0687" w14:paraId="4C530DB2" w14:textId="77777777" w:rsidTr="00BC0687">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2590" w:type="dxa"/>
            <w:hideMark/>
          </w:tcPr>
          <w:p w14:paraId="7DE38F93" w14:textId="77777777" w:rsidR="00BC0687" w:rsidRPr="00BC0687" w:rsidRDefault="00BC0687" w:rsidP="00103540">
            <w:pPr>
              <w:ind w:right="20"/>
              <w:jc w:val="center"/>
              <w:rPr>
                <w:rFonts w:ascii="Times New Roman" w:eastAsia="Times New Roman" w:hAnsi="Times New Roman" w:cs="Times New Roman"/>
                <w:color w:val="auto"/>
                <w:sz w:val="24"/>
                <w:szCs w:val="24"/>
              </w:rPr>
            </w:pPr>
            <w:r w:rsidRPr="00BC0687">
              <w:rPr>
                <w:rFonts w:ascii="Times New Roman" w:eastAsia="Times New Roman" w:hAnsi="Times New Roman" w:cs="Times New Roman"/>
                <w:color w:val="auto"/>
                <w:sz w:val="24"/>
                <w:szCs w:val="24"/>
              </w:rPr>
              <w:t>Grapadora</w:t>
            </w:r>
          </w:p>
        </w:tc>
        <w:tc>
          <w:tcPr>
            <w:tcW w:w="1530" w:type="dxa"/>
            <w:hideMark/>
          </w:tcPr>
          <w:p w14:paraId="1E07FC7B" w14:textId="77777777" w:rsidR="00BC0687" w:rsidRPr="00BC0687" w:rsidRDefault="00BC0687" w:rsidP="00103540">
            <w:pPr>
              <w:ind w:right="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auto"/>
                <w:sz w:val="24"/>
                <w:szCs w:val="24"/>
              </w:rPr>
            </w:pPr>
            <w:r w:rsidRPr="00BC0687">
              <w:rPr>
                <w:rFonts w:ascii="Times New Roman" w:eastAsia="Times New Roman" w:hAnsi="Times New Roman" w:cs="Times New Roman"/>
                <w:b/>
                <w:color w:val="auto"/>
                <w:sz w:val="24"/>
                <w:szCs w:val="24"/>
              </w:rPr>
              <w:t>1</w:t>
            </w:r>
          </w:p>
        </w:tc>
        <w:tc>
          <w:tcPr>
            <w:tcW w:w="1785" w:type="dxa"/>
            <w:gridSpan w:val="2"/>
            <w:hideMark/>
          </w:tcPr>
          <w:p w14:paraId="336DBAC0" w14:textId="77777777" w:rsidR="00BC0687" w:rsidRPr="00BC0687" w:rsidRDefault="00BC0687" w:rsidP="00103540">
            <w:pPr>
              <w:ind w:right="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auto"/>
                <w:sz w:val="24"/>
                <w:szCs w:val="24"/>
              </w:rPr>
            </w:pPr>
            <w:r w:rsidRPr="00BC0687">
              <w:rPr>
                <w:rFonts w:ascii="Times New Roman" w:eastAsia="Times New Roman" w:hAnsi="Times New Roman" w:cs="Times New Roman"/>
                <w:b/>
                <w:color w:val="auto"/>
                <w:sz w:val="24"/>
                <w:szCs w:val="24"/>
              </w:rPr>
              <w:t>3</w:t>
            </w:r>
          </w:p>
        </w:tc>
        <w:tc>
          <w:tcPr>
            <w:tcW w:w="1651" w:type="dxa"/>
            <w:gridSpan w:val="2"/>
            <w:hideMark/>
          </w:tcPr>
          <w:p w14:paraId="13A216D8" w14:textId="77777777" w:rsidR="00BC0687" w:rsidRPr="00BC0687" w:rsidRDefault="00BC0687" w:rsidP="00103540">
            <w:pPr>
              <w:ind w:right="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auto"/>
                <w:sz w:val="24"/>
                <w:szCs w:val="24"/>
              </w:rPr>
            </w:pPr>
            <w:r w:rsidRPr="00BC0687">
              <w:rPr>
                <w:rFonts w:ascii="Times New Roman" w:eastAsia="Times New Roman" w:hAnsi="Times New Roman" w:cs="Times New Roman"/>
                <w:b/>
                <w:color w:val="auto"/>
                <w:sz w:val="24"/>
                <w:szCs w:val="24"/>
              </w:rPr>
              <w:t>3</w:t>
            </w:r>
          </w:p>
        </w:tc>
      </w:tr>
      <w:tr w:rsidR="00BC0687" w:rsidRPr="00BC0687" w14:paraId="527798DA" w14:textId="77777777" w:rsidTr="00BC0687">
        <w:trPr>
          <w:trHeight w:val="330"/>
          <w:jc w:val="center"/>
        </w:trPr>
        <w:tc>
          <w:tcPr>
            <w:cnfStyle w:val="001000000000" w:firstRow="0" w:lastRow="0" w:firstColumn="1" w:lastColumn="0" w:oddVBand="0" w:evenVBand="0" w:oddHBand="0" w:evenHBand="0" w:firstRowFirstColumn="0" w:firstRowLastColumn="0" w:lastRowFirstColumn="0" w:lastRowLastColumn="0"/>
            <w:tcW w:w="2590" w:type="dxa"/>
            <w:hideMark/>
          </w:tcPr>
          <w:p w14:paraId="29414C78" w14:textId="77777777" w:rsidR="00BC0687" w:rsidRPr="00BC0687" w:rsidRDefault="00BC0687" w:rsidP="00103540">
            <w:pPr>
              <w:ind w:right="20"/>
              <w:jc w:val="center"/>
              <w:rPr>
                <w:rFonts w:ascii="Times New Roman" w:eastAsia="Times New Roman" w:hAnsi="Times New Roman" w:cs="Times New Roman"/>
                <w:color w:val="auto"/>
                <w:sz w:val="24"/>
                <w:szCs w:val="24"/>
              </w:rPr>
            </w:pPr>
            <w:r w:rsidRPr="00BC0687">
              <w:rPr>
                <w:rFonts w:ascii="Times New Roman" w:eastAsia="Times New Roman" w:hAnsi="Times New Roman" w:cs="Times New Roman"/>
                <w:color w:val="auto"/>
                <w:sz w:val="24"/>
                <w:szCs w:val="24"/>
              </w:rPr>
              <w:t>Carpetas</w:t>
            </w:r>
          </w:p>
        </w:tc>
        <w:tc>
          <w:tcPr>
            <w:tcW w:w="1530" w:type="dxa"/>
            <w:hideMark/>
          </w:tcPr>
          <w:p w14:paraId="491F5329" w14:textId="77777777" w:rsidR="00BC0687" w:rsidRPr="00BC0687" w:rsidRDefault="00BC0687" w:rsidP="00103540">
            <w:pPr>
              <w:ind w:right="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auto"/>
                <w:sz w:val="24"/>
                <w:szCs w:val="24"/>
              </w:rPr>
            </w:pPr>
            <w:r w:rsidRPr="00BC0687">
              <w:rPr>
                <w:rFonts w:ascii="Times New Roman" w:eastAsia="Times New Roman" w:hAnsi="Times New Roman" w:cs="Times New Roman"/>
                <w:b/>
                <w:color w:val="auto"/>
                <w:sz w:val="24"/>
                <w:szCs w:val="24"/>
              </w:rPr>
              <w:t>2</w:t>
            </w:r>
          </w:p>
        </w:tc>
        <w:tc>
          <w:tcPr>
            <w:tcW w:w="1785" w:type="dxa"/>
            <w:gridSpan w:val="2"/>
            <w:hideMark/>
          </w:tcPr>
          <w:p w14:paraId="51C6353E" w14:textId="77777777" w:rsidR="00BC0687" w:rsidRPr="00BC0687" w:rsidRDefault="00BC0687" w:rsidP="00103540">
            <w:pPr>
              <w:ind w:right="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auto"/>
                <w:sz w:val="24"/>
                <w:szCs w:val="24"/>
              </w:rPr>
            </w:pPr>
            <w:r w:rsidRPr="00BC0687">
              <w:rPr>
                <w:rFonts w:ascii="Times New Roman" w:eastAsia="Times New Roman" w:hAnsi="Times New Roman" w:cs="Times New Roman"/>
                <w:b/>
                <w:color w:val="auto"/>
                <w:sz w:val="24"/>
                <w:szCs w:val="24"/>
              </w:rPr>
              <w:t>0,75</w:t>
            </w:r>
          </w:p>
        </w:tc>
        <w:tc>
          <w:tcPr>
            <w:tcW w:w="1651" w:type="dxa"/>
            <w:gridSpan w:val="2"/>
            <w:hideMark/>
          </w:tcPr>
          <w:p w14:paraId="3BF57433" w14:textId="77777777" w:rsidR="00BC0687" w:rsidRPr="00BC0687" w:rsidRDefault="00BC0687" w:rsidP="00103540">
            <w:pPr>
              <w:ind w:right="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auto"/>
                <w:sz w:val="24"/>
                <w:szCs w:val="24"/>
              </w:rPr>
            </w:pPr>
            <w:r w:rsidRPr="00BC0687">
              <w:rPr>
                <w:rFonts w:ascii="Times New Roman" w:eastAsia="Times New Roman" w:hAnsi="Times New Roman" w:cs="Times New Roman"/>
                <w:b/>
                <w:color w:val="auto"/>
                <w:sz w:val="24"/>
                <w:szCs w:val="24"/>
              </w:rPr>
              <w:t>1,5</w:t>
            </w:r>
          </w:p>
        </w:tc>
      </w:tr>
      <w:tr w:rsidR="00BC0687" w:rsidRPr="00BC0687" w14:paraId="60831CE9" w14:textId="77777777" w:rsidTr="00BC0687">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2590" w:type="dxa"/>
            <w:hideMark/>
          </w:tcPr>
          <w:p w14:paraId="512FB23E" w14:textId="77777777" w:rsidR="00BC0687" w:rsidRPr="00BC0687" w:rsidRDefault="00BC0687" w:rsidP="00103540">
            <w:pPr>
              <w:ind w:right="20"/>
              <w:jc w:val="center"/>
              <w:rPr>
                <w:rFonts w:ascii="Times New Roman" w:eastAsia="Times New Roman" w:hAnsi="Times New Roman" w:cs="Times New Roman"/>
                <w:color w:val="auto"/>
                <w:sz w:val="24"/>
                <w:szCs w:val="24"/>
              </w:rPr>
            </w:pPr>
            <w:r w:rsidRPr="00BC0687">
              <w:rPr>
                <w:rFonts w:ascii="Times New Roman" w:eastAsia="Times New Roman" w:hAnsi="Times New Roman" w:cs="Times New Roman"/>
                <w:color w:val="auto"/>
                <w:sz w:val="24"/>
                <w:szCs w:val="24"/>
              </w:rPr>
              <w:t>Cd</w:t>
            </w:r>
          </w:p>
        </w:tc>
        <w:tc>
          <w:tcPr>
            <w:tcW w:w="1530" w:type="dxa"/>
            <w:hideMark/>
          </w:tcPr>
          <w:p w14:paraId="2DD5E691" w14:textId="77777777" w:rsidR="00BC0687" w:rsidRPr="00BC0687" w:rsidRDefault="00BC0687" w:rsidP="00103540">
            <w:pPr>
              <w:ind w:right="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auto"/>
                <w:sz w:val="24"/>
                <w:szCs w:val="24"/>
              </w:rPr>
            </w:pPr>
            <w:r w:rsidRPr="00BC0687">
              <w:rPr>
                <w:rFonts w:ascii="Times New Roman" w:eastAsia="Times New Roman" w:hAnsi="Times New Roman" w:cs="Times New Roman"/>
                <w:b/>
                <w:color w:val="auto"/>
                <w:sz w:val="24"/>
                <w:szCs w:val="24"/>
              </w:rPr>
              <w:t>2</w:t>
            </w:r>
          </w:p>
        </w:tc>
        <w:tc>
          <w:tcPr>
            <w:tcW w:w="1785" w:type="dxa"/>
            <w:gridSpan w:val="2"/>
            <w:hideMark/>
          </w:tcPr>
          <w:p w14:paraId="01FB0DB0" w14:textId="77777777" w:rsidR="00BC0687" w:rsidRPr="00BC0687" w:rsidRDefault="00BC0687" w:rsidP="00103540">
            <w:pPr>
              <w:ind w:right="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auto"/>
                <w:sz w:val="24"/>
                <w:szCs w:val="24"/>
              </w:rPr>
            </w:pPr>
            <w:r w:rsidRPr="00BC0687">
              <w:rPr>
                <w:rFonts w:ascii="Times New Roman" w:eastAsia="Times New Roman" w:hAnsi="Times New Roman" w:cs="Times New Roman"/>
                <w:b/>
                <w:color w:val="auto"/>
                <w:sz w:val="24"/>
                <w:szCs w:val="24"/>
              </w:rPr>
              <w:t>0,5</w:t>
            </w:r>
          </w:p>
        </w:tc>
        <w:tc>
          <w:tcPr>
            <w:tcW w:w="1651" w:type="dxa"/>
            <w:gridSpan w:val="2"/>
            <w:hideMark/>
          </w:tcPr>
          <w:p w14:paraId="1748D795" w14:textId="77777777" w:rsidR="00BC0687" w:rsidRPr="00BC0687" w:rsidRDefault="00BC0687" w:rsidP="00103540">
            <w:pPr>
              <w:ind w:right="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auto"/>
                <w:sz w:val="24"/>
                <w:szCs w:val="24"/>
              </w:rPr>
            </w:pPr>
            <w:r w:rsidRPr="00BC0687">
              <w:rPr>
                <w:rFonts w:ascii="Times New Roman" w:eastAsia="Times New Roman" w:hAnsi="Times New Roman" w:cs="Times New Roman"/>
                <w:b/>
                <w:color w:val="auto"/>
                <w:sz w:val="24"/>
                <w:szCs w:val="24"/>
              </w:rPr>
              <w:t>1</w:t>
            </w:r>
          </w:p>
        </w:tc>
      </w:tr>
      <w:tr w:rsidR="00BC0687" w:rsidRPr="00BC0687" w14:paraId="590D3BE4" w14:textId="77777777" w:rsidTr="00BC0687">
        <w:trPr>
          <w:trHeight w:val="330"/>
          <w:jc w:val="center"/>
        </w:trPr>
        <w:tc>
          <w:tcPr>
            <w:cnfStyle w:val="001000000000" w:firstRow="0" w:lastRow="0" w:firstColumn="1" w:lastColumn="0" w:oddVBand="0" w:evenVBand="0" w:oddHBand="0" w:evenHBand="0" w:firstRowFirstColumn="0" w:firstRowLastColumn="0" w:lastRowFirstColumn="0" w:lastRowLastColumn="0"/>
            <w:tcW w:w="2590" w:type="dxa"/>
            <w:hideMark/>
          </w:tcPr>
          <w:p w14:paraId="20F906D0" w14:textId="77777777" w:rsidR="00BC0687" w:rsidRPr="00BC0687" w:rsidRDefault="00BC0687" w:rsidP="00103540">
            <w:pPr>
              <w:ind w:right="20"/>
              <w:jc w:val="center"/>
              <w:rPr>
                <w:rFonts w:ascii="Times New Roman" w:eastAsia="Times New Roman" w:hAnsi="Times New Roman" w:cs="Times New Roman"/>
                <w:color w:val="auto"/>
                <w:sz w:val="24"/>
                <w:szCs w:val="24"/>
              </w:rPr>
            </w:pPr>
            <w:proofErr w:type="spellStart"/>
            <w:r w:rsidRPr="00BC0687">
              <w:rPr>
                <w:rFonts w:ascii="Times New Roman" w:eastAsia="Times New Roman" w:hAnsi="Times New Roman" w:cs="Times New Roman"/>
                <w:color w:val="auto"/>
                <w:sz w:val="24"/>
                <w:szCs w:val="24"/>
              </w:rPr>
              <w:t>Usb</w:t>
            </w:r>
            <w:proofErr w:type="spellEnd"/>
            <w:r w:rsidRPr="00BC0687">
              <w:rPr>
                <w:rFonts w:ascii="Times New Roman" w:eastAsia="Times New Roman" w:hAnsi="Times New Roman" w:cs="Times New Roman"/>
                <w:color w:val="auto"/>
                <w:sz w:val="24"/>
                <w:szCs w:val="24"/>
              </w:rPr>
              <w:t>/flash</w:t>
            </w:r>
          </w:p>
        </w:tc>
        <w:tc>
          <w:tcPr>
            <w:tcW w:w="1530" w:type="dxa"/>
            <w:hideMark/>
          </w:tcPr>
          <w:p w14:paraId="0C87302F" w14:textId="77777777" w:rsidR="00BC0687" w:rsidRPr="00BC0687" w:rsidRDefault="00BC0687" w:rsidP="00103540">
            <w:pPr>
              <w:ind w:right="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auto"/>
                <w:sz w:val="24"/>
                <w:szCs w:val="24"/>
              </w:rPr>
            </w:pPr>
            <w:r w:rsidRPr="00BC0687">
              <w:rPr>
                <w:rFonts w:ascii="Times New Roman" w:eastAsia="Times New Roman" w:hAnsi="Times New Roman" w:cs="Times New Roman"/>
                <w:b/>
                <w:color w:val="auto"/>
                <w:sz w:val="24"/>
                <w:szCs w:val="24"/>
              </w:rPr>
              <w:t>1</w:t>
            </w:r>
          </w:p>
        </w:tc>
        <w:tc>
          <w:tcPr>
            <w:tcW w:w="1785" w:type="dxa"/>
            <w:gridSpan w:val="2"/>
            <w:hideMark/>
          </w:tcPr>
          <w:p w14:paraId="39502DA7" w14:textId="77777777" w:rsidR="00BC0687" w:rsidRPr="00BC0687" w:rsidRDefault="00BC0687" w:rsidP="00103540">
            <w:pPr>
              <w:ind w:right="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auto"/>
                <w:sz w:val="24"/>
                <w:szCs w:val="24"/>
              </w:rPr>
            </w:pPr>
            <w:r w:rsidRPr="00BC0687">
              <w:rPr>
                <w:rFonts w:ascii="Times New Roman" w:eastAsia="Times New Roman" w:hAnsi="Times New Roman" w:cs="Times New Roman"/>
                <w:b/>
                <w:color w:val="auto"/>
                <w:sz w:val="24"/>
                <w:szCs w:val="24"/>
              </w:rPr>
              <w:t>8,5</w:t>
            </w:r>
          </w:p>
        </w:tc>
        <w:tc>
          <w:tcPr>
            <w:tcW w:w="1651" w:type="dxa"/>
            <w:gridSpan w:val="2"/>
            <w:hideMark/>
          </w:tcPr>
          <w:p w14:paraId="53F42A72" w14:textId="77777777" w:rsidR="00BC0687" w:rsidRPr="00BC0687" w:rsidRDefault="00BC0687" w:rsidP="00103540">
            <w:pPr>
              <w:ind w:right="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auto"/>
                <w:sz w:val="24"/>
                <w:szCs w:val="24"/>
              </w:rPr>
            </w:pPr>
            <w:r w:rsidRPr="00BC0687">
              <w:rPr>
                <w:rFonts w:ascii="Times New Roman" w:eastAsia="Times New Roman" w:hAnsi="Times New Roman" w:cs="Times New Roman"/>
                <w:b/>
                <w:color w:val="auto"/>
                <w:sz w:val="24"/>
                <w:szCs w:val="24"/>
              </w:rPr>
              <w:t>8,5</w:t>
            </w:r>
          </w:p>
        </w:tc>
      </w:tr>
      <w:tr w:rsidR="00BC0687" w:rsidRPr="00BC0687" w14:paraId="10EBD0CA" w14:textId="77777777" w:rsidTr="00BC0687">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2590" w:type="dxa"/>
            <w:hideMark/>
          </w:tcPr>
          <w:p w14:paraId="6BBF89EB" w14:textId="77777777" w:rsidR="00BC0687" w:rsidRPr="00BC0687" w:rsidRDefault="00BC0687" w:rsidP="00103540">
            <w:pPr>
              <w:ind w:right="20"/>
              <w:jc w:val="center"/>
              <w:rPr>
                <w:rFonts w:ascii="Times New Roman" w:eastAsia="Times New Roman" w:hAnsi="Times New Roman" w:cs="Times New Roman"/>
                <w:color w:val="auto"/>
                <w:sz w:val="24"/>
                <w:szCs w:val="24"/>
              </w:rPr>
            </w:pPr>
            <w:r w:rsidRPr="00BC0687">
              <w:rPr>
                <w:rFonts w:ascii="Times New Roman" w:eastAsia="Times New Roman" w:hAnsi="Times New Roman" w:cs="Times New Roman"/>
                <w:color w:val="auto"/>
                <w:sz w:val="24"/>
                <w:szCs w:val="24"/>
              </w:rPr>
              <w:t>Anillado</w:t>
            </w:r>
          </w:p>
        </w:tc>
        <w:tc>
          <w:tcPr>
            <w:tcW w:w="1530" w:type="dxa"/>
            <w:hideMark/>
          </w:tcPr>
          <w:p w14:paraId="2E1AF262" w14:textId="77777777" w:rsidR="00BC0687" w:rsidRPr="00BC0687" w:rsidRDefault="00BC0687" w:rsidP="00103540">
            <w:pPr>
              <w:ind w:right="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auto"/>
                <w:sz w:val="24"/>
                <w:szCs w:val="24"/>
              </w:rPr>
            </w:pPr>
            <w:r w:rsidRPr="00BC0687">
              <w:rPr>
                <w:rFonts w:ascii="Times New Roman" w:eastAsia="Times New Roman" w:hAnsi="Times New Roman" w:cs="Times New Roman"/>
                <w:b/>
                <w:color w:val="auto"/>
                <w:sz w:val="24"/>
                <w:szCs w:val="24"/>
              </w:rPr>
              <w:t>6</w:t>
            </w:r>
          </w:p>
        </w:tc>
        <w:tc>
          <w:tcPr>
            <w:tcW w:w="1785" w:type="dxa"/>
            <w:gridSpan w:val="2"/>
            <w:hideMark/>
          </w:tcPr>
          <w:p w14:paraId="5AD176BC" w14:textId="77777777" w:rsidR="00BC0687" w:rsidRPr="00BC0687" w:rsidRDefault="00BC0687" w:rsidP="00103540">
            <w:pPr>
              <w:ind w:right="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auto"/>
                <w:sz w:val="24"/>
                <w:szCs w:val="24"/>
              </w:rPr>
            </w:pPr>
            <w:r w:rsidRPr="00BC0687">
              <w:rPr>
                <w:rFonts w:ascii="Times New Roman" w:eastAsia="Times New Roman" w:hAnsi="Times New Roman" w:cs="Times New Roman"/>
                <w:b/>
                <w:color w:val="auto"/>
                <w:sz w:val="24"/>
                <w:szCs w:val="24"/>
              </w:rPr>
              <w:t>4</w:t>
            </w:r>
          </w:p>
        </w:tc>
        <w:tc>
          <w:tcPr>
            <w:tcW w:w="1651" w:type="dxa"/>
            <w:gridSpan w:val="2"/>
            <w:hideMark/>
          </w:tcPr>
          <w:p w14:paraId="30C50209" w14:textId="77777777" w:rsidR="00BC0687" w:rsidRPr="00BC0687" w:rsidRDefault="00BC0687" w:rsidP="00103540">
            <w:pPr>
              <w:ind w:right="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auto"/>
                <w:sz w:val="24"/>
                <w:szCs w:val="24"/>
              </w:rPr>
            </w:pPr>
            <w:r w:rsidRPr="00BC0687">
              <w:rPr>
                <w:rFonts w:ascii="Times New Roman" w:eastAsia="Times New Roman" w:hAnsi="Times New Roman" w:cs="Times New Roman"/>
                <w:b/>
                <w:color w:val="auto"/>
                <w:sz w:val="24"/>
                <w:szCs w:val="24"/>
              </w:rPr>
              <w:t>24</w:t>
            </w:r>
          </w:p>
        </w:tc>
      </w:tr>
      <w:tr w:rsidR="00BC0687" w:rsidRPr="00BC0687" w14:paraId="5B6C5080" w14:textId="77777777" w:rsidTr="00BC0687">
        <w:trPr>
          <w:gridAfter w:val="1"/>
          <w:wAfter w:w="7" w:type="dxa"/>
          <w:trHeight w:val="330"/>
          <w:jc w:val="center"/>
        </w:trPr>
        <w:tc>
          <w:tcPr>
            <w:cnfStyle w:val="001000000000" w:firstRow="0" w:lastRow="0" w:firstColumn="1" w:lastColumn="0" w:oddVBand="0" w:evenVBand="0" w:oddHBand="0" w:evenHBand="0" w:firstRowFirstColumn="0" w:firstRowLastColumn="0" w:lastRowFirstColumn="0" w:lastRowLastColumn="0"/>
            <w:tcW w:w="5898" w:type="dxa"/>
            <w:gridSpan w:val="3"/>
            <w:hideMark/>
          </w:tcPr>
          <w:p w14:paraId="41B58DBB" w14:textId="77777777" w:rsidR="00BC0687" w:rsidRPr="00BC0687" w:rsidRDefault="00BC0687" w:rsidP="00103540">
            <w:pPr>
              <w:ind w:right="20"/>
              <w:jc w:val="center"/>
              <w:rPr>
                <w:rFonts w:ascii="Times New Roman" w:eastAsia="Times New Roman" w:hAnsi="Times New Roman" w:cs="Times New Roman"/>
                <w:color w:val="auto"/>
                <w:sz w:val="24"/>
                <w:szCs w:val="24"/>
              </w:rPr>
            </w:pPr>
            <w:r w:rsidRPr="00BC0687">
              <w:rPr>
                <w:rFonts w:ascii="Times New Roman" w:eastAsia="Times New Roman" w:hAnsi="Times New Roman" w:cs="Times New Roman"/>
                <w:color w:val="auto"/>
                <w:sz w:val="24"/>
                <w:szCs w:val="24"/>
              </w:rPr>
              <w:t>TOTAL</w:t>
            </w:r>
          </w:p>
        </w:tc>
        <w:tc>
          <w:tcPr>
            <w:tcW w:w="1651" w:type="dxa"/>
            <w:gridSpan w:val="2"/>
            <w:hideMark/>
          </w:tcPr>
          <w:p w14:paraId="6D0B092F" w14:textId="77777777" w:rsidR="00BC0687" w:rsidRPr="00BC0687" w:rsidRDefault="00BC0687" w:rsidP="00103540">
            <w:pPr>
              <w:ind w:right="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sz w:val="24"/>
                <w:szCs w:val="24"/>
              </w:rPr>
            </w:pPr>
            <w:r w:rsidRPr="00BC0687">
              <w:rPr>
                <w:rFonts w:ascii="Times New Roman" w:eastAsia="Times New Roman" w:hAnsi="Times New Roman" w:cs="Times New Roman"/>
                <w:b/>
                <w:bCs/>
                <w:color w:val="auto"/>
                <w:sz w:val="24"/>
                <w:szCs w:val="24"/>
              </w:rPr>
              <w:t>52</w:t>
            </w:r>
          </w:p>
        </w:tc>
      </w:tr>
    </w:tbl>
    <w:p w14:paraId="6559253A" w14:textId="77777777" w:rsidR="00582B37" w:rsidRPr="00ED6EED" w:rsidRDefault="00ED6EED" w:rsidP="00582B37">
      <w:pPr>
        <w:spacing w:after="0" w:line="360" w:lineRule="auto"/>
        <w:ind w:right="20"/>
        <w:jc w:val="both"/>
        <w:rPr>
          <w:rFonts w:ascii="Times New Roman" w:eastAsia="Times New Roman" w:hAnsi="Times New Roman" w:cs="Times New Roman"/>
          <w:color w:val="auto"/>
          <w:sz w:val="18"/>
          <w:szCs w:val="24"/>
        </w:rPr>
      </w:pPr>
      <w:r>
        <w:rPr>
          <w:rFonts w:ascii="Times New Roman" w:eastAsia="Times New Roman" w:hAnsi="Times New Roman" w:cs="Times New Roman"/>
          <w:b/>
          <w:color w:val="auto"/>
          <w:sz w:val="18"/>
          <w:szCs w:val="24"/>
        </w:rPr>
        <w:t xml:space="preserve">          </w:t>
      </w:r>
      <w:r w:rsidRPr="00ED6EED">
        <w:rPr>
          <w:rFonts w:ascii="Times New Roman" w:eastAsia="Times New Roman" w:hAnsi="Times New Roman" w:cs="Times New Roman"/>
          <w:b/>
          <w:color w:val="auto"/>
          <w:sz w:val="18"/>
          <w:szCs w:val="24"/>
        </w:rPr>
        <w:t xml:space="preserve">Elaborador por: </w:t>
      </w:r>
      <w:r w:rsidRPr="00ED6EED">
        <w:rPr>
          <w:rFonts w:ascii="Times New Roman" w:eastAsia="Times New Roman" w:hAnsi="Times New Roman" w:cs="Times New Roman"/>
          <w:color w:val="auto"/>
          <w:sz w:val="18"/>
          <w:szCs w:val="24"/>
        </w:rPr>
        <w:t>Investigadores</w:t>
      </w:r>
    </w:p>
    <w:p w14:paraId="27F5FD09" w14:textId="77777777" w:rsidR="00582B37" w:rsidRPr="00962C1E" w:rsidRDefault="00582B37" w:rsidP="00582B37">
      <w:pPr>
        <w:spacing w:after="0" w:line="360" w:lineRule="auto"/>
        <w:ind w:right="20"/>
        <w:jc w:val="both"/>
        <w:rPr>
          <w:rFonts w:ascii="Times New Roman" w:eastAsia="Times New Roman" w:hAnsi="Times New Roman" w:cs="Times New Roman"/>
          <w:b/>
          <w:color w:val="auto"/>
          <w:sz w:val="24"/>
          <w:szCs w:val="24"/>
        </w:rPr>
      </w:pPr>
    </w:p>
    <w:p w14:paraId="22F90961" w14:textId="77777777" w:rsidR="00582B37" w:rsidRPr="00962C1E" w:rsidRDefault="00582B37" w:rsidP="00582B37">
      <w:pPr>
        <w:pStyle w:val="Prrafodelista"/>
        <w:numPr>
          <w:ilvl w:val="2"/>
          <w:numId w:val="22"/>
        </w:numPr>
        <w:spacing w:after="0" w:line="360" w:lineRule="auto"/>
        <w:ind w:right="20"/>
        <w:jc w:val="both"/>
        <w:outlineLvl w:val="2"/>
        <w:rPr>
          <w:rFonts w:ascii="Times New Roman" w:eastAsia="Times New Roman" w:hAnsi="Times New Roman" w:cs="Times New Roman"/>
          <w:b/>
          <w:color w:val="auto"/>
          <w:sz w:val="24"/>
          <w:szCs w:val="24"/>
        </w:rPr>
      </w:pPr>
      <w:bookmarkStart w:id="354" w:name="_Toc504985121"/>
      <w:r w:rsidRPr="00962C1E">
        <w:rPr>
          <w:rFonts w:ascii="Times New Roman" w:eastAsia="Times New Roman" w:hAnsi="Times New Roman" w:cs="Times New Roman"/>
          <w:b/>
          <w:color w:val="auto"/>
          <w:sz w:val="24"/>
          <w:szCs w:val="24"/>
        </w:rPr>
        <w:t>GASTOS INDIRECTOS</w:t>
      </w:r>
      <w:bookmarkEnd w:id="354"/>
    </w:p>
    <w:p w14:paraId="46E9902D" w14:textId="5BAF8337" w:rsidR="00582B37" w:rsidRPr="00962C1E" w:rsidRDefault="000E41A7" w:rsidP="00582B37">
      <w:pPr>
        <w:spacing w:after="0" w:line="360" w:lineRule="auto"/>
        <w:ind w:right="20"/>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En la Tabla N° 60</w:t>
      </w:r>
      <w:r w:rsidR="00582B37" w:rsidRPr="00962C1E">
        <w:rPr>
          <w:rFonts w:ascii="Times New Roman" w:eastAsia="Times New Roman" w:hAnsi="Times New Roman" w:cs="Times New Roman"/>
          <w:color w:val="auto"/>
          <w:sz w:val="24"/>
          <w:szCs w:val="24"/>
        </w:rPr>
        <w:t xml:space="preserve"> se establece los gastos indirectos los cuales son solo que no intervienen directamente en la elaboración de la primera etapa del proyecto.</w:t>
      </w:r>
    </w:p>
    <w:p w14:paraId="658E5574" w14:textId="3B20C3F8" w:rsidR="00582B37" w:rsidRPr="00BC0687" w:rsidRDefault="00BC0687" w:rsidP="00582B37">
      <w:pPr>
        <w:spacing w:after="0" w:line="360" w:lineRule="auto"/>
        <w:ind w:right="20"/>
        <w:jc w:val="both"/>
        <w:rPr>
          <w:rFonts w:ascii="Times New Roman" w:eastAsia="Times New Roman" w:hAnsi="Times New Roman" w:cs="Times New Roman"/>
          <w:color w:val="auto"/>
          <w:sz w:val="20"/>
          <w:szCs w:val="24"/>
        </w:rPr>
      </w:pPr>
      <w:r>
        <w:rPr>
          <w:rFonts w:ascii="Times New Roman" w:eastAsia="Times New Roman" w:hAnsi="Times New Roman" w:cs="Times New Roman"/>
          <w:b/>
          <w:color w:val="auto"/>
          <w:sz w:val="24"/>
          <w:szCs w:val="24"/>
        </w:rPr>
        <w:t xml:space="preserve">            </w:t>
      </w:r>
    </w:p>
    <w:p w14:paraId="2071334F" w14:textId="3E5A28DF" w:rsidR="00ED6EED" w:rsidRDefault="00ED6EED" w:rsidP="00ED6EED">
      <w:pPr>
        <w:pStyle w:val="Epgrafe"/>
        <w:keepNext/>
        <w:spacing w:after="0"/>
      </w:pPr>
      <w:r>
        <w:t xml:space="preserve">                  </w:t>
      </w:r>
      <w:bookmarkStart w:id="355" w:name="_Toc504978774"/>
      <w:r w:rsidRPr="00ED6EED">
        <w:rPr>
          <w:b/>
        </w:rPr>
        <w:t xml:space="preserve">Tabla </w:t>
      </w:r>
      <w:r w:rsidRPr="00ED6EED">
        <w:rPr>
          <w:b/>
        </w:rPr>
        <w:fldChar w:fldCharType="begin"/>
      </w:r>
      <w:r w:rsidRPr="00ED6EED">
        <w:rPr>
          <w:b/>
        </w:rPr>
        <w:instrText xml:space="preserve"> SEQ Tabla \* ARABIC </w:instrText>
      </w:r>
      <w:r w:rsidRPr="00ED6EED">
        <w:rPr>
          <w:b/>
        </w:rPr>
        <w:fldChar w:fldCharType="separate"/>
      </w:r>
      <w:r w:rsidR="00A46DA0">
        <w:rPr>
          <w:b/>
          <w:noProof/>
        </w:rPr>
        <w:t>60</w:t>
      </w:r>
      <w:r w:rsidRPr="00ED6EED">
        <w:rPr>
          <w:b/>
        </w:rPr>
        <w:fldChar w:fldCharType="end"/>
      </w:r>
      <w:r w:rsidRPr="00ED6EED">
        <w:rPr>
          <w:b/>
        </w:rPr>
        <w:t>.</w:t>
      </w:r>
      <w:r>
        <w:t xml:space="preserve"> </w:t>
      </w:r>
      <w:r w:rsidRPr="00A76C36">
        <w:t>Gastos Indirectos.</w:t>
      </w:r>
      <w:bookmarkEnd w:id="355"/>
    </w:p>
    <w:tbl>
      <w:tblPr>
        <w:tblStyle w:val="GridTable4Accent3"/>
        <w:tblW w:w="0" w:type="auto"/>
        <w:jc w:val="center"/>
        <w:tblLayout w:type="fixed"/>
        <w:tblLook w:val="04A0" w:firstRow="1" w:lastRow="0" w:firstColumn="1" w:lastColumn="0" w:noHBand="0" w:noVBand="1"/>
      </w:tblPr>
      <w:tblGrid>
        <w:gridCol w:w="1730"/>
        <w:gridCol w:w="1530"/>
        <w:gridCol w:w="1772"/>
        <w:gridCol w:w="1627"/>
      </w:tblGrid>
      <w:tr w:rsidR="00BC0687" w:rsidRPr="00BC0687" w14:paraId="2BFFFF7F" w14:textId="77777777" w:rsidTr="00ED6EED">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1730" w:type="dxa"/>
            <w:hideMark/>
          </w:tcPr>
          <w:p w14:paraId="31CA3451" w14:textId="77777777" w:rsidR="00BC0687" w:rsidRPr="00BC0687" w:rsidRDefault="00BC0687" w:rsidP="00103540">
            <w:pPr>
              <w:ind w:right="20"/>
              <w:jc w:val="center"/>
              <w:rPr>
                <w:rFonts w:ascii="Times New Roman" w:eastAsia="Times New Roman" w:hAnsi="Times New Roman" w:cs="Times New Roman"/>
                <w:color w:val="auto"/>
                <w:sz w:val="24"/>
                <w:szCs w:val="24"/>
              </w:rPr>
            </w:pPr>
            <w:r w:rsidRPr="00BC0687">
              <w:rPr>
                <w:rFonts w:ascii="Times New Roman" w:eastAsia="Times New Roman" w:hAnsi="Times New Roman" w:cs="Times New Roman"/>
                <w:color w:val="auto"/>
                <w:sz w:val="24"/>
                <w:szCs w:val="24"/>
              </w:rPr>
              <w:t>DETALLE</w:t>
            </w:r>
          </w:p>
        </w:tc>
        <w:tc>
          <w:tcPr>
            <w:tcW w:w="1530" w:type="dxa"/>
            <w:hideMark/>
          </w:tcPr>
          <w:p w14:paraId="3545E05E" w14:textId="77777777" w:rsidR="00BC0687" w:rsidRPr="00BC0687" w:rsidRDefault="00BC0687" w:rsidP="00103540">
            <w:pPr>
              <w:ind w:right="2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BC0687">
              <w:rPr>
                <w:rFonts w:ascii="Times New Roman" w:eastAsia="Times New Roman" w:hAnsi="Times New Roman" w:cs="Times New Roman"/>
                <w:color w:val="auto"/>
                <w:sz w:val="24"/>
                <w:szCs w:val="24"/>
              </w:rPr>
              <w:t>CANTIDAD</w:t>
            </w:r>
          </w:p>
        </w:tc>
        <w:tc>
          <w:tcPr>
            <w:tcW w:w="1772" w:type="dxa"/>
            <w:hideMark/>
          </w:tcPr>
          <w:p w14:paraId="54BD40ED" w14:textId="77777777" w:rsidR="00BC0687" w:rsidRPr="00BC0687" w:rsidRDefault="00BC0687" w:rsidP="00103540">
            <w:pPr>
              <w:ind w:right="2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BC0687">
              <w:rPr>
                <w:rFonts w:ascii="Times New Roman" w:eastAsia="Times New Roman" w:hAnsi="Times New Roman" w:cs="Times New Roman"/>
                <w:color w:val="auto"/>
                <w:sz w:val="24"/>
                <w:szCs w:val="24"/>
              </w:rPr>
              <w:t>VALOR UNITARIO</w:t>
            </w:r>
          </w:p>
        </w:tc>
        <w:tc>
          <w:tcPr>
            <w:tcW w:w="1627" w:type="dxa"/>
            <w:hideMark/>
          </w:tcPr>
          <w:p w14:paraId="7B70A893" w14:textId="77777777" w:rsidR="00BC0687" w:rsidRPr="00BC0687" w:rsidRDefault="00BC0687" w:rsidP="00103540">
            <w:pPr>
              <w:ind w:right="2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BC0687">
              <w:rPr>
                <w:rFonts w:ascii="Times New Roman" w:eastAsia="Times New Roman" w:hAnsi="Times New Roman" w:cs="Times New Roman"/>
                <w:color w:val="auto"/>
                <w:sz w:val="24"/>
                <w:szCs w:val="24"/>
              </w:rPr>
              <w:t>PRECIO TOTAL</w:t>
            </w:r>
          </w:p>
        </w:tc>
      </w:tr>
      <w:tr w:rsidR="00BC0687" w:rsidRPr="00BC0687" w14:paraId="4D5AEA7C" w14:textId="77777777" w:rsidTr="00ED6EED">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1730" w:type="dxa"/>
            <w:hideMark/>
          </w:tcPr>
          <w:p w14:paraId="16F97ACA" w14:textId="77777777" w:rsidR="00BC0687" w:rsidRPr="00BC0687" w:rsidRDefault="00BC0687" w:rsidP="00103540">
            <w:pPr>
              <w:ind w:right="20"/>
              <w:jc w:val="center"/>
              <w:rPr>
                <w:rFonts w:ascii="Times New Roman" w:eastAsia="Times New Roman" w:hAnsi="Times New Roman" w:cs="Times New Roman"/>
                <w:color w:val="auto"/>
                <w:sz w:val="24"/>
                <w:szCs w:val="24"/>
              </w:rPr>
            </w:pPr>
            <w:r w:rsidRPr="00BC0687">
              <w:rPr>
                <w:rFonts w:ascii="Times New Roman" w:eastAsia="Times New Roman" w:hAnsi="Times New Roman" w:cs="Times New Roman"/>
                <w:color w:val="auto"/>
                <w:sz w:val="24"/>
                <w:szCs w:val="24"/>
              </w:rPr>
              <w:t>Transporte</w:t>
            </w:r>
          </w:p>
        </w:tc>
        <w:tc>
          <w:tcPr>
            <w:tcW w:w="1530" w:type="dxa"/>
            <w:hideMark/>
          </w:tcPr>
          <w:p w14:paraId="7BE84E14" w14:textId="77777777" w:rsidR="00BC0687" w:rsidRPr="00BC0687" w:rsidRDefault="00BC0687" w:rsidP="00103540">
            <w:pPr>
              <w:ind w:right="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BC0687">
              <w:rPr>
                <w:rFonts w:ascii="Times New Roman" w:eastAsia="Times New Roman" w:hAnsi="Times New Roman" w:cs="Times New Roman"/>
                <w:color w:val="auto"/>
                <w:sz w:val="24"/>
                <w:szCs w:val="24"/>
              </w:rPr>
              <w:t>50</w:t>
            </w:r>
          </w:p>
        </w:tc>
        <w:tc>
          <w:tcPr>
            <w:tcW w:w="1772" w:type="dxa"/>
            <w:hideMark/>
          </w:tcPr>
          <w:p w14:paraId="1A084609" w14:textId="77777777" w:rsidR="00BC0687" w:rsidRPr="00BC0687" w:rsidRDefault="00BC0687" w:rsidP="00103540">
            <w:pPr>
              <w:ind w:right="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BC0687">
              <w:rPr>
                <w:rFonts w:ascii="Times New Roman" w:eastAsia="Times New Roman" w:hAnsi="Times New Roman" w:cs="Times New Roman"/>
                <w:color w:val="auto"/>
                <w:sz w:val="24"/>
                <w:szCs w:val="24"/>
              </w:rPr>
              <w:t>2</w:t>
            </w:r>
          </w:p>
        </w:tc>
        <w:tc>
          <w:tcPr>
            <w:tcW w:w="1627" w:type="dxa"/>
            <w:hideMark/>
          </w:tcPr>
          <w:p w14:paraId="4A7388FB" w14:textId="77777777" w:rsidR="00BC0687" w:rsidRPr="00BC0687" w:rsidRDefault="00BC0687" w:rsidP="00103540">
            <w:pPr>
              <w:ind w:right="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BC0687">
              <w:rPr>
                <w:rFonts w:ascii="Times New Roman" w:eastAsia="Times New Roman" w:hAnsi="Times New Roman" w:cs="Times New Roman"/>
                <w:color w:val="auto"/>
                <w:sz w:val="24"/>
                <w:szCs w:val="24"/>
              </w:rPr>
              <w:t>100</w:t>
            </w:r>
          </w:p>
        </w:tc>
      </w:tr>
      <w:tr w:rsidR="00BC0687" w:rsidRPr="00BC0687" w14:paraId="1776D23F" w14:textId="77777777" w:rsidTr="00ED6EED">
        <w:trPr>
          <w:trHeight w:val="330"/>
          <w:jc w:val="center"/>
        </w:trPr>
        <w:tc>
          <w:tcPr>
            <w:cnfStyle w:val="001000000000" w:firstRow="0" w:lastRow="0" w:firstColumn="1" w:lastColumn="0" w:oddVBand="0" w:evenVBand="0" w:oddHBand="0" w:evenHBand="0" w:firstRowFirstColumn="0" w:firstRowLastColumn="0" w:lastRowFirstColumn="0" w:lastRowLastColumn="0"/>
            <w:tcW w:w="1730" w:type="dxa"/>
            <w:hideMark/>
          </w:tcPr>
          <w:p w14:paraId="33E28711" w14:textId="77777777" w:rsidR="00BC0687" w:rsidRPr="00BC0687" w:rsidRDefault="00BC0687" w:rsidP="00103540">
            <w:pPr>
              <w:ind w:right="20"/>
              <w:jc w:val="center"/>
              <w:rPr>
                <w:rFonts w:ascii="Times New Roman" w:eastAsia="Times New Roman" w:hAnsi="Times New Roman" w:cs="Times New Roman"/>
                <w:color w:val="auto"/>
                <w:sz w:val="24"/>
                <w:szCs w:val="24"/>
              </w:rPr>
            </w:pPr>
            <w:r w:rsidRPr="00BC0687">
              <w:rPr>
                <w:rFonts w:ascii="Times New Roman" w:eastAsia="Times New Roman" w:hAnsi="Times New Roman" w:cs="Times New Roman"/>
                <w:color w:val="auto"/>
                <w:sz w:val="24"/>
                <w:szCs w:val="24"/>
              </w:rPr>
              <w:t>Alimentación</w:t>
            </w:r>
          </w:p>
        </w:tc>
        <w:tc>
          <w:tcPr>
            <w:tcW w:w="1530" w:type="dxa"/>
            <w:hideMark/>
          </w:tcPr>
          <w:p w14:paraId="14645FDC" w14:textId="77777777" w:rsidR="00BC0687" w:rsidRPr="00BC0687" w:rsidRDefault="00BC0687" w:rsidP="00103540">
            <w:pPr>
              <w:ind w:right="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BC0687">
              <w:rPr>
                <w:rFonts w:ascii="Times New Roman" w:eastAsia="Times New Roman" w:hAnsi="Times New Roman" w:cs="Times New Roman"/>
                <w:color w:val="auto"/>
                <w:sz w:val="24"/>
                <w:szCs w:val="24"/>
              </w:rPr>
              <w:t>150</w:t>
            </w:r>
          </w:p>
        </w:tc>
        <w:tc>
          <w:tcPr>
            <w:tcW w:w="1772" w:type="dxa"/>
            <w:hideMark/>
          </w:tcPr>
          <w:p w14:paraId="69BE35BD" w14:textId="77777777" w:rsidR="00BC0687" w:rsidRPr="00BC0687" w:rsidRDefault="00BC0687" w:rsidP="00103540">
            <w:pPr>
              <w:ind w:right="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BC0687">
              <w:rPr>
                <w:rFonts w:ascii="Times New Roman" w:eastAsia="Times New Roman" w:hAnsi="Times New Roman" w:cs="Times New Roman"/>
                <w:color w:val="auto"/>
                <w:sz w:val="24"/>
                <w:szCs w:val="24"/>
              </w:rPr>
              <w:t>1,5</w:t>
            </w:r>
          </w:p>
        </w:tc>
        <w:tc>
          <w:tcPr>
            <w:tcW w:w="1627" w:type="dxa"/>
            <w:hideMark/>
          </w:tcPr>
          <w:p w14:paraId="4120840E" w14:textId="77777777" w:rsidR="00BC0687" w:rsidRPr="00BC0687" w:rsidRDefault="00BC0687" w:rsidP="00103540">
            <w:pPr>
              <w:ind w:right="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BC0687">
              <w:rPr>
                <w:rFonts w:ascii="Times New Roman" w:eastAsia="Times New Roman" w:hAnsi="Times New Roman" w:cs="Times New Roman"/>
                <w:color w:val="auto"/>
                <w:sz w:val="24"/>
                <w:szCs w:val="24"/>
              </w:rPr>
              <w:t>225</w:t>
            </w:r>
          </w:p>
        </w:tc>
      </w:tr>
      <w:tr w:rsidR="00BC0687" w:rsidRPr="00BC0687" w14:paraId="12F96E45" w14:textId="77777777" w:rsidTr="00BC0687">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5032" w:type="dxa"/>
            <w:gridSpan w:val="3"/>
            <w:hideMark/>
          </w:tcPr>
          <w:p w14:paraId="446C8777" w14:textId="77777777" w:rsidR="00BC0687" w:rsidRPr="00BC0687" w:rsidRDefault="00BC0687" w:rsidP="00103540">
            <w:pPr>
              <w:ind w:right="20"/>
              <w:jc w:val="center"/>
              <w:rPr>
                <w:rFonts w:ascii="Times New Roman" w:eastAsia="Times New Roman" w:hAnsi="Times New Roman" w:cs="Times New Roman"/>
                <w:color w:val="auto"/>
                <w:sz w:val="24"/>
                <w:szCs w:val="24"/>
              </w:rPr>
            </w:pPr>
            <w:r w:rsidRPr="00BC0687">
              <w:rPr>
                <w:rFonts w:ascii="Times New Roman" w:eastAsia="Times New Roman" w:hAnsi="Times New Roman" w:cs="Times New Roman"/>
                <w:color w:val="auto"/>
                <w:sz w:val="24"/>
                <w:szCs w:val="24"/>
              </w:rPr>
              <w:t>TOTAL</w:t>
            </w:r>
          </w:p>
        </w:tc>
        <w:tc>
          <w:tcPr>
            <w:tcW w:w="1627" w:type="dxa"/>
            <w:hideMark/>
          </w:tcPr>
          <w:p w14:paraId="1295AC23" w14:textId="77777777" w:rsidR="00BC0687" w:rsidRPr="00BC0687" w:rsidRDefault="00BC0687" w:rsidP="00103540">
            <w:pPr>
              <w:ind w:right="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sz w:val="24"/>
                <w:szCs w:val="24"/>
              </w:rPr>
            </w:pPr>
            <w:r w:rsidRPr="00BC0687">
              <w:rPr>
                <w:rFonts w:ascii="Times New Roman" w:eastAsia="Times New Roman" w:hAnsi="Times New Roman" w:cs="Times New Roman"/>
                <w:b/>
                <w:bCs/>
                <w:color w:val="auto"/>
                <w:sz w:val="24"/>
                <w:szCs w:val="24"/>
              </w:rPr>
              <w:t>325</w:t>
            </w:r>
          </w:p>
        </w:tc>
      </w:tr>
    </w:tbl>
    <w:p w14:paraId="0607FF59" w14:textId="77777777" w:rsidR="00ED6EED" w:rsidRDefault="00582B37" w:rsidP="00ED6EED">
      <w:pPr>
        <w:spacing w:after="0" w:line="360" w:lineRule="auto"/>
        <w:ind w:right="20"/>
        <w:jc w:val="both"/>
        <w:rPr>
          <w:rFonts w:ascii="Times New Roman" w:eastAsia="Times New Roman" w:hAnsi="Times New Roman" w:cs="Times New Roman"/>
          <w:color w:val="auto"/>
          <w:sz w:val="18"/>
          <w:szCs w:val="24"/>
        </w:rPr>
      </w:pPr>
      <w:r w:rsidRPr="00962C1E">
        <w:rPr>
          <w:rFonts w:ascii="Times New Roman" w:eastAsia="Times New Roman" w:hAnsi="Times New Roman" w:cs="Times New Roman"/>
          <w:b/>
          <w:color w:val="auto"/>
          <w:sz w:val="24"/>
          <w:szCs w:val="24"/>
        </w:rPr>
        <w:t xml:space="preserve"> </w:t>
      </w:r>
      <w:r w:rsidR="00ED6EED">
        <w:rPr>
          <w:rFonts w:ascii="Times New Roman" w:eastAsia="Times New Roman" w:hAnsi="Times New Roman" w:cs="Times New Roman"/>
          <w:b/>
          <w:color w:val="auto"/>
          <w:sz w:val="18"/>
          <w:szCs w:val="24"/>
        </w:rPr>
        <w:t xml:space="preserve">                   </w:t>
      </w:r>
      <w:r w:rsidR="00ED6EED" w:rsidRPr="00ED6EED">
        <w:rPr>
          <w:rFonts w:ascii="Times New Roman" w:eastAsia="Times New Roman" w:hAnsi="Times New Roman" w:cs="Times New Roman"/>
          <w:b/>
          <w:color w:val="auto"/>
          <w:sz w:val="18"/>
          <w:szCs w:val="24"/>
        </w:rPr>
        <w:t xml:space="preserve">Elaborador por: </w:t>
      </w:r>
      <w:r w:rsidR="00ED6EED" w:rsidRPr="00ED6EED">
        <w:rPr>
          <w:rFonts w:ascii="Times New Roman" w:eastAsia="Times New Roman" w:hAnsi="Times New Roman" w:cs="Times New Roman"/>
          <w:color w:val="auto"/>
          <w:sz w:val="18"/>
          <w:szCs w:val="24"/>
        </w:rPr>
        <w:t>Investigadores</w:t>
      </w:r>
    </w:p>
    <w:p w14:paraId="7BDBA83C" w14:textId="77777777" w:rsidR="00B76B5C" w:rsidRDefault="00B76B5C" w:rsidP="00ED6EED">
      <w:pPr>
        <w:spacing w:after="0" w:line="360" w:lineRule="auto"/>
        <w:ind w:right="20"/>
        <w:jc w:val="both"/>
        <w:rPr>
          <w:rFonts w:ascii="Times New Roman" w:eastAsia="Times New Roman" w:hAnsi="Times New Roman" w:cs="Times New Roman"/>
          <w:color w:val="auto"/>
          <w:sz w:val="18"/>
          <w:szCs w:val="24"/>
        </w:rPr>
      </w:pPr>
    </w:p>
    <w:p w14:paraId="34D1FAC3" w14:textId="77777777" w:rsidR="00B76B5C" w:rsidRDefault="00B76B5C" w:rsidP="00ED6EED">
      <w:pPr>
        <w:spacing w:after="0" w:line="360" w:lineRule="auto"/>
        <w:ind w:right="20"/>
        <w:jc w:val="both"/>
        <w:rPr>
          <w:rFonts w:ascii="Times New Roman" w:eastAsia="Times New Roman" w:hAnsi="Times New Roman" w:cs="Times New Roman"/>
          <w:color w:val="auto"/>
          <w:sz w:val="18"/>
          <w:szCs w:val="24"/>
        </w:rPr>
      </w:pPr>
    </w:p>
    <w:p w14:paraId="417349FC" w14:textId="4356C38B" w:rsidR="00ED6EED" w:rsidRDefault="00B76B5C" w:rsidP="00103540">
      <w:pPr>
        <w:pStyle w:val="Epgrafe"/>
        <w:keepNext/>
        <w:spacing w:after="0"/>
      </w:pPr>
      <w:r>
        <w:rPr>
          <w:b/>
        </w:rPr>
        <w:t xml:space="preserve"> </w:t>
      </w:r>
      <w:bookmarkStart w:id="356" w:name="_Toc504978775"/>
      <w:r w:rsidR="00ED6EED" w:rsidRPr="00ED6EED">
        <w:rPr>
          <w:b/>
        </w:rPr>
        <w:t xml:space="preserve">Tabla </w:t>
      </w:r>
      <w:r w:rsidR="00ED6EED" w:rsidRPr="00ED6EED">
        <w:rPr>
          <w:b/>
        </w:rPr>
        <w:fldChar w:fldCharType="begin"/>
      </w:r>
      <w:r w:rsidR="00ED6EED" w:rsidRPr="00ED6EED">
        <w:rPr>
          <w:b/>
        </w:rPr>
        <w:instrText xml:space="preserve"> SEQ Tabla \* ARABIC </w:instrText>
      </w:r>
      <w:r w:rsidR="00ED6EED" w:rsidRPr="00ED6EED">
        <w:rPr>
          <w:b/>
        </w:rPr>
        <w:fldChar w:fldCharType="separate"/>
      </w:r>
      <w:r w:rsidR="00A46DA0">
        <w:rPr>
          <w:b/>
          <w:noProof/>
        </w:rPr>
        <w:t>61</w:t>
      </w:r>
      <w:r w:rsidR="00ED6EED" w:rsidRPr="00ED6EED">
        <w:rPr>
          <w:b/>
        </w:rPr>
        <w:fldChar w:fldCharType="end"/>
      </w:r>
      <w:r w:rsidR="00ED6EED" w:rsidRPr="00ED6EED">
        <w:rPr>
          <w:b/>
        </w:rPr>
        <w:t>.</w:t>
      </w:r>
      <w:r w:rsidR="00ED6EED">
        <w:t xml:space="preserve"> Gastos de Elaboración.</w:t>
      </w:r>
      <w:bookmarkEnd w:id="356"/>
    </w:p>
    <w:tbl>
      <w:tblPr>
        <w:tblStyle w:val="GridTable4Accent3"/>
        <w:tblpPr w:leftFromText="141" w:rightFromText="141" w:vertAnchor="text" w:horzAnchor="margin" w:tblpXSpec="center" w:tblpY="146"/>
        <w:tblW w:w="0" w:type="auto"/>
        <w:tblLook w:val="04A0" w:firstRow="1" w:lastRow="0" w:firstColumn="1" w:lastColumn="0" w:noHBand="0" w:noVBand="1"/>
      </w:tblPr>
      <w:tblGrid>
        <w:gridCol w:w="3074"/>
        <w:gridCol w:w="1870"/>
        <w:gridCol w:w="1523"/>
        <w:gridCol w:w="1055"/>
        <w:gridCol w:w="1057"/>
      </w:tblGrid>
      <w:tr w:rsidR="00ED6EED" w:rsidRPr="00ED6EED" w14:paraId="75D191AC" w14:textId="77777777" w:rsidTr="00ED6EE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94" w:type="dxa"/>
            <w:gridSpan w:val="5"/>
            <w:noWrap/>
            <w:hideMark/>
          </w:tcPr>
          <w:p w14:paraId="7EEA1917" w14:textId="77777777" w:rsidR="00ED6EED" w:rsidRPr="00ED6EED" w:rsidRDefault="00ED6EED" w:rsidP="00ED6EED">
            <w:pPr>
              <w:spacing w:line="360" w:lineRule="auto"/>
              <w:jc w:val="center"/>
              <w:rPr>
                <w:rFonts w:ascii="Times New Roman" w:eastAsia="Times New Roman" w:hAnsi="Times New Roman" w:cs="Times New Roman"/>
                <w:color w:val="auto"/>
                <w:sz w:val="24"/>
                <w:szCs w:val="24"/>
              </w:rPr>
            </w:pPr>
            <w:r w:rsidRPr="00ED6EED">
              <w:rPr>
                <w:rFonts w:ascii="Times New Roman" w:eastAsia="Times New Roman" w:hAnsi="Times New Roman" w:cs="Times New Roman"/>
                <w:color w:val="auto"/>
                <w:sz w:val="24"/>
                <w:szCs w:val="24"/>
              </w:rPr>
              <w:t>GASTOS DE ELABORACIÓN</w:t>
            </w:r>
          </w:p>
        </w:tc>
      </w:tr>
      <w:tr w:rsidR="00ED6EED" w:rsidRPr="00ED6EED" w14:paraId="4C17273E" w14:textId="77777777" w:rsidTr="00ED6E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74" w:type="dxa"/>
            <w:noWrap/>
            <w:hideMark/>
          </w:tcPr>
          <w:p w14:paraId="03CE5951" w14:textId="77777777" w:rsidR="00ED6EED" w:rsidRPr="00ED6EED" w:rsidRDefault="00ED6EED" w:rsidP="00ED6EED">
            <w:pPr>
              <w:spacing w:line="360" w:lineRule="auto"/>
              <w:rPr>
                <w:rFonts w:ascii="Times New Roman" w:eastAsia="Times New Roman" w:hAnsi="Times New Roman" w:cs="Times New Roman"/>
                <w:color w:val="auto"/>
                <w:sz w:val="24"/>
                <w:szCs w:val="24"/>
              </w:rPr>
            </w:pPr>
            <w:proofErr w:type="spellStart"/>
            <w:r w:rsidRPr="00ED6EED">
              <w:rPr>
                <w:rFonts w:ascii="Times New Roman" w:eastAsia="Times New Roman" w:hAnsi="Times New Roman" w:cs="Times New Roman"/>
                <w:color w:val="auto"/>
                <w:sz w:val="24"/>
                <w:szCs w:val="24"/>
              </w:rPr>
              <w:t>ITEM</w:t>
            </w:r>
            <w:proofErr w:type="spellEnd"/>
          </w:p>
        </w:tc>
        <w:tc>
          <w:tcPr>
            <w:tcW w:w="1833" w:type="dxa"/>
            <w:noWrap/>
            <w:hideMark/>
          </w:tcPr>
          <w:p w14:paraId="1E452636" w14:textId="77777777" w:rsidR="00ED6EED" w:rsidRPr="00ED6EED" w:rsidRDefault="00ED6EED" w:rsidP="00ED6E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sz w:val="24"/>
                <w:szCs w:val="24"/>
              </w:rPr>
            </w:pPr>
            <w:r w:rsidRPr="00ED6EED">
              <w:rPr>
                <w:rFonts w:ascii="Times New Roman" w:eastAsia="Times New Roman" w:hAnsi="Times New Roman" w:cs="Times New Roman"/>
                <w:b/>
                <w:bCs/>
                <w:color w:val="auto"/>
                <w:sz w:val="24"/>
                <w:szCs w:val="24"/>
              </w:rPr>
              <w:t xml:space="preserve">VALOR/HORA </w:t>
            </w:r>
          </w:p>
        </w:tc>
        <w:tc>
          <w:tcPr>
            <w:tcW w:w="1494" w:type="dxa"/>
            <w:noWrap/>
            <w:hideMark/>
          </w:tcPr>
          <w:p w14:paraId="5DD7986B" w14:textId="77777777" w:rsidR="00ED6EED" w:rsidRPr="00ED6EED" w:rsidRDefault="00ED6EED" w:rsidP="00ED6E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sz w:val="24"/>
                <w:szCs w:val="24"/>
              </w:rPr>
            </w:pPr>
            <w:r w:rsidRPr="00ED6EED">
              <w:rPr>
                <w:rFonts w:ascii="Times New Roman" w:eastAsia="Times New Roman" w:hAnsi="Times New Roman" w:cs="Times New Roman"/>
                <w:b/>
                <w:bCs/>
                <w:color w:val="auto"/>
                <w:sz w:val="24"/>
                <w:szCs w:val="24"/>
              </w:rPr>
              <w:t>HORA/MES</w:t>
            </w:r>
          </w:p>
        </w:tc>
        <w:tc>
          <w:tcPr>
            <w:tcW w:w="1055" w:type="dxa"/>
            <w:noWrap/>
            <w:hideMark/>
          </w:tcPr>
          <w:p w14:paraId="32FF208E" w14:textId="77777777" w:rsidR="00ED6EED" w:rsidRPr="00ED6EED" w:rsidRDefault="00ED6EED" w:rsidP="00ED6E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sz w:val="24"/>
                <w:szCs w:val="24"/>
              </w:rPr>
            </w:pPr>
            <w:r w:rsidRPr="00ED6EED">
              <w:rPr>
                <w:rFonts w:ascii="Times New Roman" w:eastAsia="Times New Roman" w:hAnsi="Times New Roman" w:cs="Times New Roman"/>
                <w:b/>
                <w:bCs/>
                <w:color w:val="auto"/>
                <w:sz w:val="24"/>
                <w:szCs w:val="24"/>
              </w:rPr>
              <w:t>MESES</w:t>
            </w:r>
          </w:p>
        </w:tc>
        <w:tc>
          <w:tcPr>
            <w:tcW w:w="1038" w:type="dxa"/>
            <w:noWrap/>
            <w:hideMark/>
          </w:tcPr>
          <w:p w14:paraId="0090BFB5" w14:textId="77777777" w:rsidR="00ED6EED" w:rsidRPr="00ED6EED" w:rsidRDefault="00ED6EED" w:rsidP="00ED6E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sz w:val="24"/>
                <w:szCs w:val="24"/>
              </w:rPr>
            </w:pPr>
            <w:r w:rsidRPr="00ED6EED">
              <w:rPr>
                <w:rFonts w:ascii="Times New Roman" w:eastAsia="Times New Roman" w:hAnsi="Times New Roman" w:cs="Times New Roman"/>
                <w:b/>
                <w:bCs/>
                <w:color w:val="auto"/>
                <w:sz w:val="24"/>
                <w:szCs w:val="24"/>
              </w:rPr>
              <w:t>TOTAL</w:t>
            </w:r>
          </w:p>
        </w:tc>
      </w:tr>
      <w:tr w:rsidR="00ED6EED" w:rsidRPr="00ED6EED" w14:paraId="74B8DC92" w14:textId="77777777" w:rsidTr="00ED6EED">
        <w:trPr>
          <w:trHeight w:val="300"/>
        </w:trPr>
        <w:tc>
          <w:tcPr>
            <w:cnfStyle w:val="001000000000" w:firstRow="0" w:lastRow="0" w:firstColumn="1" w:lastColumn="0" w:oddVBand="0" w:evenVBand="0" w:oddHBand="0" w:evenHBand="0" w:firstRowFirstColumn="0" w:firstRowLastColumn="0" w:lastRowFirstColumn="0" w:lastRowLastColumn="0"/>
            <w:tcW w:w="3074" w:type="dxa"/>
            <w:noWrap/>
            <w:hideMark/>
          </w:tcPr>
          <w:p w14:paraId="2F4960F9" w14:textId="77777777" w:rsidR="00ED6EED" w:rsidRPr="00103540" w:rsidRDefault="00ED6EED" w:rsidP="00ED6EED">
            <w:pPr>
              <w:spacing w:line="360" w:lineRule="auto"/>
              <w:rPr>
                <w:rFonts w:ascii="Times New Roman" w:eastAsia="Times New Roman" w:hAnsi="Times New Roman" w:cs="Times New Roman"/>
                <w:b w:val="0"/>
                <w:color w:val="auto"/>
                <w:sz w:val="24"/>
                <w:szCs w:val="24"/>
              </w:rPr>
            </w:pPr>
            <w:r w:rsidRPr="00103540">
              <w:rPr>
                <w:rFonts w:ascii="Times New Roman" w:eastAsia="Times New Roman" w:hAnsi="Times New Roman" w:cs="Times New Roman"/>
                <w:b w:val="0"/>
                <w:color w:val="auto"/>
                <w:sz w:val="24"/>
                <w:szCs w:val="24"/>
              </w:rPr>
              <w:t>Desarrollador (Alexis Cando)</w:t>
            </w:r>
          </w:p>
        </w:tc>
        <w:tc>
          <w:tcPr>
            <w:tcW w:w="1833" w:type="dxa"/>
            <w:noWrap/>
            <w:hideMark/>
          </w:tcPr>
          <w:p w14:paraId="2D1A0188" w14:textId="77777777" w:rsidR="00ED6EED" w:rsidRPr="00103540" w:rsidRDefault="00ED6EED" w:rsidP="00ED6E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103540">
              <w:rPr>
                <w:rFonts w:ascii="Times New Roman" w:eastAsia="Times New Roman" w:hAnsi="Times New Roman" w:cs="Times New Roman"/>
                <w:color w:val="auto"/>
                <w:sz w:val="24"/>
                <w:szCs w:val="24"/>
              </w:rPr>
              <w:t>6</w:t>
            </w:r>
          </w:p>
        </w:tc>
        <w:tc>
          <w:tcPr>
            <w:tcW w:w="1494" w:type="dxa"/>
            <w:noWrap/>
            <w:hideMark/>
          </w:tcPr>
          <w:p w14:paraId="59B98669" w14:textId="77777777" w:rsidR="00ED6EED" w:rsidRPr="00103540" w:rsidRDefault="00ED6EED" w:rsidP="00ED6E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103540">
              <w:rPr>
                <w:rFonts w:ascii="Times New Roman" w:eastAsia="Times New Roman" w:hAnsi="Times New Roman" w:cs="Times New Roman"/>
                <w:color w:val="auto"/>
                <w:sz w:val="24"/>
                <w:szCs w:val="24"/>
              </w:rPr>
              <w:t>80</w:t>
            </w:r>
          </w:p>
        </w:tc>
        <w:tc>
          <w:tcPr>
            <w:tcW w:w="1055" w:type="dxa"/>
            <w:noWrap/>
            <w:hideMark/>
          </w:tcPr>
          <w:p w14:paraId="3D665957" w14:textId="77777777" w:rsidR="00ED6EED" w:rsidRPr="00103540" w:rsidRDefault="00ED6EED" w:rsidP="00ED6E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103540">
              <w:rPr>
                <w:rFonts w:ascii="Times New Roman" w:eastAsia="Times New Roman" w:hAnsi="Times New Roman" w:cs="Times New Roman"/>
                <w:color w:val="auto"/>
                <w:sz w:val="24"/>
                <w:szCs w:val="24"/>
              </w:rPr>
              <w:t>4</w:t>
            </w:r>
          </w:p>
        </w:tc>
        <w:tc>
          <w:tcPr>
            <w:tcW w:w="1038" w:type="dxa"/>
            <w:noWrap/>
            <w:hideMark/>
          </w:tcPr>
          <w:p w14:paraId="1A7E275D" w14:textId="77777777" w:rsidR="00ED6EED" w:rsidRPr="00ED6EED" w:rsidRDefault="00ED6EED" w:rsidP="00ED6E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auto"/>
                <w:sz w:val="24"/>
                <w:szCs w:val="24"/>
              </w:rPr>
            </w:pPr>
            <w:r w:rsidRPr="00ED6EED">
              <w:rPr>
                <w:rFonts w:ascii="Times New Roman" w:eastAsia="Times New Roman" w:hAnsi="Times New Roman" w:cs="Times New Roman"/>
                <w:b/>
                <w:color w:val="auto"/>
                <w:sz w:val="24"/>
                <w:szCs w:val="24"/>
              </w:rPr>
              <w:t>1920</w:t>
            </w:r>
          </w:p>
        </w:tc>
      </w:tr>
      <w:tr w:rsidR="00ED6EED" w:rsidRPr="00ED6EED" w14:paraId="24AD21DD" w14:textId="77777777" w:rsidTr="00ED6E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74" w:type="dxa"/>
            <w:noWrap/>
            <w:hideMark/>
          </w:tcPr>
          <w:p w14:paraId="72F2B94F" w14:textId="77777777" w:rsidR="00ED6EED" w:rsidRPr="00103540" w:rsidRDefault="00ED6EED" w:rsidP="00ED6EED">
            <w:pPr>
              <w:spacing w:line="360" w:lineRule="auto"/>
              <w:rPr>
                <w:rFonts w:ascii="Times New Roman" w:eastAsia="Times New Roman" w:hAnsi="Times New Roman" w:cs="Times New Roman"/>
                <w:b w:val="0"/>
                <w:color w:val="auto"/>
                <w:sz w:val="24"/>
                <w:szCs w:val="24"/>
              </w:rPr>
            </w:pPr>
            <w:r w:rsidRPr="00103540">
              <w:rPr>
                <w:rFonts w:ascii="Times New Roman" w:eastAsia="Times New Roman" w:hAnsi="Times New Roman" w:cs="Times New Roman"/>
                <w:b w:val="0"/>
                <w:color w:val="auto"/>
                <w:sz w:val="24"/>
                <w:szCs w:val="24"/>
              </w:rPr>
              <w:t>Desarrollador (Jonathan Oñate)</w:t>
            </w:r>
          </w:p>
        </w:tc>
        <w:tc>
          <w:tcPr>
            <w:tcW w:w="1833" w:type="dxa"/>
            <w:noWrap/>
            <w:hideMark/>
          </w:tcPr>
          <w:p w14:paraId="64BBF7AB" w14:textId="77777777" w:rsidR="00ED6EED" w:rsidRPr="00103540" w:rsidRDefault="00ED6EED" w:rsidP="00ED6E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103540">
              <w:rPr>
                <w:rFonts w:ascii="Times New Roman" w:eastAsia="Times New Roman" w:hAnsi="Times New Roman" w:cs="Times New Roman"/>
                <w:color w:val="auto"/>
                <w:sz w:val="24"/>
                <w:szCs w:val="24"/>
              </w:rPr>
              <w:t>6</w:t>
            </w:r>
          </w:p>
        </w:tc>
        <w:tc>
          <w:tcPr>
            <w:tcW w:w="1494" w:type="dxa"/>
            <w:noWrap/>
            <w:hideMark/>
          </w:tcPr>
          <w:p w14:paraId="1A195196" w14:textId="77777777" w:rsidR="00ED6EED" w:rsidRPr="00103540" w:rsidRDefault="00ED6EED" w:rsidP="00ED6E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103540">
              <w:rPr>
                <w:rFonts w:ascii="Times New Roman" w:eastAsia="Times New Roman" w:hAnsi="Times New Roman" w:cs="Times New Roman"/>
                <w:color w:val="auto"/>
                <w:sz w:val="24"/>
                <w:szCs w:val="24"/>
              </w:rPr>
              <w:t>80</w:t>
            </w:r>
          </w:p>
        </w:tc>
        <w:tc>
          <w:tcPr>
            <w:tcW w:w="1055" w:type="dxa"/>
            <w:noWrap/>
            <w:hideMark/>
          </w:tcPr>
          <w:p w14:paraId="585BA1A3" w14:textId="77777777" w:rsidR="00ED6EED" w:rsidRPr="00103540" w:rsidRDefault="00ED6EED" w:rsidP="00ED6E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103540">
              <w:rPr>
                <w:rFonts w:ascii="Times New Roman" w:eastAsia="Times New Roman" w:hAnsi="Times New Roman" w:cs="Times New Roman"/>
                <w:color w:val="auto"/>
                <w:sz w:val="24"/>
                <w:szCs w:val="24"/>
              </w:rPr>
              <w:t>4</w:t>
            </w:r>
          </w:p>
        </w:tc>
        <w:tc>
          <w:tcPr>
            <w:tcW w:w="1038" w:type="dxa"/>
            <w:noWrap/>
            <w:hideMark/>
          </w:tcPr>
          <w:p w14:paraId="4E54C241" w14:textId="77777777" w:rsidR="00ED6EED" w:rsidRPr="00ED6EED" w:rsidRDefault="00ED6EED" w:rsidP="00ED6E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auto"/>
                <w:sz w:val="24"/>
                <w:szCs w:val="24"/>
              </w:rPr>
            </w:pPr>
            <w:r w:rsidRPr="00ED6EED">
              <w:rPr>
                <w:rFonts w:ascii="Times New Roman" w:eastAsia="Times New Roman" w:hAnsi="Times New Roman" w:cs="Times New Roman"/>
                <w:b/>
                <w:color w:val="auto"/>
                <w:sz w:val="24"/>
                <w:szCs w:val="24"/>
              </w:rPr>
              <w:t>1920</w:t>
            </w:r>
          </w:p>
        </w:tc>
      </w:tr>
      <w:tr w:rsidR="00ED6EED" w:rsidRPr="00ED6EED" w14:paraId="6815CF45" w14:textId="77777777" w:rsidTr="00ED6EED">
        <w:trPr>
          <w:trHeight w:val="300"/>
        </w:trPr>
        <w:tc>
          <w:tcPr>
            <w:cnfStyle w:val="001000000000" w:firstRow="0" w:lastRow="0" w:firstColumn="1" w:lastColumn="0" w:oddVBand="0" w:evenVBand="0" w:oddHBand="0" w:evenHBand="0" w:firstRowFirstColumn="0" w:firstRowLastColumn="0" w:lastRowFirstColumn="0" w:lastRowLastColumn="0"/>
            <w:tcW w:w="7456" w:type="dxa"/>
            <w:gridSpan w:val="4"/>
            <w:noWrap/>
            <w:hideMark/>
          </w:tcPr>
          <w:p w14:paraId="20F8E47E" w14:textId="77777777" w:rsidR="00ED6EED" w:rsidRPr="00ED6EED" w:rsidRDefault="00ED6EED" w:rsidP="00ED6EED">
            <w:pPr>
              <w:spacing w:line="360" w:lineRule="auto"/>
              <w:rPr>
                <w:rFonts w:ascii="Times New Roman" w:eastAsia="Times New Roman" w:hAnsi="Times New Roman" w:cs="Times New Roman"/>
                <w:color w:val="auto"/>
                <w:sz w:val="24"/>
                <w:szCs w:val="24"/>
              </w:rPr>
            </w:pPr>
            <w:r w:rsidRPr="00ED6EED">
              <w:rPr>
                <w:rFonts w:ascii="Times New Roman" w:eastAsia="Times New Roman" w:hAnsi="Times New Roman" w:cs="Times New Roman"/>
                <w:color w:val="auto"/>
                <w:sz w:val="24"/>
                <w:szCs w:val="24"/>
              </w:rPr>
              <w:t>TOTAL</w:t>
            </w:r>
          </w:p>
        </w:tc>
        <w:tc>
          <w:tcPr>
            <w:tcW w:w="1038" w:type="dxa"/>
            <w:noWrap/>
            <w:hideMark/>
          </w:tcPr>
          <w:p w14:paraId="07627B03" w14:textId="77777777" w:rsidR="00ED6EED" w:rsidRPr="00ED6EED" w:rsidRDefault="00ED6EED" w:rsidP="00ED6E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auto"/>
                <w:sz w:val="24"/>
                <w:szCs w:val="24"/>
              </w:rPr>
            </w:pPr>
            <w:r w:rsidRPr="00ED6EED">
              <w:rPr>
                <w:rFonts w:ascii="Times New Roman" w:eastAsia="Times New Roman" w:hAnsi="Times New Roman" w:cs="Times New Roman"/>
                <w:b/>
                <w:color w:val="auto"/>
                <w:sz w:val="24"/>
                <w:szCs w:val="24"/>
              </w:rPr>
              <w:t>3840</w:t>
            </w:r>
          </w:p>
        </w:tc>
      </w:tr>
    </w:tbl>
    <w:p w14:paraId="27BD7836" w14:textId="77777777" w:rsidR="00ED6EED" w:rsidRDefault="00B76B5C" w:rsidP="00ED6EED">
      <w:pPr>
        <w:spacing w:after="0" w:line="360" w:lineRule="auto"/>
        <w:ind w:right="20"/>
        <w:jc w:val="both"/>
        <w:rPr>
          <w:rFonts w:ascii="Times New Roman" w:eastAsia="Times New Roman" w:hAnsi="Times New Roman" w:cs="Times New Roman"/>
          <w:color w:val="auto"/>
          <w:sz w:val="18"/>
          <w:szCs w:val="24"/>
        </w:rPr>
      </w:pPr>
      <w:r>
        <w:rPr>
          <w:rFonts w:ascii="Times New Roman" w:eastAsia="Times New Roman" w:hAnsi="Times New Roman" w:cs="Times New Roman"/>
          <w:b/>
          <w:color w:val="auto"/>
          <w:sz w:val="18"/>
          <w:szCs w:val="24"/>
        </w:rPr>
        <w:t xml:space="preserve">  </w:t>
      </w:r>
      <w:r w:rsidR="00ED6EED" w:rsidRPr="00ED6EED">
        <w:rPr>
          <w:rFonts w:ascii="Times New Roman" w:eastAsia="Times New Roman" w:hAnsi="Times New Roman" w:cs="Times New Roman"/>
          <w:b/>
          <w:color w:val="auto"/>
          <w:sz w:val="18"/>
          <w:szCs w:val="24"/>
        </w:rPr>
        <w:t xml:space="preserve">Elaborador por: </w:t>
      </w:r>
      <w:r w:rsidR="00ED6EED" w:rsidRPr="00ED6EED">
        <w:rPr>
          <w:rFonts w:ascii="Times New Roman" w:eastAsia="Times New Roman" w:hAnsi="Times New Roman" w:cs="Times New Roman"/>
          <w:color w:val="auto"/>
          <w:sz w:val="18"/>
          <w:szCs w:val="24"/>
        </w:rPr>
        <w:t>Investigadores</w:t>
      </w:r>
    </w:p>
    <w:p w14:paraId="2AB989E8" w14:textId="77777777" w:rsidR="00ED6EED" w:rsidRPr="00ED6EED" w:rsidRDefault="00B76B5C" w:rsidP="00ED6EED">
      <w:pPr>
        <w:spacing w:after="0" w:line="360" w:lineRule="auto"/>
        <w:ind w:right="20"/>
        <w:jc w:val="both"/>
        <w:rPr>
          <w:rFonts w:ascii="Times New Roman" w:eastAsia="Times New Roman" w:hAnsi="Times New Roman" w:cs="Times New Roman"/>
          <w:b/>
          <w:color w:val="auto"/>
          <w:sz w:val="18"/>
          <w:szCs w:val="24"/>
        </w:rPr>
      </w:pPr>
      <w:r>
        <w:rPr>
          <w:rFonts w:ascii="Times New Roman" w:eastAsia="Times New Roman" w:hAnsi="Times New Roman" w:cs="Times New Roman"/>
          <w:b/>
          <w:color w:val="auto"/>
          <w:sz w:val="18"/>
          <w:szCs w:val="24"/>
        </w:rPr>
        <w:t xml:space="preserve">  </w:t>
      </w:r>
      <w:r w:rsidR="00ED6EED">
        <w:rPr>
          <w:rFonts w:ascii="Times New Roman" w:eastAsia="Times New Roman" w:hAnsi="Times New Roman" w:cs="Times New Roman"/>
          <w:b/>
          <w:color w:val="auto"/>
          <w:sz w:val="18"/>
          <w:szCs w:val="24"/>
        </w:rPr>
        <w:t>Fuente:</w:t>
      </w:r>
      <w:sdt>
        <w:sdtPr>
          <w:rPr>
            <w:rFonts w:ascii="Times New Roman" w:eastAsia="Times New Roman" w:hAnsi="Times New Roman" w:cs="Times New Roman"/>
            <w:b/>
            <w:color w:val="auto"/>
            <w:sz w:val="18"/>
            <w:szCs w:val="24"/>
          </w:rPr>
          <w:id w:val="1609394964"/>
          <w:citation/>
        </w:sdtPr>
        <w:sdtEndPr/>
        <w:sdtContent>
          <w:r w:rsidR="00ED6EED">
            <w:rPr>
              <w:rFonts w:ascii="Times New Roman" w:eastAsia="Times New Roman" w:hAnsi="Times New Roman" w:cs="Times New Roman"/>
              <w:b/>
              <w:color w:val="auto"/>
              <w:sz w:val="18"/>
              <w:szCs w:val="24"/>
            </w:rPr>
            <w:fldChar w:fldCharType="begin"/>
          </w:r>
          <w:r w:rsidR="00ED6EED">
            <w:rPr>
              <w:rFonts w:ascii="Times New Roman" w:eastAsia="Times New Roman" w:hAnsi="Times New Roman" w:cs="Times New Roman"/>
              <w:b/>
              <w:color w:val="auto"/>
              <w:sz w:val="18"/>
              <w:szCs w:val="24"/>
            </w:rPr>
            <w:instrText xml:space="preserve"> CITATION Min18 \l 22538 </w:instrText>
          </w:r>
          <w:r w:rsidR="00ED6EED">
            <w:rPr>
              <w:rFonts w:ascii="Times New Roman" w:eastAsia="Times New Roman" w:hAnsi="Times New Roman" w:cs="Times New Roman"/>
              <w:b/>
              <w:color w:val="auto"/>
              <w:sz w:val="18"/>
              <w:szCs w:val="24"/>
            </w:rPr>
            <w:fldChar w:fldCharType="separate"/>
          </w:r>
          <w:r w:rsidR="00AE08BF">
            <w:rPr>
              <w:rFonts w:ascii="Times New Roman" w:eastAsia="Times New Roman" w:hAnsi="Times New Roman" w:cs="Times New Roman"/>
              <w:b/>
              <w:noProof/>
              <w:color w:val="auto"/>
              <w:sz w:val="18"/>
              <w:szCs w:val="24"/>
            </w:rPr>
            <w:t xml:space="preserve"> </w:t>
          </w:r>
          <w:r w:rsidR="00AE08BF" w:rsidRPr="00AE08BF">
            <w:rPr>
              <w:rFonts w:ascii="Times New Roman" w:eastAsia="Times New Roman" w:hAnsi="Times New Roman" w:cs="Times New Roman"/>
              <w:noProof/>
              <w:color w:val="auto"/>
              <w:sz w:val="18"/>
              <w:szCs w:val="24"/>
            </w:rPr>
            <w:t>(Ministerio del Trabajo Ecuador, 2018)</w:t>
          </w:r>
          <w:r w:rsidR="00ED6EED">
            <w:rPr>
              <w:rFonts w:ascii="Times New Roman" w:eastAsia="Times New Roman" w:hAnsi="Times New Roman" w:cs="Times New Roman"/>
              <w:b/>
              <w:color w:val="auto"/>
              <w:sz w:val="18"/>
              <w:szCs w:val="24"/>
            </w:rPr>
            <w:fldChar w:fldCharType="end"/>
          </w:r>
        </w:sdtContent>
      </w:sdt>
    </w:p>
    <w:p w14:paraId="2AEC5E67" w14:textId="77777777" w:rsidR="00BC0687" w:rsidRDefault="00BC0687" w:rsidP="00582B37">
      <w:pPr>
        <w:spacing w:line="360" w:lineRule="auto"/>
        <w:rPr>
          <w:rFonts w:ascii="Times New Roman" w:eastAsia="Times New Roman" w:hAnsi="Times New Roman" w:cs="Times New Roman"/>
          <w:b/>
          <w:color w:val="auto"/>
          <w:sz w:val="24"/>
          <w:szCs w:val="24"/>
        </w:rPr>
      </w:pPr>
    </w:p>
    <w:p w14:paraId="48EE5615" w14:textId="77777777" w:rsidR="00ED6EED" w:rsidRPr="00962C1E" w:rsidRDefault="00ED6EED" w:rsidP="00ED6EED">
      <w:pPr>
        <w:spacing w:after="0" w:line="360" w:lineRule="auto"/>
        <w:ind w:right="20"/>
        <w:jc w:val="both"/>
        <w:rPr>
          <w:rFonts w:ascii="Times New Roman" w:eastAsia="Times New Roman" w:hAnsi="Times New Roman" w:cs="Times New Roman"/>
          <w:b/>
          <w:color w:val="auto"/>
          <w:sz w:val="24"/>
          <w:szCs w:val="24"/>
        </w:rPr>
      </w:pPr>
    </w:p>
    <w:p w14:paraId="7A693419" w14:textId="2E7369E4" w:rsidR="00BC0687" w:rsidRDefault="00ED6EED" w:rsidP="00ED6EED">
      <w:pPr>
        <w:spacing w:line="360" w:lineRule="auto"/>
        <w:rPr>
          <w:rFonts w:ascii="Times New Roman" w:eastAsia="Times New Roman" w:hAnsi="Times New Roman" w:cs="Times New Roman"/>
          <w:b/>
          <w:color w:val="auto"/>
          <w:sz w:val="24"/>
          <w:szCs w:val="24"/>
        </w:rPr>
      </w:pPr>
      <w:r w:rsidRPr="00962C1E">
        <w:rPr>
          <w:rFonts w:ascii="Times New Roman" w:eastAsia="Times New Roman" w:hAnsi="Times New Roman" w:cs="Times New Roman"/>
          <w:color w:val="auto"/>
          <w:sz w:val="24"/>
          <w:szCs w:val="24"/>
        </w:rPr>
        <w:t>En la Tabla</w:t>
      </w:r>
      <w:r>
        <w:rPr>
          <w:rFonts w:ascii="Times New Roman" w:eastAsia="Times New Roman" w:hAnsi="Times New Roman" w:cs="Times New Roman"/>
          <w:color w:val="auto"/>
          <w:sz w:val="24"/>
          <w:szCs w:val="24"/>
        </w:rPr>
        <w:t xml:space="preserve"> N°</w:t>
      </w:r>
      <w:r w:rsidRPr="00962C1E">
        <w:rPr>
          <w:rFonts w:ascii="Times New Roman" w:eastAsia="Times New Roman" w:hAnsi="Times New Roman" w:cs="Times New Roman"/>
          <w:color w:val="auto"/>
          <w:sz w:val="24"/>
          <w:szCs w:val="24"/>
        </w:rPr>
        <w:t xml:space="preserve"> </w:t>
      </w:r>
      <w:r w:rsidR="000E41A7">
        <w:rPr>
          <w:rFonts w:ascii="Times New Roman" w:eastAsia="Times New Roman" w:hAnsi="Times New Roman" w:cs="Times New Roman"/>
          <w:color w:val="auto"/>
          <w:sz w:val="24"/>
          <w:szCs w:val="24"/>
        </w:rPr>
        <w:t>62</w:t>
      </w:r>
      <w:r w:rsidRPr="00962C1E">
        <w:rPr>
          <w:rFonts w:ascii="Times New Roman" w:eastAsia="Times New Roman" w:hAnsi="Times New Roman" w:cs="Times New Roman"/>
          <w:color w:val="auto"/>
          <w:sz w:val="24"/>
          <w:szCs w:val="24"/>
        </w:rPr>
        <w:t xml:space="preserve"> se establece el total de los gastos realizados en la primera eta</w:t>
      </w:r>
      <w:r>
        <w:rPr>
          <w:rFonts w:ascii="Times New Roman" w:eastAsia="Times New Roman" w:hAnsi="Times New Roman" w:cs="Times New Roman"/>
          <w:color w:val="auto"/>
          <w:sz w:val="24"/>
          <w:szCs w:val="24"/>
        </w:rPr>
        <w:t>pa del proyecto con valor de 2852</w:t>
      </w:r>
      <w:r w:rsidRPr="00962C1E">
        <w:rPr>
          <w:rFonts w:ascii="Times New Roman" w:eastAsia="Times New Roman" w:hAnsi="Times New Roman" w:cs="Times New Roman"/>
          <w:color w:val="auto"/>
          <w:sz w:val="24"/>
          <w:szCs w:val="24"/>
        </w:rPr>
        <w:t xml:space="preserve"> dólares.</w:t>
      </w:r>
    </w:p>
    <w:p w14:paraId="3100A66F" w14:textId="77777777" w:rsidR="00BC0687" w:rsidRDefault="00BC0687" w:rsidP="00582B37">
      <w:pPr>
        <w:spacing w:line="360" w:lineRule="auto"/>
        <w:rPr>
          <w:rFonts w:ascii="Times New Roman" w:eastAsia="Times New Roman" w:hAnsi="Times New Roman" w:cs="Times New Roman"/>
          <w:b/>
          <w:color w:val="auto"/>
          <w:sz w:val="24"/>
          <w:szCs w:val="24"/>
        </w:rPr>
      </w:pPr>
    </w:p>
    <w:p w14:paraId="00FDB3D7" w14:textId="77777777" w:rsidR="00582B37" w:rsidRPr="00BC0687" w:rsidRDefault="00BC0687" w:rsidP="00BC0687">
      <w:pPr>
        <w:spacing w:after="0" w:line="360" w:lineRule="auto"/>
        <w:rPr>
          <w:rFonts w:ascii="Times New Roman" w:eastAsia="Times New Roman" w:hAnsi="Times New Roman" w:cs="Times New Roman"/>
          <w:b/>
          <w:color w:val="auto"/>
          <w:sz w:val="20"/>
          <w:szCs w:val="24"/>
        </w:rPr>
      </w:pPr>
      <w:r>
        <w:rPr>
          <w:rFonts w:ascii="Times New Roman" w:eastAsia="Times New Roman" w:hAnsi="Times New Roman" w:cs="Times New Roman"/>
          <w:b/>
          <w:color w:val="auto"/>
          <w:sz w:val="20"/>
          <w:szCs w:val="24"/>
        </w:rPr>
        <w:t xml:space="preserve">                        </w:t>
      </w:r>
    </w:p>
    <w:p w14:paraId="1FE8E579" w14:textId="4944D0AD" w:rsidR="00ED6EED" w:rsidRDefault="00ED6EED" w:rsidP="00ED6EED">
      <w:pPr>
        <w:pStyle w:val="Epgrafe"/>
        <w:keepNext/>
        <w:spacing w:after="0"/>
      </w:pPr>
      <w:r>
        <w:rPr>
          <w:b/>
        </w:rPr>
        <w:t xml:space="preserve">                        </w:t>
      </w:r>
      <w:bookmarkStart w:id="357" w:name="_Toc504978776"/>
      <w:r w:rsidRPr="00ED6EED">
        <w:rPr>
          <w:b/>
        </w:rPr>
        <w:t xml:space="preserve">Tabla </w:t>
      </w:r>
      <w:r w:rsidRPr="00ED6EED">
        <w:rPr>
          <w:b/>
        </w:rPr>
        <w:fldChar w:fldCharType="begin"/>
      </w:r>
      <w:r w:rsidRPr="00ED6EED">
        <w:rPr>
          <w:b/>
        </w:rPr>
        <w:instrText xml:space="preserve"> SEQ Tabla \* ARABIC </w:instrText>
      </w:r>
      <w:r w:rsidRPr="00ED6EED">
        <w:rPr>
          <w:b/>
        </w:rPr>
        <w:fldChar w:fldCharType="separate"/>
      </w:r>
      <w:r w:rsidR="00A46DA0">
        <w:rPr>
          <w:b/>
          <w:noProof/>
        </w:rPr>
        <w:t>62</w:t>
      </w:r>
      <w:r w:rsidRPr="00ED6EED">
        <w:rPr>
          <w:b/>
        </w:rPr>
        <w:fldChar w:fldCharType="end"/>
      </w:r>
      <w:r w:rsidRPr="00ED6EED">
        <w:rPr>
          <w:b/>
        </w:rPr>
        <w:t>.</w:t>
      </w:r>
      <w:r>
        <w:t xml:space="preserve"> </w:t>
      </w:r>
      <w:r w:rsidRPr="00025E27">
        <w:t>Resumen Gastos.</w:t>
      </w:r>
      <w:bookmarkEnd w:id="357"/>
    </w:p>
    <w:tbl>
      <w:tblPr>
        <w:tblStyle w:val="GridTable4Accent3"/>
        <w:tblW w:w="6040" w:type="dxa"/>
        <w:jc w:val="center"/>
        <w:tblLook w:val="04A0" w:firstRow="1" w:lastRow="0" w:firstColumn="1" w:lastColumn="0" w:noHBand="0" w:noVBand="1"/>
      </w:tblPr>
      <w:tblGrid>
        <w:gridCol w:w="4660"/>
        <w:gridCol w:w="1380"/>
      </w:tblGrid>
      <w:tr w:rsidR="00BC0687" w:rsidRPr="00BC0687" w14:paraId="62DBAD7F" w14:textId="77777777" w:rsidTr="00BC0687">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6040" w:type="dxa"/>
            <w:gridSpan w:val="2"/>
            <w:hideMark/>
          </w:tcPr>
          <w:p w14:paraId="44B8066F" w14:textId="77777777" w:rsidR="00BC0687" w:rsidRPr="00BC0687" w:rsidRDefault="00BC0687" w:rsidP="00BC0687">
            <w:pPr>
              <w:widowControl/>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sz w:val="24"/>
                <w:szCs w:val="24"/>
              </w:rPr>
            </w:pPr>
            <w:bookmarkStart w:id="358" w:name="_t0pol2xozeo1" w:colFirst="0" w:colLast="0"/>
            <w:bookmarkStart w:id="359" w:name="_gyamgxr13ppy" w:colFirst="0" w:colLast="0"/>
            <w:bookmarkEnd w:id="358"/>
            <w:bookmarkEnd w:id="359"/>
            <w:r w:rsidRPr="00BC0687">
              <w:rPr>
                <w:rFonts w:ascii="Times New Roman" w:eastAsia="Times New Roman" w:hAnsi="Times New Roman" w:cs="Times New Roman"/>
                <w:color w:val="auto"/>
                <w:sz w:val="24"/>
                <w:szCs w:val="24"/>
              </w:rPr>
              <w:t>TOTAL GASTOS</w:t>
            </w:r>
          </w:p>
        </w:tc>
      </w:tr>
      <w:tr w:rsidR="00BC0687" w:rsidRPr="00BC0687" w14:paraId="35A71A80" w14:textId="77777777" w:rsidTr="00BC0687">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4660" w:type="dxa"/>
            <w:hideMark/>
          </w:tcPr>
          <w:p w14:paraId="209BC924" w14:textId="77777777" w:rsidR="00BC0687" w:rsidRPr="00BC0687" w:rsidRDefault="00BC0687" w:rsidP="00BC0687">
            <w:pPr>
              <w:widowControl/>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sz w:val="24"/>
                <w:szCs w:val="24"/>
              </w:rPr>
            </w:pPr>
            <w:r w:rsidRPr="00BC0687">
              <w:rPr>
                <w:rFonts w:ascii="Times New Roman" w:eastAsia="Times New Roman" w:hAnsi="Times New Roman" w:cs="Times New Roman"/>
                <w:color w:val="auto"/>
                <w:sz w:val="24"/>
                <w:szCs w:val="24"/>
              </w:rPr>
              <w:t>Total Gasto Uso Computadora</w:t>
            </w:r>
          </w:p>
        </w:tc>
        <w:tc>
          <w:tcPr>
            <w:tcW w:w="1380" w:type="dxa"/>
            <w:hideMark/>
          </w:tcPr>
          <w:p w14:paraId="1380220D" w14:textId="77777777" w:rsidR="00BC0687" w:rsidRPr="00BC0687" w:rsidRDefault="00BC0687" w:rsidP="00BC0687">
            <w:pPr>
              <w:widowControl/>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sz w:val="24"/>
                <w:szCs w:val="24"/>
              </w:rPr>
            </w:pPr>
            <w:r w:rsidRPr="00BC0687">
              <w:rPr>
                <w:rFonts w:ascii="Times New Roman" w:eastAsia="Times New Roman" w:hAnsi="Times New Roman" w:cs="Times New Roman"/>
                <w:b/>
                <w:bCs/>
                <w:color w:val="auto"/>
                <w:sz w:val="24"/>
                <w:szCs w:val="24"/>
              </w:rPr>
              <w:t>2350</w:t>
            </w:r>
          </w:p>
        </w:tc>
      </w:tr>
      <w:tr w:rsidR="00BC0687" w:rsidRPr="00BC0687" w14:paraId="6E430BC4" w14:textId="77777777" w:rsidTr="00BC0687">
        <w:trPr>
          <w:trHeight w:val="330"/>
          <w:jc w:val="center"/>
        </w:trPr>
        <w:tc>
          <w:tcPr>
            <w:cnfStyle w:val="001000000000" w:firstRow="0" w:lastRow="0" w:firstColumn="1" w:lastColumn="0" w:oddVBand="0" w:evenVBand="0" w:oddHBand="0" w:evenHBand="0" w:firstRowFirstColumn="0" w:firstRowLastColumn="0" w:lastRowFirstColumn="0" w:lastRowLastColumn="0"/>
            <w:tcW w:w="4660" w:type="dxa"/>
            <w:hideMark/>
          </w:tcPr>
          <w:p w14:paraId="66B068CE" w14:textId="77777777" w:rsidR="00BC0687" w:rsidRPr="00BC0687" w:rsidRDefault="00BC0687" w:rsidP="00BC0687">
            <w:pPr>
              <w:widowControl/>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sz w:val="24"/>
                <w:szCs w:val="24"/>
              </w:rPr>
            </w:pPr>
            <w:r w:rsidRPr="00BC0687">
              <w:rPr>
                <w:rFonts w:ascii="Times New Roman" w:eastAsia="Times New Roman" w:hAnsi="Times New Roman" w:cs="Times New Roman"/>
                <w:color w:val="auto"/>
                <w:sz w:val="24"/>
                <w:szCs w:val="24"/>
              </w:rPr>
              <w:t>Total Gasto Impresiones</w:t>
            </w:r>
          </w:p>
        </w:tc>
        <w:tc>
          <w:tcPr>
            <w:tcW w:w="1380" w:type="dxa"/>
            <w:hideMark/>
          </w:tcPr>
          <w:p w14:paraId="18B18B8B" w14:textId="77777777" w:rsidR="00BC0687" w:rsidRPr="00BC0687" w:rsidRDefault="00BC0687" w:rsidP="00BC0687">
            <w:pPr>
              <w:widowControl/>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sz w:val="24"/>
                <w:szCs w:val="24"/>
              </w:rPr>
            </w:pPr>
            <w:r w:rsidRPr="00BC0687">
              <w:rPr>
                <w:rFonts w:ascii="Times New Roman" w:eastAsia="Times New Roman" w:hAnsi="Times New Roman" w:cs="Times New Roman"/>
                <w:b/>
                <w:bCs/>
                <w:color w:val="auto"/>
                <w:sz w:val="24"/>
                <w:szCs w:val="24"/>
              </w:rPr>
              <w:t>45</w:t>
            </w:r>
          </w:p>
        </w:tc>
      </w:tr>
      <w:tr w:rsidR="00BC0687" w:rsidRPr="00BC0687" w14:paraId="1943B32F" w14:textId="77777777" w:rsidTr="00BC0687">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4660" w:type="dxa"/>
            <w:hideMark/>
          </w:tcPr>
          <w:p w14:paraId="1D2747DB" w14:textId="77777777" w:rsidR="00BC0687" w:rsidRPr="00BC0687" w:rsidRDefault="00BC0687" w:rsidP="00BC0687">
            <w:pPr>
              <w:widowControl/>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sz w:val="24"/>
                <w:szCs w:val="24"/>
              </w:rPr>
            </w:pPr>
            <w:r w:rsidRPr="00BC0687">
              <w:rPr>
                <w:rFonts w:ascii="Times New Roman" w:eastAsia="Times New Roman" w:hAnsi="Times New Roman" w:cs="Times New Roman"/>
                <w:color w:val="auto"/>
                <w:sz w:val="24"/>
                <w:szCs w:val="24"/>
              </w:rPr>
              <w:t>Total Gasto Internet</w:t>
            </w:r>
          </w:p>
        </w:tc>
        <w:tc>
          <w:tcPr>
            <w:tcW w:w="1380" w:type="dxa"/>
            <w:noWrap/>
            <w:hideMark/>
          </w:tcPr>
          <w:p w14:paraId="06FC5489" w14:textId="77777777" w:rsidR="00BC0687" w:rsidRPr="00BC0687" w:rsidRDefault="00BC0687" w:rsidP="00BC0687">
            <w:pPr>
              <w:widowControl/>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BC0687">
              <w:rPr>
                <w:rFonts w:ascii="Times New Roman" w:eastAsia="Times New Roman" w:hAnsi="Times New Roman" w:cs="Times New Roman"/>
                <w:b/>
                <w:bCs/>
                <w:sz w:val="24"/>
                <w:szCs w:val="24"/>
              </w:rPr>
              <w:t>80</w:t>
            </w:r>
          </w:p>
        </w:tc>
      </w:tr>
      <w:tr w:rsidR="00BC0687" w:rsidRPr="00BC0687" w14:paraId="43D7BF2F" w14:textId="77777777" w:rsidTr="00BC0687">
        <w:trPr>
          <w:trHeight w:val="330"/>
          <w:jc w:val="center"/>
        </w:trPr>
        <w:tc>
          <w:tcPr>
            <w:cnfStyle w:val="001000000000" w:firstRow="0" w:lastRow="0" w:firstColumn="1" w:lastColumn="0" w:oddVBand="0" w:evenVBand="0" w:oddHBand="0" w:evenHBand="0" w:firstRowFirstColumn="0" w:firstRowLastColumn="0" w:lastRowFirstColumn="0" w:lastRowLastColumn="0"/>
            <w:tcW w:w="4660" w:type="dxa"/>
            <w:hideMark/>
          </w:tcPr>
          <w:p w14:paraId="553DDA61" w14:textId="77777777" w:rsidR="00BC0687" w:rsidRPr="00BC0687" w:rsidRDefault="00BC0687" w:rsidP="00BC0687">
            <w:pPr>
              <w:widowControl/>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sz w:val="24"/>
                <w:szCs w:val="24"/>
              </w:rPr>
            </w:pPr>
            <w:r w:rsidRPr="00BC0687">
              <w:rPr>
                <w:rFonts w:ascii="Times New Roman" w:eastAsia="Times New Roman" w:hAnsi="Times New Roman" w:cs="Times New Roman"/>
                <w:color w:val="auto"/>
                <w:sz w:val="24"/>
                <w:szCs w:val="24"/>
              </w:rPr>
              <w:t>Gastos Indirectos</w:t>
            </w:r>
          </w:p>
        </w:tc>
        <w:tc>
          <w:tcPr>
            <w:tcW w:w="1380" w:type="dxa"/>
            <w:hideMark/>
          </w:tcPr>
          <w:p w14:paraId="40EF9FF1" w14:textId="77777777" w:rsidR="00BC0687" w:rsidRPr="00BC0687" w:rsidRDefault="00BC0687" w:rsidP="00BC0687">
            <w:pPr>
              <w:widowControl/>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sz w:val="24"/>
                <w:szCs w:val="24"/>
              </w:rPr>
            </w:pPr>
            <w:r w:rsidRPr="00BC0687">
              <w:rPr>
                <w:rFonts w:ascii="Times New Roman" w:eastAsia="Times New Roman" w:hAnsi="Times New Roman" w:cs="Times New Roman"/>
                <w:b/>
                <w:bCs/>
                <w:color w:val="auto"/>
                <w:sz w:val="24"/>
                <w:szCs w:val="24"/>
              </w:rPr>
              <w:t>325</w:t>
            </w:r>
          </w:p>
        </w:tc>
      </w:tr>
      <w:tr w:rsidR="00BC0687" w:rsidRPr="00BC0687" w14:paraId="56820C87" w14:textId="77777777" w:rsidTr="00BC0687">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4660" w:type="dxa"/>
            <w:hideMark/>
          </w:tcPr>
          <w:p w14:paraId="46CE57B9" w14:textId="77777777" w:rsidR="00BC0687" w:rsidRPr="00BC0687" w:rsidRDefault="00BC0687" w:rsidP="00BC0687">
            <w:pPr>
              <w:widowControl/>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sz w:val="24"/>
                <w:szCs w:val="24"/>
              </w:rPr>
            </w:pPr>
            <w:r w:rsidRPr="00BC0687">
              <w:rPr>
                <w:rFonts w:ascii="Times New Roman" w:eastAsia="Times New Roman" w:hAnsi="Times New Roman" w:cs="Times New Roman"/>
                <w:color w:val="auto"/>
                <w:sz w:val="24"/>
                <w:szCs w:val="24"/>
              </w:rPr>
              <w:t>Gastos Directos</w:t>
            </w:r>
          </w:p>
        </w:tc>
        <w:tc>
          <w:tcPr>
            <w:tcW w:w="1380" w:type="dxa"/>
            <w:hideMark/>
          </w:tcPr>
          <w:p w14:paraId="75083264" w14:textId="77777777" w:rsidR="00BC0687" w:rsidRPr="00BC0687" w:rsidRDefault="00BC0687" w:rsidP="00BC0687">
            <w:pPr>
              <w:widowControl/>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sz w:val="24"/>
                <w:szCs w:val="24"/>
              </w:rPr>
            </w:pPr>
            <w:r w:rsidRPr="00BC0687">
              <w:rPr>
                <w:rFonts w:ascii="Times New Roman" w:eastAsia="Times New Roman" w:hAnsi="Times New Roman" w:cs="Times New Roman"/>
                <w:b/>
                <w:bCs/>
                <w:color w:val="auto"/>
                <w:sz w:val="24"/>
                <w:szCs w:val="24"/>
              </w:rPr>
              <w:t>52</w:t>
            </w:r>
          </w:p>
        </w:tc>
      </w:tr>
      <w:tr w:rsidR="00ED6EED" w:rsidRPr="00BC0687" w14:paraId="5E7985E5" w14:textId="77777777" w:rsidTr="00BC0687">
        <w:trPr>
          <w:trHeight w:val="330"/>
          <w:jc w:val="center"/>
        </w:trPr>
        <w:tc>
          <w:tcPr>
            <w:cnfStyle w:val="001000000000" w:firstRow="0" w:lastRow="0" w:firstColumn="1" w:lastColumn="0" w:oddVBand="0" w:evenVBand="0" w:oddHBand="0" w:evenHBand="0" w:firstRowFirstColumn="0" w:firstRowLastColumn="0" w:lastRowFirstColumn="0" w:lastRowLastColumn="0"/>
            <w:tcW w:w="4660" w:type="dxa"/>
          </w:tcPr>
          <w:p w14:paraId="56278DF4" w14:textId="77777777" w:rsidR="00ED6EED" w:rsidRPr="00BC0687" w:rsidRDefault="00ED6EED" w:rsidP="00BC0687">
            <w:pPr>
              <w:widowControl/>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Gastos de Elaboración </w:t>
            </w:r>
          </w:p>
        </w:tc>
        <w:tc>
          <w:tcPr>
            <w:tcW w:w="1380" w:type="dxa"/>
          </w:tcPr>
          <w:p w14:paraId="467DAD98" w14:textId="77777777" w:rsidR="00ED6EED" w:rsidRPr="00BC0687" w:rsidRDefault="00ED6EED" w:rsidP="00BC0687">
            <w:pPr>
              <w:widowControl/>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sz w:val="24"/>
                <w:szCs w:val="24"/>
              </w:rPr>
            </w:pPr>
            <w:r>
              <w:rPr>
                <w:rFonts w:ascii="Times New Roman" w:eastAsia="Times New Roman" w:hAnsi="Times New Roman" w:cs="Times New Roman"/>
                <w:b/>
                <w:bCs/>
                <w:color w:val="auto"/>
                <w:sz w:val="24"/>
                <w:szCs w:val="24"/>
              </w:rPr>
              <w:t>3840</w:t>
            </w:r>
          </w:p>
        </w:tc>
      </w:tr>
      <w:tr w:rsidR="00BC0687" w:rsidRPr="00BC0687" w14:paraId="6D5ED601" w14:textId="77777777" w:rsidTr="00BC0687">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4660" w:type="dxa"/>
            <w:hideMark/>
          </w:tcPr>
          <w:p w14:paraId="77128EAF" w14:textId="77777777" w:rsidR="00BC0687" w:rsidRPr="00BC0687" w:rsidRDefault="00BC0687" w:rsidP="00BC0687">
            <w:pPr>
              <w:widowControl/>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sz w:val="24"/>
                <w:szCs w:val="24"/>
              </w:rPr>
            </w:pPr>
            <w:r w:rsidRPr="00BC0687">
              <w:rPr>
                <w:rFonts w:ascii="Times New Roman" w:eastAsia="Times New Roman" w:hAnsi="Times New Roman" w:cs="Times New Roman"/>
                <w:color w:val="auto"/>
                <w:sz w:val="24"/>
                <w:szCs w:val="24"/>
              </w:rPr>
              <w:t>TOTAL PRESUPUESTO</w:t>
            </w:r>
          </w:p>
        </w:tc>
        <w:tc>
          <w:tcPr>
            <w:tcW w:w="1380" w:type="dxa"/>
            <w:hideMark/>
          </w:tcPr>
          <w:p w14:paraId="1DF8D061" w14:textId="77777777" w:rsidR="00BC0687" w:rsidRPr="00BC0687" w:rsidRDefault="00ED6EED" w:rsidP="00BC0687">
            <w:pPr>
              <w:widowControl/>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sz w:val="24"/>
                <w:szCs w:val="24"/>
              </w:rPr>
            </w:pPr>
            <w:r>
              <w:rPr>
                <w:rFonts w:ascii="Times New Roman" w:eastAsia="Times New Roman" w:hAnsi="Times New Roman" w:cs="Times New Roman"/>
                <w:b/>
                <w:bCs/>
                <w:color w:val="auto"/>
                <w:sz w:val="24"/>
                <w:szCs w:val="24"/>
              </w:rPr>
              <w:t>6.692</w:t>
            </w:r>
          </w:p>
        </w:tc>
      </w:tr>
    </w:tbl>
    <w:p w14:paraId="6A44CA1D" w14:textId="77777777" w:rsidR="00BC0687" w:rsidRDefault="00ED6EED" w:rsidP="00BC0687">
      <w:pPr>
        <w:rPr>
          <w:rFonts w:ascii="Times New Roman" w:eastAsia="Times New Roman" w:hAnsi="Times New Roman" w:cs="Times New Roman"/>
          <w:color w:val="auto"/>
          <w:sz w:val="18"/>
          <w:szCs w:val="24"/>
        </w:rPr>
      </w:pPr>
      <w:r>
        <w:rPr>
          <w:rFonts w:ascii="Times New Roman" w:eastAsia="Times New Roman" w:hAnsi="Times New Roman" w:cs="Times New Roman"/>
          <w:b/>
          <w:color w:val="auto"/>
          <w:sz w:val="18"/>
          <w:szCs w:val="24"/>
        </w:rPr>
        <w:t xml:space="preserve">                           </w:t>
      </w:r>
      <w:r w:rsidRPr="00ED6EED">
        <w:rPr>
          <w:rFonts w:ascii="Times New Roman" w:eastAsia="Times New Roman" w:hAnsi="Times New Roman" w:cs="Times New Roman"/>
          <w:b/>
          <w:color w:val="auto"/>
          <w:sz w:val="18"/>
          <w:szCs w:val="24"/>
        </w:rPr>
        <w:t xml:space="preserve">Elaborador por: </w:t>
      </w:r>
      <w:r w:rsidRPr="00ED6EED">
        <w:rPr>
          <w:rFonts w:ascii="Times New Roman" w:eastAsia="Times New Roman" w:hAnsi="Times New Roman" w:cs="Times New Roman"/>
          <w:color w:val="auto"/>
          <w:sz w:val="18"/>
          <w:szCs w:val="24"/>
        </w:rPr>
        <w:t>Investigadores</w:t>
      </w:r>
    </w:p>
    <w:p w14:paraId="6C0AAE26" w14:textId="77777777" w:rsidR="00B76B5C" w:rsidRDefault="00B76B5C" w:rsidP="00BC0687">
      <w:pPr>
        <w:rPr>
          <w:rFonts w:ascii="Times New Roman" w:eastAsia="Times New Roman" w:hAnsi="Times New Roman" w:cs="Times New Roman"/>
          <w:color w:val="auto"/>
          <w:sz w:val="18"/>
          <w:szCs w:val="24"/>
        </w:rPr>
      </w:pPr>
    </w:p>
    <w:p w14:paraId="70C7CC0E" w14:textId="77777777" w:rsidR="00B76B5C" w:rsidRDefault="00B76B5C" w:rsidP="00BC0687">
      <w:pPr>
        <w:rPr>
          <w:rFonts w:ascii="Times New Roman" w:eastAsia="Times New Roman" w:hAnsi="Times New Roman" w:cs="Times New Roman"/>
          <w:color w:val="auto"/>
          <w:sz w:val="18"/>
          <w:szCs w:val="24"/>
        </w:rPr>
      </w:pPr>
    </w:p>
    <w:p w14:paraId="3BEC36CA" w14:textId="77777777" w:rsidR="00B76B5C" w:rsidRDefault="00B76B5C" w:rsidP="00BC0687">
      <w:pPr>
        <w:rPr>
          <w:rFonts w:ascii="Times New Roman" w:eastAsia="Times New Roman" w:hAnsi="Times New Roman" w:cs="Times New Roman"/>
          <w:color w:val="auto"/>
          <w:sz w:val="18"/>
          <w:szCs w:val="24"/>
        </w:rPr>
      </w:pPr>
    </w:p>
    <w:p w14:paraId="6FFEA70A" w14:textId="77777777" w:rsidR="00B76B5C" w:rsidRDefault="00B76B5C" w:rsidP="00BC0687">
      <w:pPr>
        <w:rPr>
          <w:rFonts w:ascii="Times New Roman" w:eastAsia="Times New Roman" w:hAnsi="Times New Roman" w:cs="Times New Roman"/>
          <w:color w:val="auto"/>
          <w:sz w:val="18"/>
          <w:szCs w:val="24"/>
        </w:rPr>
      </w:pPr>
    </w:p>
    <w:p w14:paraId="175B2BAA" w14:textId="77777777" w:rsidR="00B76B5C" w:rsidRDefault="00B76B5C" w:rsidP="00BC0687">
      <w:pPr>
        <w:rPr>
          <w:rFonts w:ascii="Times New Roman" w:eastAsia="Times New Roman" w:hAnsi="Times New Roman" w:cs="Times New Roman"/>
          <w:color w:val="auto"/>
          <w:sz w:val="18"/>
          <w:szCs w:val="24"/>
        </w:rPr>
      </w:pPr>
    </w:p>
    <w:p w14:paraId="1FA6C425" w14:textId="77777777" w:rsidR="00B76B5C" w:rsidRDefault="00B76B5C" w:rsidP="00BC0687">
      <w:pPr>
        <w:rPr>
          <w:rFonts w:ascii="Times New Roman" w:eastAsia="Times New Roman" w:hAnsi="Times New Roman" w:cs="Times New Roman"/>
          <w:color w:val="auto"/>
          <w:sz w:val="18"/>
          <w:szCs w:val="24"/>
        </w:rPr>
      </w:pPr>
    </w:p>
    <w:p w14:paraId="5BBF796F" w14:textId="77777777" w:rsidR="00B76B5C" w:rsidRDefault="00B76B5C" w:rsidP="00BC0687">
      <w:pPr>
        <w:rPr>
          <w:rFonts w:ascii="Times New Roman" w:eastAsia="Times New Roman" w:hAnsi="Times New Roman" w:cs="Times New Roman"/>
          <w:color w:val="auto"/>
          <w:sz w:val="18"/>
          <w:szCs w:val="24"/>
        </w:rPr>
      </w:pPr>
    </w:p>
    <w:p w14:paraId="5BA287CA" w14:textId="77777777" w:rsidR="00B76B5C" w:rsidRDefault="00B76B5C" w:rsidP="00BC0687">
      <w:pPr>
        <w:rPr>
          <w:rFonts w:ascii="Times New Roman" w:eastAsia="Times New Roman" w:hAnsi="Times New Roman" w:cs="Times New Roman"/>
          <w:color w:val="auto"/>
          <w:sz w:val="18"/>
          <w:szCs w:val="24"/>
        </w:rPr>
      </w:pPr>
    </w:p>
    <w:p w14:paraId="6643CEA3" w14:textId="77777777" w:rsidR="00103540" w:rsidRDefault="00103540" w:rsidP="00BC0687">
      <w:pPr>
        <w:rPr>
          <w:rFonts w:ascii="Times New Roman" w:eastAsia="Times New Roman" w:hAnsi="Times New Roman" w:cs="Times New Roman"/>
          <w:color w:val="auto"/>
          <w:sz w:val="18"/>
          <w:szCs w:val="24"/>
        </w:rPr>
      </w:pPr>
    </w:p>
    <w:p w14:paraId="3690CA5A" w14:textId="77777777" w:rsidR="00103540" w:rsidRDefault="00103540" w:rsidP="00BC0687">
      <w:pPr>
        <w:rPr>
          <w:rFonts w:ascii="Times New Roman" w:eastAsia="Times New Roman" w:hAnsi="Times New Roman" w:cs="Times New Roman"/>
          <w:color w:val="auto"/>
          <w:sz w:val="18"/>
          <w:szCs w:val="24"/>
        </w:rPr>
      </w:pPr>
    </w:p>
    <w:p w14:paraId="3195B2CD" w14:textId="77777777" w:rsidR="00103540" w:rsidRDefault="00103540" w:rsidP="00BC0687">
      <w:pPr>
        <w:rPr>
          <w:rFonts w:ascii="Times New Roman" w:eastAsia="Times New Roman" w:hAnsi="Times New Roman" w:cs="Times New Roman"/>
          <w:color w:val="auto"/>
          <w:sz w:val="18"/>
          <w:szCs w:val="24"/>
        </w:rPr>
      </w:pPr>
    </w:p>
    <w:p w14:paraId="5467EB71" w14:textId="77777777" w:rsidR="00103540" w:rsidRDefault="00103540" w:rsidP="00BC0687">
      <w:pPr>
        <w:rPr>
          <w:rFonts w:ascii="Times New Roman" w:eastAsia="Times New Roman" w:hAnsi="Times New Roman" w:cs="Times New Roman"/>
          <w:color w:val="auto"/>
          <w:sz w:val="18"/>
          <w:szCs w:val="24"/>
        </w:rPr>
      </w:pPr>
    </w:p>
    <w:p w14:paraId="147680E4" w14:textId="77777777" w:rsidR="00103540" w:rsidRDefault="00103540" w:rsidP="00BC0687">
      <w:pPr>
        <w:rPr>
          <w:rFonts w:ascii="Times New Roman" w:eastAsia="Times New Roman" w:hAnsi="Times New Roman" w:cs="Times New Roman"/>
          <w:color w:val="auto"/>
          <w:sz w:val="18"/>
          <w:szCs w:val="24"/>
        </w:rPr>
      </w:pPr>
    </w:p>
    <w:p w14:paraId="3DF5ABCD" w14:textId="77777777" w:rsidR="00103540" w:rsidRDefault="00103540" w:rsidP="00BC0687">
      <w:pPr>
        <w:rPr>
          <w:rFonts w:ascii="Times New Roman" w:eastAsia="Times New Roman" w:hAnsi="Times New Roman" w:cs="Times New Roman"/>
          <w:color w:val="auto"/>
          <w:sz w:val="18"/>
          <w:szCs w:val="24"/>
        </w:rPr>
      </w:pPr>
    </w:p>
    <w:p w14:paraId="5B185DF8" w14:textId="77777777" w:rsidR="00103540" w:rsidRDefault="00103540" w:rsidP="00BC0687">
      <w:pPr>
        <w:rPr>
          <w:rFonts w:ascii="Times New Roman" w:eastAsia="Times New Roman" w:hAnsi="Times New Roman" w:cs="Times New Roman"/>
          <w:color w:val="auto"/>
          <w:sz w:val="18"/>
          <w:szCs w:val="24"/>
        </w:rPr>
      </w:pPr>
    </w:p>
    <w:p w14:paraId="7C9878E5" w14:textId="77777777" w:rsidR="00103540" w:rsidRDefault="00103540" w:rsidP="00BC0687">
      <w:pPr>
        <w:rPr>
          <w:rFonts w:ascii="Times New Roman" w:eastAsia="Times New Roman" w:hAnsi="Times New Roman" w:cs="Times New Roman"/>
          <w:color w:val="auto"/>
          <w:sz w:val="18"/>
          <w:szCs w:val="24"/>
        </w:rPr>
      </w:pPr>
    </w:p>
    <w:p w14:paraId="60C49FCB" w14:textId="77777777" w:rsidR="00103540" w:rsidRDefault="00103540" w:rsidP="00BC0687">
      <w:pPr>
        <w:rPr>
          <w:rFonts w:ascii="Times New Roman" w:eastAsia="Times New Roman" w:hAnsi="Times New Roman" w:cs="Times New Roman"/>
          <w:color w:val="auto"/>
          <w:sz w:val="18"/>
          <w:szCs w:val="24"/>
        </w:rPr>
      </w:pPr>
    </w:p>
    <w:p w14:paraId="59064761" w14:textId="77777777" w:rsidR="00103540" w:rsidRDefault="00103540" w:rsidP="00BC0687">
      <w:pPr>
        <w:rPr>
          <w:rFonts w:ascii="Times New Roman" w:eastAsia="Times New Roman" w:hAnsi="Times New Roman" w:cs="Times New Roman"/>
          <w:color w:val="auto"/>
          <w:sz w:val="18"/>
          <w:szCs w:val="24"/>
        </w:rPr>
      </w:pPr>
    </w:p>
    <w:p w14:paraId="123D4324" w14:textId="77777777" w:rsidR="00103540" w:rsidRDefault="00103540" w:rsidP="00BC0687">
      <w:pPr>
        <w:rPr>
          <w:rFonts w:ascii="Times New Roman" w:eastAsia="Times New Roman" w:hAnsi="Times New Roman" w:cs="Times New Roman"/>
          <w:color w:val="auto"/>
          <w:sz w:val="18"/>
          <w:szCs w:val="24"/>
        </w:rPr>
      </w:pPr>
    </w:p>
    <w:p w14:paraId="054042E1" w14:textId="77777777" w:rsidR="00AE08BF" w:rsidRPr="00AE08BF" w:rsidRDefault="00AE08BF" w:rsidP="00BC0687">
      <w:pPr>
        <w:rPr>
          <w:rFonts w:ascii="Times New Roman" w:eastAsia="Times New Roman" w:hAnsi="Times New Roman" w:cs="Times New Roman"/>
          <w:b/>
          <w:color w:val="auto"/>
          <w:szCs w:val="24"/>
        </w:rPr>
      </w:pPr>
    </w:p>
    <w:p w14:paraId="0D5253D6" w14:textId="77777777" w:rsidR="00AE08BF" w:rsidRPr="00AE08BF" w:rsidRDefault="00AE08BF" w:rsidP="00AE08BF">
      <w:pPr>
        <w:pStyle w:val="Prrafodelista"/>
        <w:numPr>
          <w:ilvl w:val="0"/>
          <w:numId w:val="22"/>
        </w:numPr>
        <w:outlineLvl w:val="0"/>
        <w:rPr>
          <w:rFonts w:ascii="Times New Roman" w:eastAsia="Times New Roman" w:hAnsi="Times New Roman" w:cs="Times New Roman"/>
          <w:color w:val="auto"/>
          <w:sz w:val="18"/>
          <w:szCs w:val="24"/>
        </w:rPr>
      </w:pPr>
      <w:bookmarkStart w:id="360" w:name="_Toc504985122"/>
      <w:r w:rsidRPr="00AE08BF">
        <w:rPr>
          <w:rFonts w:ascii="Times New Roman" w:eastAsia="Times New Roman" w:hAnsi="Times New Roman" w:cs="Times New Roman"/>
          <w:b/>
          <w:color w:val="auto"/>
          <w:sz w:val="24"/>
          <w:szCs w:val="24"/>
        </w:rPr>
        <w:lastRenderedPageBreak/>
        <w:t>CONCLUSIONES</w:t>
      </w:r>
      <w:bookmarkEnd w:id="360"/>
    </w:p>
    <w:p w14:paraId="2A66DEA8" w14:textId="77777777" w:rsidR="00AE08BF" w:rsidRDefault="00AE08BF" w:rsidP="00AE08BF">
      <w:pPr>
        <w:pStyle w:val="NormalWeb"/>
        <w:numPr>
          <w:ilvl w:val="0"/>
          <w:numId w:val="47"/>
        </w:numPr>
        <w:spacing w:before="0" w:beforeAutospacing="0" w:after="160" w:afterAutospacing="0"/>
        <w:jc w:val="both"/>
      </w:pPr>
      <w:r>
        <w:rPr>
          <w:color w:val="000000"/>
        </w:rPr>
        <w:t>Las consultas pertinentes realizadas en fuentes bibliográficas impresas y digitales se pudo analizar cuál es la tendencia al desarrollar una aplicación híbrida (móvil y web) con la finalidad de establecer las bases teóricas necesarias para el desarrollo del proyecto.</w:t>
      </w:r>
    </w:p>
    <w:p w14:paraId="4778A96C" w14:textId="77777777" w:rsidR="00AE08BF" w:rsidRDefault="00AE08BF" w:rsidP="00AE08BF">
      <w:pPr>
        <w:pStyle w:val="NormalWeb"/>
        <w:numPr>
          <w:ilvl w:val="0"/>
          <w:numId w:val="47"/>
        </w:numPr>
        <w:spacing w:before="0" w:beforeAutospacing="0" w:after="160" w:afterAutospacing="0"/>
        <w:jc w:val="both"/>
      </w:pPr>
      <w:r>
        <w:rPr>
          <w:color w:val="000000"/>
        </w:rPr>
        <w:t xml:space="preserve">En base a la entrevista aplicada en el </w:t>
      </w:r>
      <w:proofErr w:type="spellStart"/>
      <w:r>
        <w:rPr>
          <w:color w:val="000000"/>
        </w:rPr>
        <w:t>GAD</w:t>
      </w:r>
      <w:proofErr w:type="spellEnd"/>
      <w:r>
        <w:rPr>
          <w:color w:val="000000"/>
        </w:rPr>
        <w:t xml:space="preserve"> Provincial de Cotopaxi se pudo establecer los principales requerimientos a desarrollar y se pudo constatar la </w:t>
      </w:r>
      <w:proofErr w:type="spellStart"/>
      <w:r>
        <w:rPr>
          <w:color w:val="000000"/>
        </w:rPr>
        <w:t>problematica</w:t>
      </w:r>
      <w:proofErr w:type="spellEnd"/>
      <w:r>
        <w:rPr>
          <w:color w:val="000000"/>
        </w:rPr>
        <w:t xml:space="preserve"> real al no contar con un mecanismo adecuado para la difusión de los principales atractivos turísticos de la Provincia de Cotopaxi.</w:t>
      </w:r>
    </w:p>
    <w:p w14:paraId="7B087EA1" w14:textId="77777777" w:rsidR="00AE08BF" w:rsidRDefault="00AE08BF" w:rsidP="00AE08BF">
      <w:pPr>
        <w:pStyle w:val="NormalWeb"/>
        <w:numPr>
          <w:ilvl w:val="0"/>
          <w:numId w:val="47"/>
        </w:numPr>
        <w:spacing w:before="0" w:beforeAutospacing="0" w:after="160" w:afterAutospacing="0"/>
        <w:jc w:val="both"/>
      </w:pPr>
      <w:r>
        <w:rPr>
          <w:color w:val="000000"/>
        </w:rPr>
        <w:t xml:space="preserve">En el desarrollo de los módulos web y móvil se empleó la metodología ágil </w:t>
      </w:r>
      <w:proofErr w:type="spellStart"/>
      <w:r>
        <w:rPr>
          <w:color w:val="000000"/>
        </w:rPr>
        <w:t>SCRUM</w:t>
      </w:r>
      <w:proofErr w:type="spellEnd"/>
      <w:r>
        <w:rPr>
          <w:color w:val="000000"/>
        </w:rPr>
        <w:t xml:space="preserve"> la cual permitió obtener módulos completamente funcionales al final de cada sprint de tal forma que el cliente pueda verificar cada uno de los avances mientras se iba construyendo la aplicación.</w:t>
      </w:r>
    </w:p>
    <w:p w14:paraId="0FEEE3FF" w14:textId="77777777" w:rsidR="00AE08BF" w:rsidRPr="00B76B5C" w:rsidRDefault="00AE08BF" w:rsidP="00AE08BF">
      <w:pPr>
        <w:pStyle w:val="NormalWeb"/>
        <w:numPr>
          <w:ilvl w:val="0"/>
          <w:numId w:val="47"/>
        </w:numPr>
        <w:spacing w:before="0" w:beforeAutospacing="0" w:after="160" w:afterAutospacing="0"/>
        <w:jc w:val="both"/>
      </w:pPr>
      <w:r>
        <w:rPr>
          <w:color w:val="000000"/>
        </w:rPr>
        <w:t xml:space="preserve">Obtenidos los impactos tecnológico, social y económico se estableció que el presente proyecto </w:t>
      </w:r>
      <w:r w:rsidR="006847C4">
        <w:rPr>
          <w:color w:val="000000"/>
        </w:rPr>
        <w:t>permitirá</w:t>
      </w:r>
      <w:r>
        <w:rPr>
          <w:color w:val="000000"/>
        </w:rPr>
        <w:t xml:space="preserve"> al </w:t>
      </w:r>
      <w:proofErr w:type="spellStart"/>
      <w:r>
        <w:rPr>
          <w:color w:val="000000"/>
        </w:rPr>
        <w:t>GAD</w:t>
      </w:r>
      <w:proofErr w:type="spellEnd"/>
      <w:r>
        <w:rPr>
          <w:color w:val="000000"/>
        </w:rPr>
        <w:t xml:space="preserve"> Provincial de Cotopaxi, centralizar y difundir información acerca de los principales atractivos turíst</w:t>
      </w:r>
      <w:r w:rsidR="006847C4">
        <w:rPr>
          <w:color w:val="000000"/>
        </w:rPr>
        <w:t>icos de la Provincia</w:t>
      </w:r>
      <w:r>
        <w:rPr>
          <w:color w:val="000000"/>
        </w:rPr>
        <w:t xml:space="preserve"> y beneficiando a las personas que cuenten con un </w:t>
      </w:r>
      <w:r w:rsidR="006847C4">
        <w:rPr>
          <w:color w:val="000000"/>
        </w:rPr>
        <w:t>Smartphone</w:t>
      </w:r>
      <w:r>
        <w:rPr>
          <w:color w:val="000000"/>
        </w:rPr>
        <w:t xml:space="preserve"> con sistema operativo </w:t>
      </w:r>
      <w:proofErr w:type="spellStart"/>
      <w:r>
        <w:rPr>
          <w:color w:val="000000"/>
        </w:rPr>
        <w:t>Android</w:t>
      </w:r>
      <w:proofErr w:type="spellEnd"/>
      <w:r>
        <w:rPr>
          <w:color w:val="000000"/>
        </w:rPr>
        <w:t xml:space="preserve"> acceder a dicha información.</w:t>
      </w:r>
    </w:p>
    <w:p w14:paraId="318027A6" w14:textId="77777777" w:rsidR="00B76B5C" w:rsidRDefault="00B76B5C" w:rsidP="00B76B5C">
      <w:pPr>
        <w:pStyle w:val="NormalWeb"/>
        <w:spacing w:before="0" w:beforeAutospacing="0" w:after="160" w:afterAutospacing="0"/>
        <w:jc w:val="both"/>
        <w:rPr>
          <w:color w:val="000000"/>
        </w:rPr>
      </w:pPr>
    </w:p>
    <w:p w14:paraId="35079CE1" w14:textId="77777777" w:rsidR="00B76B5C" w:rsidRDefault="00B76B5C" w:rsidP="00B76B5C">
      <w:pPr>
        <w:pStyle w:val="Prrafodelista"/>
        <w:numPr>
          <w:ilvl w:val="0"/>
          <w:numId w:val="22"/>
        </w:numPr>
        <w:rPr>
          <w:rFonts w:ascii="Times New Roman" w:hAnsi="Times New Roman" w:cs="Times New Roman"/>
          <w:b/>
          <w:sz w:val="24"/>
        </w:rPr>
      </w:pPr>
      <w:r>
        <w:rPr>
          <w:rFonts w:ascii="Times New Roman" w:hAnsi="Times New Roman" w:cs="Times New Roman"/>
          <w:b/>
          <w:sz w:val="24"/>
        </w:rPr>
        <w:t>RECOMENDACIONES.</w:t>
      </w:r>
    </w:p>
    <w:p w14:paraId="001A27DA" w14:textId="77777777" w:rsidR="00B76B5C" w:rsidRDefault="00B76B5C" w:rsidP="00B76B5C">
      <w:pPr>
        <w:pStyle w:val="Prrafodelista"/>
        <w:ind w:left="1080"/>
        <w:rPr>
          <w:rFonts w:ascii="Times New Roman" w:hAnsi="Times New Roman" w:cs="Times New Roman"/>
          <w:b/>
          <w:sz w:val="24"/>
        </w:rPr>
      </w:pPr>
    </w:p>
    <w:p w14:paraId="06778DF2" w14:textId="1BCCFC29" w:rsidR="00B76B5C" w:rsidRDefault="00B76B5C" w:rsidP="00397DB3">
      <w:pPr>
        <w:pStyle w:val="Prrafodelista"/>
        <w:numPr>
          <w:ilvl w:val="0"/>
          <w:numId w:val="48"/>
        </w:numPr>
        <w:ind w:left="993" w:hanging="284"/>
        <w:jc w:val="both"/>
        <w:rPr>
          <w:rFonts w:ascii="Times New Roman" w:hAnsi="Times New Roman" w:cs="Times New Roman"/>
          <w:sz w:val="24"/>
        </w:rPr>
      </w:pPr>
      <w:r w:rsidRPr="00B76B5C">
        <w:rPr>
          <w:rFonts w:ascii="Times New Roman" w:hAnsi="Times New Roman" w:cs="Times New Roman"/>
          <w:sz w:val="24"/>
        </w:rPr>
        <w:t xml:space="preserve">La parte más esencial es la toma de requerimientos por lo tanto se recomienda </w:t>
      </w:r>
      <w:r w:rsidR="00F84DED">
        <w:rPr>
          <w:rFonts w:ascii="Times New Roman" w:hAnsi="Times New Roman" w:cs="Times New Roman"/>
          <w:sz w:val="24"/>
        </w:rPr>
        <w:t xml:space="preserve">utilizar </w:t>
      </w:r>
      <w:r w:rsidR="003741F9">
        <w:rPr>
          <w:rFonts w:ascii="Times New Roman" w:hAnsi="Times New Roman" w:cs="Times New Roman"/>
          <w:sz w:val="24"/>
        </w:rPr>
        <w:t xml:space="preserve">técnicas </w:t>
      </w:r>
      <w:r w:rsidR="00F84DED">
        <w:rPr>
          <w:rFonts w:ascii="Times New Roman" w:hAnsi="Times New Roman" w:cs="Times New Roman"/>
          <w:sz w:val="24"/>
        </w:rPr>
        <w:t xml:space="preserve">que faciliten </w:t>
      </w:r>
      <w:r w:rsidR="003741F9">
        <w:rPr>
          <w:rFonts w:ascii="Times New Roman" w:hAnsi="Times New Roman" w:cs="Times New Roman"/>
          <w:sz w:val="24"/>
        </w:rPr>
        <w:t>la recolección de información</w:t>
      </w:r>
      <w:r w:rsidR="00EE1B8C">
        <w:rPr>
          <w:rFonts w:ascii="Times New Roman" w:hAnsi="Times New Roman" w:cs="Times New Roman"/>
          <w:sz w:val="24"/>
        </w:rPr>
        <w:t xml:space="preserve"> como grabadora de </w:t>
      </w:r>
      <w:r w:rsidR="00F8230B">
        <w:rPr>
          <w:rFonts w:ascii="Times New Roman" w:hAnsi="Times New Roman" w:cs="Times New Roman"/>
          <w:sz w:val="24"/>
        </w:rPr>
        <w:t xml:space="preserve">audios o </w:t>
      </w:r>
      <w:r w:rsidR="00B7340C">
        <w:rPr>
          <w:rFonts w:ascii="Times New Roman" w:hAnsi="Times New Roman" w:cs="Times New Roman"/>
          <w:sz w:val="24"/>
        </w:rPr>
        <w:t>libreta para obtener la</w:t>
      </w:r>
      <w:r w:rsidR="00EE1B8C">
        <w:rPr>
          <w:rFonts w:ascii="Times New Roman" w:hAnsi="Times New Roman" w:cs="Times New Roman"/>
          <w:sz w:val="24"/>
        </w:rPr>
        <w:t xml:space="preserve"> información </w:t>
      </w:r>
      <w:r w:rsidR="00B7340C">
        <w:rPr>
          <w:rFonts w:ascii="Times New Roman" w:hAnsi="Times New Roman" w:cs="Times New Roman"/>
          <w:sz w:val="24"/>
        </w:rPr>
        <w:t>más</w:t>
      </w:r>
      <w:r w:rsidR="00EE1B8C">
        <w:rPr>
          <w:rFonts w:ascii="Times New Roman" w:hAnsi="Times New Roman" w:cs="Times New Roman"/>
          <w:sz w:val="24"/>
        </w:rPr>
        <w:t xml:space="preserve"> relevante</w:t>
      </w:r>
      <w:r w:rsidR="003741F9">
        <w:rPr>
          <w:rFonts w:ascii="Times New Roman" w:hAnsi="Times New Roman" w:cs="Times New Roman"/>
          <w:sz w:val="24"/>
        </w:rPr>
        <w:t>.</w:t>
      </w:r>
    </w:p>
    <w:p w14:paraId="338D35CA" w14:textId="77777777" w:rsidR="00B76B5C" w:rsidRPr="00B76B5C" w:rsidRDefault="00B76B5C" w:rsidP="00397DB3">
      <w:pPr>
        <w:pStyle w:val="Prrafodelista"/>
        <w:ind w:left="993"/>
        <w:jc w:val="both"/>
        <w:rPr>
          <w:rFonts w:ascii="Times New Roman" w:hAnsi="Times New Roman" w:cs="Times New Roman"/>
          <w:sz w:val="24"/>
        </w:rPr>
      </w:pPr>
    </w:p>
    <w:p w14:paraId="4B55430F" w14:textId="77777777" w:rsidR="00B76B5C" w:rsidRPr="00B76B5C" w:rsidRDefault="00B76B5C" w:rsidP="00397DB3">
      <w:pPr>
        <w:pStyle w:val="Prrafodelista"/>
        <w:numPr>
          <w:ilvl w:val="0"/>
          <w:numId w:val="48"/>
        </w:numPr>
        <w:ind w:left="993" w:hanging="284"/>
        <w:jc w:val="both"/>
        <w:rPr>
          <w:rFonts w:ascii="Times New Roman" w:hAnsi="Times New Roman" w:cs="Times New Roman"/>
          <w:b/>
          <w:sz w:val="24"/>
        </w:rPr>
      </w:pPr>
      <w:r w:rsidRPr="00B76B5C">
        <w:rPr>
          <w:rFonts w:ascii="Times New Roman" w:hAnsi="Times New Roman" w:cs="Times New Roman"/>
          <w:sz w:val="24"/>
        </w:rPr>
        <w:t xml:space="preserve">Es recomendable que en el </w:t>
      </w:r>
      <w:proofErr w:type="spellStart"/>
      <w:r w:rsidRPr="00B76B5C">
        <w:rPr>
          <w:rFonts w:ascii="Times New Roman" w:hAnsi="Times New Roman" w:cs="Times New Roman"/>
          <w:sz w:val="24"/>
        </w:rPr>
        <w:t>ProductBacklog</w:t>
      </w:r>
      <w:proofErr w:type="spellEnd"/>
      <w:r w:rsidRPr="00B76B5C">
        <w:rPr>
          <w:rFonts w:ascii="Times New Roman" w:hAnsi="Times New Roman" w:cs="Times New Roman"/>
          <w:sz w:val="24"/>
        </w:rPr>
        <w:t xml:space="preserve"> utilizar una técnica de priorización de las historias de usuario como: </w:t>
      </w:r>
      <w:proofErr w:type="spellStart"/>
      <w:r w:rsidRPr="00B76B5C">
        <w:rPr>
          <w:rFonts w:ascii="Times New Roman" w:hAnsi="Times New Roman" w:cs="Times New Roman"/>
          <w:sz w:val="24"/>
        </w:rPr>
        <w:t>MoSCoW</w:t>
      </w:r>
      <w:proofErr w:type="spellEnd"/>
      <w:r w:rsidRPr="00B76B5C">
        <w:rPr>
          <w:rFonts w:ascii="Times New Roman" w:hAnsi="Times New Roman" w:cs="Times New Roman"/>
          <w:sz w:val="24"/>
        </w:rPr>
        <w:t xml:space="preserve">, </w:t>
      </w:r>
      <w:proofErr w:type="spellStart"/>
      <w:r w:rsidRPr="00B76B5C">
        <w:rPr>
          <w:rFonts w:ascii="Times New Roman" w:hAnsi="Times New Roman" w:cs="Times New Roman"/>
          <w:sz w:val="24"/>
        </w:rPr>
        <w:t>Theme</w:t>
      </w:r>
      <w:proofErr w:type="spellEnd"/>
      <w:r w:rsidRPr="00B76B5C">
        <w:rPr>
          <w:rFonts w:ascii="Times New Roman" w:hAnsi="Times New Roman" w:cs="Times New Roman"/>
          <w:sz w:val="24"/>
        </w:rPr>
        <w:t xml:space="preserve"> </w:t>
      </w:r>
      <w:proofErr w:type="spellStart"/>
      <w:r w:rsidRPr="00B76B5C">
        <w:rPr>
          <w:rFonts w:ascii="Times New Roman" w:hAnsi="Times New Roman" w:cs="Times New Roman"/>
          <w:sz w:val="24"/>
        </w:rPr>
        <w:t>Scoring</w:t>
      </w:r>
      <w:proofErr w:type="spellEnd"/>
      <w:r w:rsidRPr="00B76B5C">
        <w:rPr>
          <w:rFonts w:ascii="Times New Roman" w:hAnsi="Times New Roman" w:cs="Times New Roman"/>
          <w:sz w:val="24"/>
        </w:rPr>
        <w:t xml:space="preserve"> entre otras para obtener un listado de prioridades más específicos.</w:t>
      </w:r>
    </w:p>
    <w:p w14:paraId="20FA84B5" w14:textId="77777777" w:rsidR="00B76B5C" w:rsidRPr="00B76B5C" w:rsidRDefault="00B76B5C" w:rsidP="00397DB3">
      <w:pPr>
        <w:pStyle w:val="Prrafodelista"/>
        <w:jc w:val="both"/>
        <w:rPr>
          <w:rFonts w:ascii="Times New Roman" w:hAnsi="Times New Roman" w:cs="Times New Roman"/>
          <w:b/>
          <w:sz w:val="24"/>
        </w:rPr>
      </w:pPr>
    </w:p>
    <w:p w14:paraId="45C1E547" w14:textId="77777777" w:rsidR="00B76B5C" w:rsidRPr="00B76B5C" w:rsidRDefault="00B76B5C" w:rsidP="00397DB3">
      <w:pPr>
        <w:pStyle w:val="Prrafodelista"/>
        <w:numPr>
          <w:ilvl w:val="0"/>
          <w:numId w:val="48"/>
        </w:numPr>
        <w:ind w:left="993" w:hanging="284"/>
        <w:jc w:val="both"/>
        <w:rPr>
          <w:rFonts w:ascii="Times New Roman" w:hAnsi="Times New Roman" w:cs="Times New Roman"/>
          <w:sz w:val="24"/>
        </w:rPr>
      </w:pPr>
      <w:r w:rsidRPr="00B76B5C">
        <w:rPr>
          <w:rFonts w:ascii="Times New Roman" w:hAnsi="Times New Roman" w:cs="Times New Roman"/>
          <w:sz w:val="24"/>
        </w:rPr>
        <w:t xml:space="preserve">Al momento de culminar las interfaces del proyecto se recomienda presentar al usuario con la finalidad de obtener un criterio de ellas, y en caso de haber cambios, realizar lo más pronto posible. </w:t>
      </w:r>
    </w:p>
    <w:p w14:paraId="3A85A03F" w14:textId="77777777" w:rsidR="00B76B5C" w:rsidRPr="00B76B5C" w:rsidRDefault="00B76B5C" w:rsidP="00B76B5C">
      <w:pPr>
        <w:pStyle w:val="NormalWeb"/>
        <w:spacing w:before="0" w:beforeAutospacing="0" w:after="160" w:afterAutospacing="0"/>
        <w:jc w:val="both"/>
      </w:pPr>
    </w:p>
    <w:p w14:paraId="3361675B" w14:textId="77777777" w:rsidR="00582B37" w:rsidRDefault="00582B37" w:rsidP="00B76B5C">
      <w:pPr>
        <w:spacing w:line="360" w:lineRule="auto"/>
        <w:jc w:val="both"/>
        <w:sectPr w:rsidR="00582B37" w:rsidSect="00E63CA9">
          <w:headerReference w:type="default" r:id="rId80"/>
          <w:footerReference w:type="default" r:id="rId81"/>
          <w:pgSz w:w="11906" w:h="16838"/>
          <w:pgMar w:top="1701" w:right="1134" w:bottom="1701" w:left="1701" w:header="0" w:footer="720" w:gutter="0"/>
          <w:pgNumType w:start="17"/>
          <w:cols w:space="720"/>
          <w:docGrid w:linePitch="299"/>
        </w:sectPr>
      </w:pPr>
    </w:p>
    <w:bookmarkStart w:id="361" w:name="_Toc504985123" w:displacedByCustomXml="next"/>
    <w:sdt>
      <w:sdtPr>
        <w:rPr>
          <w:rFonts w:ascii="Calibri" w:eastAsia="Calibri" w:hAnsi="Calibri" w:cs="Calibri"/>
          <w:b w:val="0"/>
          <w:sz w:val="22"/>
          <w:szCs w:val="22"/>
        </w:rPr>
        <w:id w:val="-525327511"/>
        <w:docPartObj>
          <w:docPartGallery w:val="Bibliographies"/>
          <w:docPartUnique/>
        </w:docPartObj>
      </w:sdtPr>
      <w:sdtEndPr/>
      <w:sdtContent>
        <w:p w14:paraId="3AC6D910" w14:textId="77777777" w:rsidR="00582B37" w:rsidRPr="0074570D" w:rsidRDefault="00582B37" w:rsidP="00103540">
          <w:pPr>
            <w:pStyle w:val="Ttulo1"/>
            <w:numPr>
              <w:ilvl w:val="0"/>
              <w:numId w:val="22"/>
            </w:numPr>
          </w:pPr>
          <w:r w:rsidRPr="0074570D">
            <w:t>BIBLIOGRAFÍA</w:t>
          </w:r>
          <w:bookmarkEnd w:id="361"/>
        </w:p>
        <w:sdt>
          <w:sdtPr>
            <w:id w:val="111145805"/>
            <w:bibliography/>
          </w:sdtPr>
          <w:sdtEndPr/>
          <w:sdtContent>
            <w:p w14:paraId="79820DD4" w14:textId="77777777" w:rsidR="00AE08BF" w:rsidRDefault="00582B37" w:rsidP="00103540">
              <w:pPr>
                <w:pStyle w:val="Bibliografa"/>
                <w:ind w:left="720" w:hanging="720"/>
                <w:jc w:val="both"/>
                <w:rPr>
                  <w:noProof/>
                  <w:sz w:val="24"/>
                  <w:szCs w:val="24"/>
                </w:rPr>
              </w:pPr>
              <w:r>
                <w:fldChar w:fldCharType="begin"/>
              </w:r>
              <w:r>
                <w:instrText>BIBLIOGRAPHY</w:instrText>
              </w:r>
              <w:r>
                <w:fldChar w:fldCharType="separate"/>
              </w:r>
              <w:r w:rsidR="00AE08BF">
                <w:rPr>
                  <w:noProof/>
                </w:rPr>
                <w:t xml:space="preserve">Android. (12 de Febrero de 2017). </w:t>
              </w:r>
              <w:r w:rsidR="00AE08BF">
                <w:rPr>
                  <w:i/>
                  <w:iCs/>
                  <w:noProof/>
                </w:rPr>
                <w:t>Android</w:t>
              </w:r>
              <w:r w:rsidR="00AE08BF">
                <w:rPr>
                  <w:noProof/>
                </w:rPr>
                <w:t>. Obtenido de Historia Sistemas Operativos Android: https://www.android.com/intl/es-419_mx/history/#/donut</w:t>
              </w:r>
            </w:p>
            <w:p w14:paraId="0D59881D" w14:textId="77777777" w:rsidR="00AE08BF" w:rsidRDefault="00AE08BF" w:rsidP="00103540">
              <w:pPr>
                <w:pStyle w:val="Bibliografa"/>
                <w:ind w:left="720" w:hanging="720"/>
                <w:jc w:val="both"/>
                <w:rPr>
                  <w:noProof/>
                </w:rPr>
              </w:pPr>
              <w:r>
                <w:rPr>
                  <w:noProof/>
                </w:rPr>
                <w:t xml:space="preserve">Android. (12 de Mayo de 2017). </w:t>
              </w:r>
              <w:r>
                <w:rPr>
                  <w:i/>
                  <w:iCs/>
                  <w:noProof/>
                </w:rPr>
                <w:t xml:space="preserve">Android </w:t>
              </w:r>
              <w:r>
                <w:rPr>
                  <w:noProof/>
                </w:rPr>
                <w:t>. Obtenido de https://developer.android.com/studio/intro/index.html?hl=es-419</w:t>
              </w:r>
            </w:p>
            <w:p w14:paraId="3EC76B05" w14:textId="77777777" w:rsidR="00AE08BF" w:rsidRDefault="00AE08BF" w:rsidP="00103540">
              <w:pPr>
                <w:pStyle w:val="Bibliografa"/>
                <w:ind w:left="720" w:hanging="720"/>
                <w:jc w:val="both"/>
                <w:rPr>
                  <w:noProof/>
                </w:rPr>
              </w:pPr>
              <w:r>
                <w:rPr>
                  <w:noProof/>
                </w:rPr>
                <w:t xml:space="preserve">Android, A. (11 de Diciembre de 2015). </w:t>
              </w:r>
              <w:r>
                <w:rPr>
                  <w:i/>
                  <w:iCs/>
                  <w:noProof/>
                </w:rPr>
                <w:t>Academia Android</w:t>
              </w:r>
              <w:r>
                <w:rPr>
                  <w:noProof/>
                </w:rPr>
                <w:t>. Obtenido de https://academiaandroid.com/android-studio-v1-caracteristicas-comparativa-eclipse/</w:t>
              </w:r>
            </w:p>
            <w:p w14:paraId="03617849" w14:textId="77777777" w:rsidR="00AE08BF" w:rsidRDefault="00AE08BF" w:rsidP="00103540">
              <w:pPr>
                <w:pStyle w:val="Bibliografa"/>
                <w:ind w:left="720" w:hanging="720"/>
                <w:jc w:val="both"/>
                <w:rPr>
                  <w:noProof/>
                </w:rPr>
              </w:pPr>
              <w:r>
                <w:rPr>
                  <w:noProof/>
                </w:rPr>
                <w:t xml:space="preserve">Arias, F. (2012). </w:t>
              </w:r>
              <w:r>
                <w:rPr>
                  <w:i/>
                  <w:iCs/>
                  <w:noProof/>
                </w:rPr>
                <w:t>El Proyecto de Investigación.</w:t>
              </w:r>
              <w:r>
                <w:rPr>
                  <w:noProof/>
                </w:rPr>
                <w:t xml:space="preserve"> Caracas: Episteme.</w:t>
              </w:r>
            </w:p>
            <w:p w14:paraId="4D503759" w14:textId="77777777" w:rsidR="00AE08BF" w:rsidRDefault="00AE08BF" w:rsidP="00103540">
              <w:pPr>
                <w:pStyle w:val="Bibliografa"/>
                <w:ind w:left="720" w:hanging="720"/>
                <w:jc w:val="both"/>
                <w:rPr>
                  <w:noProof/>
                </w:rPr>
              </w:pPr>
              <w:r>
                <w:rPr>
                  <w:noProof/>
                </w:rPr>
                <w:t xml:space="preserve">Baena, G. (2014). </w:t>
              </w:r>
              <w:r>
                <w:rPr>
                  <w:i/>
                  <w:iCs/>
                  <w:noProof/>
                </w:rPr>
                <w:t>Metodología de la Investigación.</w:t>
              </w:r>
              <w:r>
                <w:rPr>
                  <w:noProof/>
                </w:rPr>
                <w:t xml:space="preserve"> México: Ebook.</w:t>
              </w:r>
            </w:p>
            <w:p w14:paraId="19683F54" w14:textId="77777777" w:rsidR="00AE08BF" w:rsidRDefault="00AE08BF" w:rsidP="00103540">
              <w:pPr>
                <w:pStyle w:val="Bibliografa"/>
                <w:ind w:left="720" w:hanging="720"/>
                <w:jc w:val="both"/>
                <w:rPr>
                  <w:noProof/>
                </w:rPr>
              </w:pPr>
              <w:r>
                <w:rPr>
                  <w:noProof/>
                </w:rPr>
                <w:t xml:space="preserve">Callejas Cuervo, M., Meléndez Álvarez, L. F., &amp; Cortes Roa, A. P. (2010). Desarrollo de aplicaciones móviles enfocadas al turismo en el departamento de Boyacá. </w:t>
              </w:r>
              <w:r>
                <w:rPr>
                  <w:i/>
                  <w:iCs/>
                  <w:noProof/>
                </w:rPr>
                <w:t>redalyc.org.</w:t>
              </w:r>
              <w:r>
                <w:rPr>
                  <w:noProof/>
                </w:rPr>
                <w:t xml:space="preserve"> </w:t>
              </w:r>
            </w:p>
            <w:p w14:paraId="4F5245DE" w14:textId="77777777" w:rsidR="00AE08BF" w:rsidRDefault="00AE08BF" w:rsidP="00103540">
              <w:pPr>
                <w:pStyle w:val="Bibliografa"/>
                <w:ind w:left="720" w:hanging="720"/>
                <w:jc w:val="both"/>
                <w:rPr>
                  <w:noProof/>
                </w:rPr>
              </w:pPr>
              <w:r>
                <w:rPr>
                  <w:noProof/>
                </w:rPr>
                <w:t xml:space="preserve">Castillo, A. (24 de Septiembre de 2015). </w:t>
              </w:r>
              <w:r>
                <w:rPr>
                  <w:i/>
                  <w:iCs/>
                  <w:noProof/>
                </w:rPr>
                <w:t>PoderPDA</w:t>
              </w:r>
              <w:r>
                <w:rPr>
                  <w:noProof/>
                </w:rPr>
                <w:t>. Obtenido de LA HISTORIA DE ANDROID: TODAS SUS VERSIONES: http://www.poderpda.com/editorial/la-historia-de-android-todas-sus-versiones/</w:t>
              </w:r>
            </w:p>
            <w:p w14:paraId="224F3303" w14:textId="77777777" w:rsidR="00AE08BF" w:rsidRDefault="00AE08BF" w:rsidP="00103540">
              <w:pPr>
                <w:pStyle w:val="Bibliografa"/>
                <w:ind w:left="720" w:hanging="720"/>
                <w:jc w:val="both"/>
                <w:rPr>
                  <w:noProof/>
                </w:rPr>
              </w:pPr>
              <w:r>
                <w:rPr>
                  <w:noProof/>
                </w:rPr>
                <w:t xml:space="preserve">Clarís, P. (2015). </w:t>
              </w:r>
              <w:r>
                <w:rPr>
                  <w:i/>
                  <w:iCs/>
                  <w:noProof/>
                </w:rPr>
                <w:t>softeng</w:t>
              </w:r>
              <w:r>
                <w:rPr>
                  <w:noProof/>
                </w:rPr>
                <w:t>. Obtenido de softeng: https://www.softeng.es/es-es/empresa/metodologias-de-trabajo/metodologia-scrum.html</w:t>
              </w:r>
            </w:p>
            <w:p w14:paraId="5364BA01" w14:textId="77777777" w:rsidR="00AE08BF" w:rsidRDefault="00AE08BF" w:rsidP="00103540">
              <w:pPr>
                <w:pStyle w:val="Bibliografa"/>
                <w:ind w:left="720" w:hanging="720"/>
                <w:jc w:val="both"/>
                <w:rPr>
                  <w:noProof/>
                </w:rPr>
              </w:pPr>
              <w:r>
                <w:rPr>
                  <w:noProof/>
                </w:rPr>
                <w:t xml:space="preserve">Clarís, P. (2015). </w:t>
              </w:r>
              <w:r>
                <w:rPr>
                  <w:i/>
                  <w:iCs/>
                  <w:noProof/>
                </w:rPr>
                <w:t>softeng.es</w:t>
              </w:r>
              <w:r>
                <w:rPr>
                  <w:noProof/>
                </w:rPr>
                <w:t>. Obtenido de softeng.es: https://www.softeng.es/es-es/empresa/metodologias-de-trabajo/metodologia-scrum/proceso-roles-de-scrum.html</w:t>
              </w:r>
            </w:p>
            <w:p w14:paraId="5A408FE1" w14:textId="77777777" w:rsidR="00AE08BF" w:rsidRDefault="00AE08BF" w:rsidP="00103540">
              <w:pPr>
                <w:pStyle w:val="Bibliografa"/>
                <w:ind w:left="720" w:hanging="720"/>
                <w:jc w:val="both"/>
                <w:rPr>
                  <w:noProof/>
                </w:rPr>
              </w:pPr>
              <w:r>
                <w:rPr>
                  <w:noProof/>
                </w:rPr>
                <w:t xml:space="preserve">codecriticon.com. (29 de Mayo de 2014). </w:t>
              </w:r>
              <w:r>
                <w:rPr>
                  <w:i/>
                  <w:iCs/>
                  <w:noProof/>
                </w:rPr>
                <w:t xml:space="preserve">codecriticon.com. </w:t>
              </w:r>
              <w:r>
                <w:rPr>
                  <w:noProof/>
                </w:rPr>
                <w:t>. Obtenido de http://codecriticon.com/play-framework/</w:t>
              </w:r>
            </w:p>
            <w:p w14:paraId="79DC8A92" w14:textId="77777777" w:rsidR="00AE08BF" w:rsidRDefault="00AE08BF" w:rsidP="00103540">
              <w:pPr>
                <w:pStyle w:val="Bibliografa"/>
                <w:ind w:left="720" w:hanging="720"/>
                <w:jc w:val="both"/>
                <w:rPr>
                  <w:noProof/>
                </w:rPr>
              </w:pPr>
              <w:r>
                <w:rPr>
                  <w:noProof/>
                </w:rPr>
                <w:t xml:space="preserve">Damaia, C. (2014). </w:t>
              </w:r>
              <w:r>
                <w:rPr>
                  <w:i/>
                  <w:iCs/>
                  <w:noProof/>
                </w:rPr>
                <w:t>Eclipse IDE</w:t>
              </w:r>
              <w:r>
                <w:rPr>
                  <w:noProof/>
                </w:rPr>
                <w:t>. Obtenido de http://www.genbetadev.com/herramientas/eclipse-ide</w:t>
              </w:r>
            </w:p>
            <w:p w14:paraId="1CBCE918" w14:textId="77777777" w:rsidR="00AE08BF" w:rsidRDefault="00AE08BF" w:rsidP="00103540">
              <w:pPr>
                <w:pStyle w:val="Bibliografa"/>
                <w:ind w:left="720" w:hanging="720"/>
                <w:jc w:val="both"/>
                <w:rPr>
                  <w:noProof/>
                </w:rPr>
              </w:pPr>
              <w:r>
                <w:rPr>
                  <w:noProof/>
                </w:rPr>
                <w:t xml:space="preserve">Gutiérrez, O. (18 de Agosto de 2016). </w:t>
              </w:r>
              <w:r>
                <w:rPr>
                  <w:i/>
                  <w:iCs/>
                  <w:noProof/>
                </w:rPr>
                <w:t>CNET</w:t>
              </w:r>
              <w:r>
                <w:rPr>
                  <w:noProof/>
                </w:rPr>
                <w:t>. Obtenido de Sigue siendo el rey: Android controla el 86 por ciento del mercado mundial: https://www.cnet.com/es/noticias/android-market-share-abril-junio-android-vs-ios-mercado-2016/</w:t>
              </w:r>
            </w:p>
            <w:p w14:paraId="1647007C" w14:textId="77777777" w:rsidR="00AE08BF" w:rsidRDefault="00AE08BF" w:rsidP="00103540">
              <w:pPr>
                <w:pStyle w:val="Bibliografa"/>
                <w:ind w:left="720" w:hanging="720"/>
                <w:jc w:val="both"/>
                <w:rPr>
                  <w:noProof/>
                </w:rPr>
              </w:pPr>
              <w:r>
                <w:rPr>
                  <w:noProof/>
                </w:rPr>
                <w:t xml:space="preserve">Hernández Sampieri, R., Fernández Collado, C., &amp; Baptista Lucio, P. (2010). </w:t>
              </w:r>
              <w:r>
                <w:rPr>
                  <w:i/>
                  <w:iCs/>
                  <w:noProof/>
                </w:rPr>
                <w:t>Metodología de la Investigacion.</w:t>
              </w:r>
              <w:r>
                <w:rPr>
                  <w:noProof/>
                </w:rPr>
                <w:t xml:space="preserve"> (Quinta ed.). Mexico: McGRAW HILL / Interamericana editores.</w:t>
              </w:r>
            </w:p>
            <w:p w14:paraId="3CEA4274" w14:textId="77777777" w:rsidR="00AE08BF" w:rsidRDefault="00AE08BF" w:rsidP="00103540">
              <w:pPr>
                <w:pStyle w:val="Bibliografa"/>
                <w:ind w:left="720" w:hanging="720"/>
                <w:jc w:val="both"/>
                <w:rPr>
                  <w:noProof/>
                </w:rPr>
              </w:pPr>
              <w:r>
                <w:rPr>
                  <w:noProof/>
                </w:rPr>
                <w:t xml:space="preserve">Higuera, J., Duran, C., &amp; Torres, O. (2014). Scrum: A través de una aplicación móvil. </w:t>
              </w:r>
              <w:r>
                <w:rPr>
                  <w:i/>
                  <w:iCs/>
                  <w:noProof/>
                </w:rPr>
                <w:t>TIA</w:t>
              </w:r>
              <w:r>
                <w:rPr>
                  <w:noProof/>
                </w:rPr>
                <w:t>, 5-9.</w:t>
              </w:r>
            </w:p>
            <w:p w14:paraId="020438D5" w14:textId="77777777" w:rsidR="00AE08BF" w:rsidRDefault="00AE08BF" w:rsidP="00103540">
              <w:pPr>
                <w:pStyle w:val="Bibliografa"/>
                <w:ind w:left="720" w:hanging="720"/>
                <w:jc w:val="both"/>
                <w:rPr>
                  <w:noProof/>
                </w:rPr>
              </w:pPr>
              <w:r>
                <w:rPr>
                  <w:noProof/>
                </w:rPr>
                <w:t xml:space="preserve">IBM. (4 de Enero de 2015). </w:t>
              </w:r>
              <w:r>
                <w:rPr>
                  <w:i/>
                  <w:iCs/>
                  <w:noProof/>
                </w:rPr>
                <w:t>IBM Knowledge Center</w:t>
              </w:r>
              <w:r>
                <w:rPr>
                  <w:noProof/>
                </w:rPr>
                <w:t>. Obtenido de https://www.ibm.com/support/knowledgecenter/es/SS7K4U_8.5.5/com.ibm.websphere.zseries.doc/ae/cwbs_wbs2.html</w:t>
              </w:r>
            </w:p>
            <w:p w14:paraId="7704EAF0" w14:textId="77777777" w:rsidR="00AE08BF" w:rsidRDefault="00AE08BF" w:rsidP="00103540">
              <w:pPr>
                <w:pStyle w:val="Bibliografa"/>
                <w:ind w:left="720" w:hanging="720"/>
                <w:jc w:val="both"/>
                <w:rPr>
                  <w:noProof/>
                </w:rPr>
              </w:pPr>
              <w:r>
                <w:rPr>
                  <w:noProof/>
                </w:rPr>
                <w:t xml:space="preserve">IBM. (12 de Febrero de 2017). </w:t>
              </w:r>
              <w:r>
                <w:rPr>
                  <w:i/>
                  <w:iCs/>
                  <w:noProof/>
                </w:rPr>
                <w:t>IBM DeveloperWorks</w:t>
              </w:r>
              <w:r>
                <w:rPr>
                  <w:noProof/>
                </w:rPr>
                <w:t>. Obtenido de Introducción a SOA y servicios web: : https://www.ibm.com/developerworks/ssa/webservices/newto/service.html</w:t>
              </w:r>
            </w:p>
            <w:p w14:paraId="12B5F5CC" w14:textId="77777777" w:rsidR="00AE08BF" w:rsidRDefault="00AE08BF" w:rsidP="00103540">
              <w:pPr>
                <w:pStyle w:val="Bibliografa"/>
                <w:ind w:left="720" w:hanging="720"/>
                <w:jc w:val="both"/>
                <w:rPr>
                  <w:noProof/>
                </w:rPr>
              </w:pPr>
              <w:r>
                <w:rPr>
                  <w:noProof/>
                </w:rPr>
                <w:t xml:space="preserve">Jiménez, M., &amp; Edgar, G. (2015). </w:t>
              </w:r>
              <w:r>
                <w:rPr>
                  <w:i/>
                  <w:iCs/>
                  <w:noProof/>
                </w:rPr>
                <w:t>Aplicación móvil celular para incentivar el turismo urbano en Guayaquil.</w:t>
              </w:r>
              <w:r>
                <w:rPr>
                  <w:noProof/>
                </w:rPr>
                <w:t xml:space="preserve"> Guayaquil.</w:t>
              </w:r>
            </w:p>
            <w:p w14:paraId="69A36035" w14:textId="77777777" w:rsidR="00AE08BF" w:rsidRDefault="00AE08BF" w:rsidP="00103540">
              <w:pPr>
                <w:pStyle w:val="Bibliografa"/>
                <w:ind w:left="720" w:hanging="720"/>
                <w:jc w:val="both"/>
                <w:rPr>
                  <w:noProof/>
                </w:rPr>
              </w:pPr>
              <w:r>
                <w:rPr>
                  <w:noProof/>
                </w:rPr>
                <w:t xml:space="preserve">Jiménez, M., &amp; Edgar, G. (2015). </w:t>
              </w:r>
              <w:r>
                <w:rPr>
                  <w:i/>
                  <w:iCs/>
                  <w:noProof/>
                </w:rPr>
                <w:t xml:space="preserve">Aplicación móvil celular para incentivar el turismo urbano en </w:t>
              </w:r>
              <w:r>
                <w:rPr>
                  <w:i/>
                  <w:iCs/>
                  <w:noProof/>
                </w:rPr>
                <w:lastRenderedPageBreak/>
                <w:t>Guayaquil .</w:t>
              </w:r>
              <w:r>
                <w:rPr>
                  <w:noProof/>
                </w:rPr>
                <w:t xml:space="preserve"> Guayaquil.</w:t>
              </w:r>
            </w:p>
            <w:p w14:paraId="3BAECDEF" w14:textId="77777777" w:rsidR="00AE08BF" w:rsidRDefault="00AE08BF" w:rsidP="00103540">
              <w:pPr>
                <w:pStyle w:val="Bibliografa"/>
                <w:ind w:left="720" w:hanging="720"/>
                <w:jc w:val="both"/>
                <w:rPr>
                  <w:noProof/>
                </w:rPr>
              </w:pPr>
              <w:r>
                <w:rPr>
                  <w:noProof/>
                </w:rPr>
                <w:t xml:space="preserve">Lacramiora, L. (s.f.). </w:t>
              </w:r>
              <w:r>
                <w:rPr>
                  <w:i/>
                  <w:iCs/>
                  <w:noProof/>
                </w:rPr>
                <w:t>eumed.net</w:t>
              </w:r>
              <w:r>
                <w:rPr>
                  <w:noProof/>
                </w:rPr>
                <w:t>. Obtenido de Las Nuevas tecnologías en el turismo: www.eumed.net/eve/resum/07-07/llc.htm</w:t>
              </w:r>
            </w:p>
            <w:p w14:paraId="3C1F2D41" w14:textId="77777777" w:rsidR="00AE08BF" w:rsidRDefault="00AE08BF" w:rsidP="00103540">
              <w:pPr>
                <w:pStyle w:val="Bibliografa"/>
                <w:ind w:left="720" w:hanging="720"/>
                <w:jc w:val="both"/>
                <w:rPr>
                  <w:noProof/>
                </w:rPr>
              </w:pPr>
              <w:r>
                <w:rPr>
                  <w:noProof/>
                </w:rPr>
                <w:t xml:space="preserve">lenguajes-de-programacion. (2016). </w:t>
              </w:r>
              <w:r>
                <w:rPr>
                  <w:i/>
                  <w:iCs/>
                  <w:noProof/>
                </w:rPr>
                <w:t>lenguajes-de-programacion.com</w:t>
              </w:r>
              <w:r>
                <w:rPr>
                  <w:noProof/>
                </w:rPr>
                <w:t>. Obtenido de : http://www.lenguajes-de-programacion.com/programacion-java.shtml</w:t>
              </w:r>
            </w:p>
            <w:p w14:paraId="1317F1E1" w14:textId="77777777" w:rsidR="00AE08BF" w:rsidRDefault="00AE08BF" w:rsidP="00103540">
              <w:pPr>
                <w:pStyle w:val="Bibliografa"/>
                <w:ind w:left="720" w:hanging="720"/>
                <w:jc w:val="both"/>
                <w:rPr>
                  <w:noProof/>
                </w:rPr>
              </w:pPr>
              <w:r>
                <w:rPr>
                  <w:noProof/>
                </w:rPr>
                <w:t xml:space="preserve">Luján, S. (2002). </w:t>
              </w:r>
              <w:r>
                <w:rPr>
                  <w:i/>
                  <w:iCs/>
                  <w:noProof/>
                </w:rPr>
                <w:t>Programación de aplicaciones web: historia, principios básicos y clientes web. San Vicente.</w:t>
              </w:r>
              <w:r>
                <w:rPr>
                  <w:noProof/>
                </w:rPr>
                <w:t xml:space="preserve"> Club Universitario.</w:t>
              </w:r>
            </w:p>
            <w:p w14:paraId="18A7015C" w14:textId="77777777" w:rsidR="00AE08BF" w:rsidRDefault="00AE08BF" w:rsidP="00103540">
              <w:pPr>
                <w:pStyle w:val="Bibliografa"/>
                <w:ind w:left="720" w:hanging="720"/>
                <w:jc w:val="both"/>
                <w:rPr>
                  <w:noProof/>
                </w:rPr>
              </w:pPr>
              <w:r>
                <w:rPr>
                  <w:noProof/>
                </w:rPr>
                <w:t xml:space="preserve">Martinez, R. (2 de Octubre de 2010). </w:t>
              </w:r>
              <w:r>
                <w:rPr>
                  <w:i/>
                  <w:iCs/>
                  <w:noProof/>
                </w:rPr>
                <w:t>postgresql.org</w:t>
              </w:r>
              <w:r>
                <w:rPr>
                  <w:noProof/>
                </w:rPr>
                <w:t>. Obtenido de http://www.postgresql.org.es/sobre_postgresql</w:t>
              </w:r>
            </w:p>
            <w:p w14:paraId="59EBD7E0" w14:textId="77777777" w:rsidR="00AE08BF" w:rsidRDefault="00AE08BF" w:rsidP="00103540">
              <w:pPr>
                <w:pStyle w:val="Bibliografa"/>
                <w:ind w:left="720" w:hanging="720"/>
                <w:jc w:val="both"/>
                <w:rPr>
                  <w:noProof/>
                </w:rPr>
              </w:pPr>
              <w:r>
                <w:rPr>
                  <w:noProof/>
                </w:rPr>
                <w:t xml:space="preserve">Mateu, C. (2004). </w:t>
              </w:r>
              <w:r>
                <w:rPr>
                  <w:i/>
                  <w:iCs/>
                  <w:noProof/>
                </w:rPr>
                <w:t>Desarrollo de aplicaciones web. Barcelona: UOC Formaciòn de Posgrado.</w:t>
              </w:r>
              <w:r>
                <w:rPr>
                  <w:noProof/>
                </w:rPr>
                <w:t xml:space="preserve"> Obtenido de http://libros.metabiblioteca.org/bitstream/001/591/1/004%20Desarrollo%20de%20aplicaciones%20web.pdf</w:t>
              </w:r>
            </w:p>
            <w:p w14:paraId="47C581B8" w14:textId="77777777" w:rsidR="00AE08BF" w:rsidRDefault="00AE08BF" w:rsidP="00103540">
              <w:pPr>
                <w:pStyle w:val="Bibliografa"/>
                <w:ind w:left="720" w:hanging="720"/>
                <w:jc w:val="both"/>
                <w:rPr>
                  <w:noProof/>
                </w:rPr>
              </w:pPr>
              <w:r>
                <w:rPr>
                  <w:noProof/>
                </w:rPr>
                <w:t xml:space="preserve">Microsoft. (12 de Marzo de 2016). </w:t>
              </w:r>
              <w:r>
                <w:rPr>
                  <w:i/>
                  <w:iCs/>
                  <w:noProof/>
                </w:rPr>
                <w:t>Microsoft Developer Network</w:t>
              </w:r>
              <w:r>
                <w:rPr>
                  <w:noProof/>
                </w:rPr>
                <w:t>. Obtenido de https://msdn.microsoft.com/es-es/library/bb972248.aspx?ranMID=24542&amp;ranEAID=hL3Qp0zRBOc&amp;ranSiteID=hL3Qp0zRBOc-jyAz_OabLP1HYYqCJC3C6Q&amp;tduid=(65a6a1f694c8c0a6fd2bbc93cce007a2)(256380)(2459594)(hL3Qp0zRBOc-jyAz_OabLP1HYYqCJC3C6Q)()</w:t>
              </w:r>
            </w:p>
            <w:p w14:paraId="7F0E4569" w14:textId="77777777" w:rsidR="00AE08BF" w:rsidRDefault="00AE08BF" w:rsidP="00103540">
              <w:pPr>
                <w:pStyle w:val="Bibliografa"/>
                <w:ind w:left="720" w:hanging="720"/>
                <w:jc w:val="both"/>
                <w:rPr>
                  <w:noProof/>
                </w:rPr>
              </w:pPr>
              <w:r>
                <w:rPr>
                  <w:noProof/>
                </w:rPr>
                <w:t xml:space="preserve">Ministerio del Trabajo Ecuador. (2018). </w:t>
              </w:r>
              <w:r>
                <w:rPr>
                  <w:i/>
                  <w:iCs/>
                  <w:noProof/>
                </w:rPr>
                <w:t>Ministerio del Trabajo.</w:t>
              </w:r>
              <w:r>
                <w:rPr>
                  <w:noProof/>
                </w:rPr>
                <w:t xml:space="preserve"> Obtenido de https://drive.google.com/file/d/1H6jmhI9sUPLKn1KxCvVrNFzzcqgOLO78/preview</w:t>
              </w:r>
            </w:p>
            <w:p w14:paraId="6189B79E" w14:textId="77777777" w:rsidR="00AE08BF" w:rsidRDefault="00AE08BF" w:rsidP="00103540">
              <w:pPr>
                <w:pStyle w:val="Bibliografa"/>
                <w:ind w:left="720" w:hanging="720"/>
                <w:jc w:val="both"/>
                <w:rPr>
                  <w:noProof/>
                </w:rPr>
              </w:pPr>
              <w:r>
                <w:rPr>
                  <w:noProof/>
                </w:rPr>
                <w:t xml:space="preserve">Muñoz, R. (s.f.). </w:t>
              </w:r>
              <w:r>
                <w:rPr>
                  <w:i/>
                  <w:iCs/>
                  <w:noProof/>
                </w:rPr>
                <w:t>EL PAIS</w:t>
              </w:r>
              <w:r>
                <w:rPr>
                  <w:noProof/>
                </w:rPr>
                <w:t>. Obtenido de Los fabricantes chinos cercan a Samsung y Apple en la venta mundial de móviles: http://economia.elpais.com/economia/2017/02/15/actualidad/1487151717_695269.html</w:t>
              </w:r>
            </w:p>
            <w:p w14:paraId="7B560694" w14:textId="77777777" w:rsidR="00AE08BF" w:rsidRDefault="00AE08BF" w:rsidP="00103540">
              <w:pPr>
                <w:pStyle w:val="Bibliografa"/>
                <w:ind w:left="720" w:hanging="720"/>
                <w:jc w:val="both"/>
                <w:rPr>
                  <w:noProof/>
                </w:rPr>
              </w:pPr>
              <w:r>
                <w:rPr>
                  <w:noProof/>
                </w:rPr>
                <w:t xml:space="preserve">Pérez, Á. (2014). </w:t>
              </w:r>
              <w:r>
                <w:rPr>
                  <w:i/>
                  <w:iCs/>
                  <w:noProof/>
                </w:rPr>
                <w:t>Aplicación móvil para el turismo en la ciudad de Logroño con tecnologías de realidad aumentada.</w:t>
              </w:r>
              <w:r>
                <w:rPr>
                  <w:noProof/>
                </w:rPr>
                <w:t xml:space="preserve"> Logroño.</w:t>
              </w:r>
            </w:p>
            <w:p w14:paraId="2E476855" w14:textId="77777777" w:rsidR="00AE08BF" w:rsidRDefault="00AE08BF" w:rsidP="00103540">
              <w:pPr>
                <w:pStyle w:val="Bibliografa"/>
                <w:ind w:left="720" w:hanging="720"/>
                <w:jc w:val="both"/>
                <w:rPr>
                  <w:noProof/>
                </w:rPr>
              </w:pPr>
              <w:r>
                <w:rPr>
                  <w:noProof/>
                </w:rPr>
                <w:t xml:space="preserve">Valera, E. (s.f.). </w:t>
              </w:r>
              <w:r>
                <w:rPr>
                  <w:i/>
                  <w:iCs/>
                  <w:noProof/>
                </w:rPr>
                <w:t>El universal</w:t>
              </w:r>
              <w:r>
                <w:rPr>
                  <w:noProof/>
                </w:rPr>
                <w:t>. Obtenido de Origen e historia de las aplicaciones móviles: http://www.eluniversal.com/noticias/certera-edad/origen-historia-las-aplicaciones-moviles_376125</w:t>
              </w:r>
            </w:p>
            <w:p w14:paraId="047A556E" w14:textId="77777777" w:rsidR="00582B37" w:rsidRPr="0074570D" w:rsidRDefault="00582B37" w:rsidP="00103540">
              <w:pPr>
                <w:spacing w:line="360" w:lineRule="auto"/>
                <w:jc w:val="both"/>
              </w:pPr>
              <w:r>
                <w:rPr>
                  <w:b/>
                  <w:bCs/>
                </w:rPr>
                <w:fldChar w:fldCharType="end"/>
              </w:r>
            </w:p>
          </w:sdtContent>
        </w:sdt>
      </w:sdtContent>
    </w:sdt>
    <w:p w14:paraId="642C1A8D" w14:textId="77777777" w:rsidR="00753EAB" w:rsidRDefault="00753EAB"/>
    <w:sectPr w:rsidR="00753EAB" w:rsidSect="00103540">
      <w:headerReference w:type="default" r:id="rId82"/>
      <w:footerReference w:type="default" r:id="rId83"/>
      <w:pgSz w:w="11906" w:h="16838"/>
      <w:pgMar w:top="1417" w:right="1701" w:bottom="1417" w:left="1701" w:header="0" w:footer="720" w:gutter="0"/>
      <w:pgNumType w:start="107"/>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33" w:author="acevallo" w:date="2018-01-26T15:53:00Z" w:initials="a">
    <w:p w14:paraId="11639D7A" w14:textId="77777777" w:rsidR="00E63CA9" w:rsidRDefault="00E63CA9">
      <w:pPr>
        <w:pStyle w:val="Textocomentario"/>
      </w:pPr>
      <w:r>
        <w:rPr>
          <w:rStyle w:val="Refdecomentario"/>
        </w:rPr>
        <w:annotationRef/>
      </w:r>
      <w:r>
        <w:t>Tipo de letra</w:t>
      </w:r>
    </w:p>
  </w:comment>
  <w:comment w:id="244" w:author="acevallo" w:date="2018-01-26T15:59:00Z" w:initials="a">
    <w:p w14:paraId="359CF9EF" w14:textId="77777777" w:rsidR="00E63CA9" w:rsidRDefault="00E63CA9">
      <w:pPr>
        <w:pStyle w:val="Textocomentario"/>
      </w:pPr>
      <w:r>
        <w:rPr>
          <w:rStyle w:val="Refdecomentario"/>
        </w:rPr>
        <w:annotationRef/>
      </w:r>
      <w:r>
        <w:t>Anexar observaciones que se corrigieron</w:t>
      </w:r>
    </w:p>
  </w:comment>
  <w:comment w:id="324" w:author="acevallo" w:date="2018-01-26T17:27:00Z" w:initials="a">
    <w:p w14:paraId="06134C6C" w14:textId="780A2B8D" w:rsidR="00E63CA9" w:rsidRDefault="00E63CA9">
      <w:pPr>
        <w:pStyle w:val="Textocomentario"/>
      </w:pPr>
      <w:r>
        <w:rPr>
          <w:rStyle w:val="Refdecomentario"/>
        </w:rPr>
        <w:annotationRef/>
      </w:r>
      <w:proofErr w:type="spellStart"/>
      <w:r>
        <w:t>parrafos</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1639D7A" w15:done="0"/>
  <w15:commentEx w15:paraId="359CF9EF" w15:done="0"/>
  <w15:commentEx w15:paraId="06134C6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0174EFA" w14:textId="77777777" w:rsidR="00E63CA9" w:rsidRDefault="00E63CA9">
      <w:pPr>
        <w:spacing w:after="0" w:line="240" w:lineRule="auto"/>
      </w:pPr>
      <w:r>
        <w:separator/>
      </w:r>
    </w:p>
  </w:endnote>
  <w:endnote w:type="continuationSeparator" w:id="0">
    <w:p w14:paraId="1DC20C79" w14:textId="77777777" w:rsidR="00E63CA9" w:rsidRDefault="00E63C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Calibri Light">
    <w:altName w:val="Arial"/>
    <w:charset w:val="00"/>
    <w:family w:val="swiss"/>
    <w:pitch w:val="variable"/>
    <w:sig w:usb0="00000000"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7639212"/>
      <w:docPartObj>
        <w:docPartGallery w:val="Page Numbers (Bottom of Page)"/>
        <w:docPartUnique/>
      </w:docPartObj>
    </w:sdtPr>
    <w:sdtEndPr/>
    <w:sdtContent>
      <w:p w14:paraId="1620D8C2" w14:textId="742E07B0" w:rsidR="00E63CA9" w:rsidRDefault="00E63CA9">
        <w:pPr>
          <w:pStyle w:val="Piedepgina"/>
          <w:jc w:val="right"/>
        </w:pPr>
        <w:r>
          <w:fldChar w:fldCharType="begin"/>
        </w:r>
        <w:r>
          <w:instrText>PAGE   \* MERGEFORMAT</w:instrText>
        </w:r>
        <w:r>
          <w:fldChar w:fldCharType="separate"/>
        </w:r>
        <w:r w:rsidR="00A46DA0">
          <w:rPr>
            <w:noProof/>
          </w:rPr>
          <w:t>8</w:t>
        </w:r>
        <w:r>
          <w:fldChar w:fldCharType="end"/>
        </w:r>
      </w:p>
    </w:sdtContent>
  </w:sdt>
  <w:p w14:paraId="766FCC90" w14:textId="77777777" w:rsidR="00E63CA9" w:rsidRDefault="00E63CA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9876052"/>
      <w:docPartObj>
        <w:docPartGallery w:val="Page Numbers (Bottom of Page)"/>
        <w:docPartUnique/>
      </w:docPartObj>
    </w:sdtPr>
    <w:sdtEndPr/>
    <w:sdtContent>
      <w:p w14:paraId="4B52AB21" w14:textId="6107A44C" w:rsidR="00E63CA9" w:rsidRDefault="00E63CA9">
        <w:pPr>
          <w:pStyle w:val="Piedepgina"/>
          <w:jc w:val="right"/>
        </w:pPr>
        <w:r>
          <w:fldChar w:fldCharType="begin"/>
        </w:r>
        <w:r>
          <w:instrText>PAGE   \* MERGEFORMAT</w:instrText>
        </w:r>
        <w:r>
          <w:fldChar w:fldCharType="separate"/>
        </w:r>
        <w:r w:rsidR="00A46DA0">
          <w:rPr>
            <w:noProof/>
          </w:rPr>
          <w:t>16</w:t>
        </w:r>
        <w:r>
          <w:fldChar w:fldCharType="end"/>
        </w:r>
      </w:p>
    </w:sdtContent>
  </w:sdt>
  <w:p w14:paraId="3D7BEB5A" w14:textId="77777777" w:rsidR="00E63CA9" w:rsidRDefault="00E63CA9">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3845538"/>
      <w:docPartObj>
        <w:docPartGallery w:val="Page Numbers (Bottom of Page)"/>
        <w:docPartUnique/>
      </w:docPartObj>
    </w:sdtPr>
    <w:sdtEndPr/>
    <w:sdtContent>
      <w:p w14:paraId="00E03570" w14:textId="6DBA2117" w:rsidR="00E63CA9" w:rsidRDefault="00E63CA9">
        <w:pPr>
          <w:pStyle w:val="Piedepgina"/>
          <w:jc w:val="right"/>
        </w:pPr>
        <w:r>
          <w:fldChar w:fldCharType="begin"/>
        </w:r>
        <w:r>
          <w:instrText>PAGE   \* MERGEFORMAT</w:instrText>
        </w:r>
        <w:r>
          <w:fldChar w:fldCharType="separate"/>
        </w:r>
        <w:r w:rsidR="00A46DA0">
          <w:rPr>
            <w:noProof/>
          </w:rPr>
          <w:t>106</w:t>
        </w:r>
        <w:r>
          <w:fldChar w:fldCharType="end"/>
        </w:r>
      </w:p>
    </w:sdtContent>
  </w:sdt>
  <w:p w14:paraId="346EBF90" w14:textId="77777777" w:rsidR="00E63CA9" w:rsidRDefault="00E63CA9">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7407052"/>
      <w:docPartObj>
        <w:docPartGallery w:val="Page Numbers (Bottom of Page)"/>
        <w:docPartUnique/>
      </w:docPartObj>
    </w:sdtPr>
    <w:sdtEndPr/>
    <w:sdtContent>
      <w:p w14:paraId="1A6C0E0D" w14:textId="4004C570" w:rsidR="00E63CA9" w:rsidRDefault="00E63CA9">
        <w:pPr>
          <w:pStyle w:val="Piedepgina"/>
          <w:jc w:val="right"/>
        </w:pPr>
        <w:r>
          <w:fldChar w:fldCharType="begin"/>
        </w:r>
        <w:r>
          <w:instrText>PAGE   \* MERGEFORMAT</w:instrText>
        </w:r>
        <w:r>
          <w:fldChar w:fldCharType="separate"/>
        </w:r>
        <w:r w:rsidR="00A46DA0">
          <w:rPr>
            <w:noProof/>
          </w:rPr>
          <w:t>108</w:t>
        </w:r>
        <w:r>
          <w:fldChar w:fldCharType="end"/>
        </w:r>
      </w:p>
    </w:sdtContent>
  </w:sdt>
  <w:p w14:paraId="3E63D0F4" w14:textId="77777777" w:rsidR="00E63CA9" w:rsidRDefault="00E63CA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9A8ED4" w14:textId="77777777" w:rsidR="00E63CA9" w:rsidRDefault="00E63CA9">
      <w:pPr>
        <w:spacing w:after="0" w:line="240" w:lineRule="auto"/>
      </w:pPr>
      <w:r>
        <w:separator/>
      </w:r>
    </w:p>
  </w:footnote>
  <w:footnote w:type="continuationSeparator" w:id="0">
    <w:p w14:paraId="01DAE6A5" w14:textId="77777777" w:rsidR="00E63CA9" w:rsidRDefault="00E63CA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19BD8B" w14:textId="77777777" w:rsidR="00E63CA9" w:rsidRDefault="00E63CA9">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97568F" w14:textId="77777777" w:rsidR="00E63CA9" w:rsidRDefault="00E63CA9">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925CD9" w14:textId="77777777" w:rsidR="00E63CA9" w:rsidRDefault="00E63CA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A5AA4"/>
    <w:multiLevelType w:val="multilevel"/>
    <w:tmpl w:val="F7E0DA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3655D0B"/>
    <w:multiLevelType w:val="hybridMultilevel"/>
    <w:tmpl w:val="BE7AFFCC"/>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nsid w:val="03CC52B0"/>
    <w:multiLevelType w:val="hybridMultilevel"/>
    <w:tmpl w:val="40567A9C"/>
    <w:lvl w:ilvl="0" w:tplc="300A0015">
      <w:start w:val="1"/>
      <w:numFmt w:val="upp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nsid w:val="07A15188"/>
    <w:multiLevelType w:val="hybridMultilevel"/>
    <w:tmpl w:val="4CC46E5C"/>
    <w:lvl w:ilvl="0" w:tplc="580A000F">
      <w:start w:val="1"/>
      <w:numFmt w:val="decimal"/>
      <w:lvlText w:val="%1."/>
      <w:lvlJc w:val="left"/>
      <w:pPr>
        <w:ind w:left="1080" w:hanging="360"/>
      </w:pPr>
    </w:lvl>
    <w:lvl w:ilvl="1" w:tplc="580A0019" w:tentative="1">
      <w:start w:val="1"/>
      <w:numFmt w:val="lowerLetter"/>
      <w:lvlText w:val="%2."/>
      <w:lvlJc w:val="left"/>
      <w:pPr>
        <w:ind w:left="1800" w:hanging="360"/>
      </w:pPr>
    </w:lvl>
    <w:lvl w:ilvl="2" w:tplc="580A001B" w:tentative="1">
      <w:start w:val="1"/>
      <w:numFmt w:val="lowerRoman"/>
      <w:lvlText w:val="%3."/>
      <w:lvlJc w:val="right"/>
      <w:pPr>
        <w:ind w:left="2520" w:hanging="180"/>
      </w:pPr>
    </w:lvl>
    <w:lvl w:ilvl="3" w:tplc="580A000F" w:tentative="1">
      <w:start w:val="1"/>
      <w:numFmt w:val="decimal"/>
      <w:lvlText w:val="%4."/>
      <w:lvlJc w:val="left"/>
      <w:pPr>
        <w:ind w:left="3240" w:hanging="360"/>
      </w:pPr>
    </w:lvl>
    <w:lvl w:ilvl="4" w:tplc="580A0019" w:tentative="1">
      <w:start w:val="1"/>
      <w:numFmt w:val="lowerLetter"/>
      <w:lvlText w:val="%5."/>
      <w:lvlJc w:val="left"/>
      <w:pPr>
        <w:ind w:left="3960" w:hanging="360"/>
      </w:pPr>
    </w:lvl>
    <w:lvl w:ilvl="5" w:tplc="580A001B" w:tentative="1">
      <w:start w:val="1"/>
      <w:numFmt w:val="lowerRoman"/>
      <w:lvlText w:val="%6."/>
      <w:lvlJc w:val="right"/>
      <w:pPr>
        <w:ind w:left="4680" w:hanging="180"/>
      </w:pPr>
    </w:lvl>
    <w:lvl w:ilvl="6" w:tplc="580A000F" w:tentative="1">
      <w:start w:val="1"/>
      <w:numFmt w:val="decimal"/>
      <w:lvlText w:val="%7."/>
      <w:lvlJc w:val="left"/>
      <w:pPr>
        <w:ind w:left="5400" w:hanging="360"/>
      </w:pPr>
    </w:lvl>
    <w:lvl w:ilvl="7" w:tplc="580A0019" w:tentative="1">
      <w:start w:val="1"/>
      <w:numFmt w:val="lowerLetter"/>
      <w:lvlText w:val="%8."/>
      <w:lvlJc w:val="left"/>
      <w:pPr>
        <w:ind w:left="6120" w:hanging="360"/>
      </w:pPr>
    </w:lvl>
    <w:lvl w:ilvl="8" w:tplc="580A001B" w:tentative="1">
      <w:start w:val="1"/>
      <w:numFmt w:val="lowerRoman"/>
      <w:lvlText w:val="%9."/>
      <w:lvlJc w:val="right"/>
      <w:pPr>
        <w:ind w:left="6840" w:hanging="180"/>
      </w:pPr>
    </w:lvl>
  </w:abstractNum>
  <w:abstractNum w:abstractNumId="4">
    <w:nsid w:val="08641D67"/>
    <w:multiLevelType w:val="multilevel"/>
    <w:tmpl w:val="3D3ECEE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09D844A0"/>
    <w:multiLevelType w:val="multilevel"/>
    <w:tmpl w:val="80AE3358"/>
    <w:lvl w:ilvl="0">
      <w:start w:val="1"/>
      <w:numFmt w:val="decimal"/>
      <w:lvlText w:val="%1."/>
      <w:lvlJc w:val="left"/>
      <w:pPr>
        <w:ind w:left="1080" w:hanging="360"/>
      </w:pPr>
      <w:rPr>
        <w:b/>
        <w:sz w:val="24"/>
      </w:rPr>
    </w:lvl>
    <w:lvl w:ilvl="1">
      <w:start w:val="1"/>
      <w:numFmt w:val="decimal"/>
      <w:isLgl/>
      <w:lvlText w:val="%1.%2."/>
      <w:lvlJc w:val="left"/>
      <w:pPr>
        <w:ind w:left="1080" w:hanging="360"/>
      </w:pPr>
      <w:rPr>
        <w:rFonts w:hint="default"/>
        <w:b/>
      </w:rPr>
    </w:lvl>
    <w:lvl w:ilvl="2">
      <w:start w:val="1"/>
      <w:numFmt w:val="decimal"/>
      <w:isLgl/>
      <w:lvlText w:val="%1.%2.%3."/>
      <w:lvlJc w:val="left"/>
      <w:pPr>
        <w:ind w:left="1440" w:hanging="720"/>
      </w:pPr>
      <w:rPr>
        <w:rFonts w:ascii="Times New Roman" w:hAnsi="Times New Roman" w:cs="Times New Roman" w:hint="default"/>
        <w:b/>
        <w:sz w:val="24"/>
        <w:szCs w:val="24"/>
      </w:rPr>
    </w:lvl>
    <w:lvl w:ilvl="3">
      <w:start w:val="1"/>
      <w:numFmt w:val="upperLetter"/>
      <w:lvlText w:val="%4."/>
      <w:lvlJc w:val="left"/>
      <w:pPr>
        <w:ind w:left="1440" w:hanging="720"/>
      </w:pPr>
      <w:rPr>
        <w:rFonts w:hint="default"/>
      </w:rPr>
    </w:lvl>
    <w:lvl w:ilvl="4">
      <w:start w:val="1"/>
      <w:numFmt w:val="decimal"/>
      <w:isLgl/>
      <w:lvlText w:val="%1.%2.%3.%4.%5."/>
      <w:lvlJc w:val="left"/>
      <w:pPr>
        <w:ind w:left="1800" w:hanging="1080"/>
      </w:pPr>
      <w:rPr>
        <w:rFonts w:hint="default"/>
        <w:b/>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
    <w:nsid w:val="0B5F738F"/>
    <w:multiLevelType w:val="hybridMultilevel"/>
    <w:tmpl w:val="03C2770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7">
    <w:nsid w:val="0B9C1E47"/>
    <w:multiLevelType w:val="multilevel"/>
    <w:tmpl w:val="8572E0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0D2E5C0B"/>
    <w:multiLevelType w:val="hybridMultilevel"/>
    <w:tmpl w:val="DDCC9E0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9">
    <w:nsid w:val="0DA17DBC"/>
    <w:multiLevelType w:val="hybridMultilevel"/>
    <w:tmpl w:val="F2DECAE6"/>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0">
    <w:nsid w:val="0FF724FA"/>
    <w:multiLevelType w:val="multilevel"/>
    <w:tmpl w:val="700A9FAC"/>
    <w:lvl w:ilvl="0">
      <w:start w:val="12"/>
      <w:numFmt w:val="decimal"/>
      <w:lvlText w:val="%1"/>
      <w:lvlJc w:val="left"/>
      <w:pPr>
        <w:ind w:left="600" w:hanging="600"/>
      </w:pPr>
      <w:rPr>
        <w:rFonts w:eastAsia="Times New Roman" w:hint="default"/>
        <w:b/>
      </w:rPr>
    </w:lvl>
    <w:lvl w:ilvl="1">
      <w:start w:val="1"/>
      <w:numFmt w:val="decimal"/>
      <w:lvlText w:val="%1.%2"/>
      <w:lvlJc w:val="left"/>
      <w:pPr>
        <w:ind w:left="1140" w:hanging="600"/>
      </w:pPr>
      <w:rPr>
        <w:rFonts w:eastAsia="Times New Roman" w:hint="default"/>
        <w:b/>
      </w:rPr>
    </w:lvl>
    <w:lvl w:ilvl="2">
      <w:start w:val="1"/>
      <w:numFmt w:val="decimal"/>
      <w:lvlText w:val="%1.%2.%3"/>
      <w:lvlJc w:val="left"/>
      <w:pPr>
        <w:ind w:left="1800" w:hanging="720"/>
      </w:pPr>
      <w:rPr>
        <w:rFonts w:eastAsia="Times New Roman" w:hint="default"/>
        <w:b/>
      </w:rPr>
    </w:lvl>
    <w:lvl w:ilvl="3">
      <w:start w:val="1"/>
      <w:numFmt w:val="decimal"/>
      <w:lvlText w:val="%1.%2.%3.%4"/>
      <w:lvlJc w:val="left"/>
      <w:pPr>
        <w:ind w:left="2340" w:hanging="720"/>
      </w:pPr>
      <w:rPr>
        <w:rFonts w:eastAsia="Times New Roman" w:hint="default"/>
        <w:b/>
      </w:rPr>
    </w:lvl>
    <w:lvl w:ilvl="4">
      <w:start w:val="1"/>
      <w:numFmt w:val="decimal"/>
      <w:lvlText w:val="%1.%2.%3.%4.%5"/>
      <w:lvlJc w:val="left"/>
      <w:pPr>
        <w:ind w:left="3240" w:hanging="1080"/>
      </w:pPr>
      <w:rPr>
        <w:rFonts w:eastAsia="Times New Roman" w:hint="default"/>
        <w:b/>
      </w:rPr>
    </w:lvl>
    <w:lvl w:ilvl="5">
      <w:start w:val="1"/>
      <w:numFmt w:val="decimal"/>
      <w:lvlText w:val="%1.%2.%3.%4.%5.%6"/>
      <w:lvlJc w:val="left"/>
      <w:pPr>
        <w:ind w:left="3780" w:hanging="1080"/>
      </w:pPr>
      <w:rPr>
        <w:rFonts w:eastAsia="Times New Roman" w:hint="default"/>
        <w:b/>
      </w:rPr>
    </w:lvl>
    <w:lvl w:ilvl="6">
      <w:start w:val="1"/>
      <w:numFmt w:val="decimal"/>
      <w:lvlText w:val="%1.%2.%3.%4.%5.%6.%7"/>
      <w:lvlJc w:val="left"/>
      <w:pPr>
        <w:ind w:left="4680" w:hanging="1440"/>
      </w:pPr>
      <w:rPr>
        <w:rFonts w:eastAsia="Times New Roman" w:hint="default"/>
        <w:b/>
      </w:rPr>
    </w:lvl>
    <w:lvl w:ilvl="7">
      <w:start w:val="1"/>
      <w:numFmt w:val="decimal"/>
      <w:lvlText w:val="%1.%2.%3.%4.%5.%6.%7.%8"/>
      <w:lvlJc w:val="left"/>
      <w:pPr>
        <w:ind w:left="5220" w:hanging="1440"/>
      </w:pPr>
      <w:rPr>
        <w:rFonts w:eastAsia="Times New Roman" w:hint="default"/>
        <w:b/>
      </w:rPr>
    </w:lvl>
    <w:lvl w:ilvl="8">
      <w:start w:val="1"/>
      <w:numFmt w:val="decimal"/>
      <w:lvlText w:val="%1.%2.%3.%4.%5.%6.%7.%8.%9"/>
      <w:lvlJc w:val="left"/>
      <w:pPr>
        <w:ind w:left="6120" w:hanging="1800"/>
      </w:pPr>
      <w:rPr>
        <w:rFonts w:eastAsia="Times New Roman" w:hint="default"/>
        <w:b/>
      </w:rPr>
    </w:lvl>
  </w:abstractNum>
  <w:abstractNum w:abstractNumId="11">
    <w:nsid w:val="10066D5E"/>
    <w:multiLevelType w:val="hybridMultilevel"/>
    <w:tmpl w:val="12F81DB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2">
    <w:nsid w:val="11A35DBC"/>
    <w:multiLevelType w:val="multilevel"/>
    <w:tmpl w:val="8BD4E4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14257660"/>
    <w:multiLevelType w:val="hybridMultilevel"/>
    <w:tmpl w:val="1CA43840"/>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4">
    <w:nsid w:val="1564543C"/>
    <w:multiLevelType w:val="hybridMultilevel"/>
    <w:tmpl w:val="773CAAC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5">
    <w:nsid w:val="18582151"/>
    <w:multiLevelType w:val="hybridMultilevel"/>
    <w:tmpl w:val="92D21B7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6">
    <w:nsid w:val="1ACF3693"/>
    <w:multiLevelType w:val="multilevel"/>
    <w:tmpl w:val="3F28426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1B1F2A7D"/>
    <w:multiLevelType w:val="multilevel"/>
    <w:tmpl w:val="8F424F8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1C96676C"/>
    <w:multiLevelType w:val="multilevel"/>
    <w:tmpl w:val="CCAEAC9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nsid w:val="21835419"/>
    <w:multiLevelType w:val="multilevel"/>
    <w:tmpl w:val="EF5C21D4"/>
    <w:lvl w:ilvl="0">
      <w:start w:val="1"/>
      <w:numFmt w:val="decimal"/>
      <w:lvlText w:val="%1."/>
      <w:lvlJc w:val="left"/>
      <w:pPr>
        <w:ind w:left="720" w:hanging="360"/>
      </w:pPr>
      <w:rPr>
        <w:rFonts w:hint="default"/>
        <w:b/>
        <w:color w:val="auto"/>
        <w:u w:val="none"/>
      </w:rPr>
    </w:lvl>
    <w:lvl w:ilvl="1">
      <w:start w:val="1"/>
      <w:numFmt w:val="decimal"/>
      <w:isLgl/>
      <w:lvlText w:val="%1.%2."/>
      <w:lvlJc w:val="left"/>
      <w:pPr>
        <w:ind w:left="1080" w:hanging="720"/>
      </w:pPr>
      <w:rPr>
        <w:rFonts w:ascii="Times New Roman" w:hAnsi="Times New Roman" w:cs="Times New Roman"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ascii="Times New Roman" w:hAnsi="Times New Roman" w:cs="Times New Roman" w:hint="default"/>
        <w:i w:val="0"/>
        <w:color w:val="auto"/>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23EF39E7"/>
    <w:multiLevelType w:val="multilevel"/>
    <w:tmpl w:val="FECA57F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25684F09"/>
    <w:multiLevelType w:val="hybridMultilevel"/>
    <w:tmpl w:val="9260DC3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2">
    <w:nsid w:val="27CC6BE9"/>
    <w:multiLevelType w:val="multilevel"/>
    <w:tmpl w:val="28AEEB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nsid w:val="2848030E"/>
    <w:multiLevelType w:val="hybridMultilevel"/>
    <w:tmpl w:val="B7C4864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4">
    <w:nsid w:val="2B8D75D1"/>
    <w:multiLevelType w:val="multilevel"/>
    <w:tmpl w:val="6AC8E198"/>
    <w:lvl w:ilvl="0">
      <w:start w:val="1"/>
      <w:numFmt w:val="bullet"/>
      <w:lvlText w:val="✓"/>
      <w:lvlJc w:val="left"/>
      <w:pPr>
        <w:ind w:left="1080" w:firstLine="1800"/>
      </w:pPr>
      <w:rPr>
        <w:rFonts w:ascii="Arial" w:eastAsia="Arial" w:hAnsi="Arial" w:cs="Arial"/>
      </w:rPr>
    </w:lvl>
    <w:lvl w:ilvl="1">
      <w:start w:val="1"/>
      <w:numFmt w:val="bullet"/>
      <w:lvlText w:val="o"/>
      <w:lvlJc w:val="left"/>
      <w:pPr>
        <w:ind w:left="1800" w:firstLine="3240"/>
      </w:pPr>
      <w:rPr>
        <w:rFonts w:ascii="Arial" w:eastAsia="Arial" w:hAnsi="Arial" w:cs="Arial"/>
      </w:rPr>
    </w:lvl>
    <w:lvl w:ilvl="2">
      <w:start w:val="1"/>
      <w:numFmt w:val="bullet"/>
      <w:lvlText w:val="▪"/>
      <w:lvlJc w:val="left"/>
      <w:pPr>
        <w:ind w:left="2520" w:firstLine="4680"/>
      </w:pPr>
      <w:rPr>
        <w:rFonts w:ascii="Arial" w:eastAsia="Arial" w:hAnsi="Arial" w:cs="Arial"/>
      </w:rPr>
    </w:lvl>
    <w:lvl w:ilvl="3">
      <w:start w:val="1"/>
      <w:numFmt w:val="bullet"/>
      <w:lvlText w:val="●"/>
      <w:lvlJc w:val="left"/>
      <w:pPr>
        <w:ind w:left="3240" w:firstLine="6120"/>
      </w:pPr>
      <w:rPr>
        <w:rFonts w:ascii="Arial" w:eastAsia="Arial" w:hAnsi="Arial" w:cs="Arial"/>
      </w:rPr>
    </w:lvl>
    <w:lvl w:ilvl="4">
      <w:start w:val="1"/>
      <w:numFmt w:val="bullet"/>
      <w:lvlText w:val="o"/>
      <w:lvlJc w:val="left"/>
      <w:pPr>
        <w:ind w:left="3960" w:firstLine="7560"/>
      </w:pPr>
      <w:rPr>
        <w:rFonts w:ascii="Arial" w:eastAsia="Arial" w:hAnsi="Arial" w:cs="Arial"/>
      </w:rPr>
    </w:lvl>
    <w:lvl w:ilvl="5">
      <w:start w:val="1"/>
      <w:numFmt w:val="bullet"/>
      <w:lvlText w:val="▪"/>
      <w:lvlJc w:val="left"/>
      <w:pPr>
        <w:ind w:left="4680" w:firstLine="9000"/>
      </w:pPr>
      <w:rPr>
        <w:rFonts w:ascii="Arial" w:eastAsia="Arial" w:hAnsi="Arial" w:cs="Arial"/>
      </w:rPr>
    </w:lvl>
    <w:lvl w:ilvl="6">
      <w:start w:val="1"/>
      <w:numFmt w:val="bullet"/>
      <w:lvlText w:val="●"/>
      <w:lvlJc w:val="left"/>
      <w:pPr>
        <w:ind w:left="5400" w:firstLine="10440"/>
      </w:pPr>
      <w:rPr>
        <w:rFonts w:ascii="Arial" w:eastAsia="Arial" w:hAnsi="Arial" w:cs="Arial"/>
      </w:rPr>
    </w:lvl>
    <w:lvl w:ilvl="7">
      <w:start w:val="1"/>
      <w:numFmt w:val="bullet"/>
      <w:lvlText w:val="o"/>
      <w:lvlJc w:val="left"/>
      <w:pPr>
        <w:ind w:left="6120" w:firstLine="11880"/>
      </w:pPr>
      <w:rPr>
        <w:rFonts w:ascii="Arial" w:eastAsia="Arial" w:hAnsi="Arial" w:cs="Arial"/>
      </w:rPr>
    </w:lvl>
    <w:lvl w:ilvl="8">
      <w:start w:val="1"/>
      <w:numFmt w:val="bullet"/>
      <w:lvlText w:val="▪"/>
      <w:lvlJc w:val="left"/>
      <w:pPr>
        <w:ind w:left="6840" w:firstLine="13320"/>
      </w:pPr>
      <w:rPr>
        <w:rFonts w:ascii="Arial" w:eastAsia="Arial" w:hAnsi="Arial" w:cs="Arial"/>
      </w:rPr>
    </w:lvl>
  </w:abstractNum>
  <w:abstractNum w:abstractNumId="25">
    <w:nsid w:val="2FC9793D"/>
    <w:multiLevelType w:val="hybridMultilevel"/>
    <w:tmpl w:val="BD34E3A4"/>
    <w:lvl w:ilvl="0" w:tplc="580A0001">
      <w:start w:val="1"/>
      <w:numFmt w:val="bullet"/>
      <w:lvlText w:val=""/>
      <w:lvlJc w:val="left"/>
      <w:pPr>
        <w:ind w:left="1800" w:hanging="360"/>
      </w:pPr>
      <w:rPr>
        <w:rFonts w:ascii="Symbol" w:hAnsi="Symbol" w:hint="default"/>
      </w:rPr>
    </w:lvl>
    <w:lvl w:ilvl="1" w:tplc="580A0003" w:tentative="1">
      <w:start w:val="1"/>
      <w:numFmt w:val="bullet"/>
      <w:lvlText w:val="o"/>
      <w:lvlJc w:val="left"/>
      <w:pPr>
        <w:ind w:left="2520" w:hanging="360"/>
      </w:pPr>
      <w:rPr>
        <w:rFonts w:ascii="Courier New" w:hAnsi="Courier New" w:cs="Courier New" w:hint="default"/>
      </w:rPr>
    </w:lvl>
    <w:lvl w:ilvl="2" w:tplc="580A0005" w:tentative="1">
      <w:start w:val="1"/>
      <w:numFmt w:val="bullet"/>
      <w:lvlText w:val=""/>
      <w:lvlJc w:val="left"/>
      <w:pPr>
        <w:ind w:left="3240" w:hanging="360"/>
      </w:pPr>
      <w:rPr>
        <w:rFonts w:ascii="Wingdings" w:hAnsi="Wingdings" w:hint="default"/>
      </w:rPr>
    </w:lvl>
    <w:lvl w:ilvl="3" w:tplc="580A0001" w:tentative="1">
      <w:start w:val="1"/>
      <w:numFmt w:val="bullet"/>
      <w:lvlText w:val=""/>
      <w:lvlJc w:val="left"/>
      <w:pPr>
        <w:ind w:left="3960" w:hanging="360"/>
      </w:pPr>
      <w:rPr>
        <w:rFonts w:ascii="Symbol" w:hAnsi="Symbol" w:hint="default"/>
      </w:rPr>
    </w:lvl>
    <w:lvl w:ilvl="4" w:tplc="580A0003" w:tentative="1">
      <w:start w:val="1"/>
      <w:numFmt w:val="bullet"/>
      <w:lvlText w:val="o"/>
      <w:lvlJc w:val="left"/>
      <w:pPr>
        <w:ind w:left="4680" w:hanging="360"/>
      </w:pPr>
      <w:rPr>
        <w:rFonts w:ascii="Courier New" w:hAnsi="Courier New" w:cs="Courier New" w:hint="default"/>
      </w:rPr>
    </w:lvl>
    <w:lvl w:ilvl="5" w:tplc="580A0005" w:tentative="1">
      <w:start w:val="1"/>
      <w:numFmt w:val="bullet"/>
      <w:lvlText w:val=""/>
      <w:lvlJc w:val="left"/>
      <w:pPr>
        <w:ind w:left="5400" w:hanging="360"/>
      </w:pPr>
      <w:rPr>
        <w:rFonts w:ascii="Wingdings" w:hAnsi="Wingdings" w:hint="default"/>
      </w:rPr>
    </w:lvl>
    <w:lvl w:ilvl="6" w:tplc="580A0001" w:tentative="1">
      <w:start w:val="1"/>
      <w:numFmt w:val="bullet"/>
      <w:lvlText w:val=""/>
      <w:lvlJc w:val="left"/>
      <w:pPr>
        <w:ind w:left="6120" w:hanging="360"/>
      </w:pPr>
      <w:rPr>
        <w:rFonts w:ascii="Symbol" w:hAnsi="Symbol" w:hint="default"/>
      </w:rPr>
    </w:lvl>
    <w:lvl w:ilvl="7" w:tplc="580A0003" w:tentative="1">
      <w:start w:val="1"/>
      <w:numFmt w:val="bullet"/>
      <w:lvlText w:val="o"/>
      <w:lvlJc w:val="left"/>
      <w:pPr>
        <w:ind w:left="6840" w:hanging="360"/>
      </w:pPr>
      <w:rPr>
        <w:rFonts w:ascii="Courier New" w:hAnsi="Courier New" w:cs="Courier New" w:hint="default"/>
      </w:rPr>
    </w:lvl>
    <w:lvl w:ilvl="8" w:tplc="580A0005" w:tentative="1">
      <w:start w:val="1"/>
      <w:numFmt w:val="bullet"/>
      <w:lvlText w:val=""/>
      <w:lvlJc w:val="left"/>
      <w:pPr>
        <w:ind w:left="7560" w:hanging="360"/>
      </w:pPr>
      <w:rPr>
        <w:rFonts w:ascii="Wingdings" w:hAnsi="Wingdings" w:hint="default"/>
      </w:rPr>
    </w:lvl>
  </w:abstractNum>
  <w:abstractNum w:abstractNumId="26">
    <w:nsid w:val="346963A1"/>
    <w:multiLevelType w:val="hybridMultilevel"/>
    <w:tmpl w:val="C31C8018"/>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7">
    <w:nsid w:val="3C944C86"/>
    <w:multiLevelType w:val="hybridMultilevel"/>
    <w:tmpl w:val="E830060C"/>
    <w:lvl w:ilvl="0" w:tplc="300A0015">
      <w:start w:val="1"/>
      <w:numFmt w:val="upperLetter"/>
      <w:lvlText w:val="%1."/>
      <w:lvlJc w:val="left"/>
      <w:pPr>
        <w:ind w:left="2160" w:hanging="360"/>
      </w:pPr>
    </w:lvl>
    <w:lvl w:ilvl="1" w:tplc="580A0019" w:tentative="1">
      <w:start w:val="1"/>
      <w:numFmt w:val="lowerLetter"/>
      <w:lvlText w:val="%2."/>
      <w:lvlJc w:val="left"/>
      <w:pPr>
        <w:ind w:left="2880" w:hanging="360"/>
      </w:pPr>
    </w:lvl>
    <w:lvl w:ilvl="2" w:tplc="580A001B" w:tentative="1">
      <w:start w:val="1"/>
      <w:numFmt w:val="lowerRoman"/>
      <w:lvlText w:val="%3."/>
      <w:lvlJc w:val="right"/>
      <w:pPr>
        <w:ind w:left="3600" w:hanging="180"/>
      </w:pPr>
    </w:lvl>
    <w:lvl w:ilvl="3" w:tplc="580A000F" w:tentative="1">
      <w:start w:val="1"/>
      <w:numFmt w:val="decimal"/>
      <w:lvlText w:val="%4."/>
      <w:lvlJc w:val="left"/>
      <w:pPr>
        <w:ind w:left="4320" w:hanging="360"/>
      </w:pPr>
    </w:lvl>
    <w:lvl w:ilvl="4" w:tplc="580A0019" w:tentative="1">
      <w:start w:val="1"/>
      <w:numFmt w:val="lowerLetter"/>
      <w:lvlText w:val="%5."/>
      <w:lvlJc w:val="left"/>
      <w:pPr>
        <w:ind w:left="5040" w:hanging="360"/>
      </w:pPr>
    </w:lvl>
    <w:lvl w:ilvl="5" w:tplc="580A001B" w:tentative="1">
      <w:start w:val="1"/>
      <w:numFmt w:val="lowerRoman"/>
      <w:lvlText w:val="%6."/>
      <w:lvlJc w:val="right"/>
      <w:pPr>
        <w:ind w:left="5760" w:hanging="180"/>
      </w:pPr>
    </w:lvl>
    <w:lvl w:ilvl="6" w:tplc="580A000F" w:tentative="1">
      <w:start w:val="1"/>
      <w:numFmt w:val="decimal"/>
      <w:lvlText w:val="%7."/>
      <w:lvlJc w:val="left"/>
      <w:pPr>
        <w:ind w:left="6480" w:hanging="360"/>
      </w:pPr>
    </w:lvl>
    <w:lvl w:ilvl="7" w:tplc="580A0019" w:tentative="1">
      <w:start w:val="1"/>
      <w:numFmt w:val="lowerLetter"/>
      <w:lvlText w:val="%8."/>
      <w:lvlJc w:val="left"/>
      <w:pPr>
        <w:ind w:left="7200" w:hanging="360"/>
      </w:pPr>
    </w:lvl>
    <w:lvl w:ilvl="8" w:tplc="580A001B" w:tentative="1">
      <w:start w:val="1"/>
      <w:numFmt w:val="lowerRoman"/>
      <w:lvlText w:val="%9."/>
      <w:lvlJc w:val="right"/>
      <w:pPr>
        <w:ind w:left="7920" w:hanging="180"/>
      </w:pPr>
    </w:lvl>
  </w:abstractNum>
  <w:abstractNum w:abstractNumId="28">
    <w:nsid w:val="3E411090"/>
    <w:multiLevelType w:val="multilevel"/>
    <w:tmpl w:val="DE0636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EA91A4B"/>
    <w:multiLevelType w:val="hybridMultilevel"/>
    <w:tmpl w:val="D6AC20D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30">
    <w:nsid w:val="45EA7697"/>
    <w:multiLevelType w:val="hybridMultilevel"/>
    <w:tmpl w:val="7D3CE02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31">
    <w:nsid w:val="46764ED3"/>
    <w:multiLevelType w:val="multilevel"/>
    <w:tmpl w:val="92F2C9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nsid w:val="4A0741F2"/>
    <w:multiLevelType w:val="hybridMultilevel"/>
    <w:tmpl w:val="32ECE088"/>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33">
    <w:nsid w:val="4AA156B2"/>
    <w:multiLevelType w:val="multilevel"/>
    <w:tmpl w:val="428456C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nsid w:val="4ACA6B62"/>
    <w:multiLevelType w:val="hybridMultilevel"/>
    <w:tmpl w:val="AAB6B106"/>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5">
    <w:nsid w:val="4DAD2C0D"/>
    <w:multiLevelType w:val="multilevel"/>
    <w:tmpl w:val="1EE0F702"/>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rPr>
    </w:lvl>
  </w:abstractNum>
  <w:abstractNum w:abstractNumId="36">
    <w:nsid w:val="55D21988"/>
    <w:multiLevelType w:val="hybridMultilevel"/>
    <w:tmpl w:val="534CFFD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7">
    <w:nsid w:val="58F862B7"/>
    <w:multiLevelType w:val="multilevel"/>
    <w:tmpl w:val="A848488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nsid w:val="5A7C0A12"/>
    <w:multiLevelType w:val="hybridMultilevel"/>
    <w:tmpl w:val="106EB386"/>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39">
    <w:nsid w:val="5E570B95"/>
    <w:multiLevelType w:val="multilevel"/>
    <w:tmpl w:val="8B26D004"/>
    <w:lvl w:ilvl="0">
      <w:start w:val="1"/>
      <w:numFmt w:val="decimal"/>
      <w:lvlText w:val="%1."/>
      <w:lvlJc w:val="left"/>
      <w:pPr>
        <w:ind w:left="720" w:firstLine="360"/>
      </w:pPr>
      <w:rPr>
        <w:color w:val="000000"/>
      </w:rPr>
    </w:lvl>
    <w:lvl w:ilvl="1">
      <w:start w:val="1"/>
      <w:numFmt w:val="decimal"/>
      <w:lvlText w:val="%1.%2."/>
      <w:lvlJc w:val="left"/>
      <w:pPr>
        <w:ind w:left="720" w:firstLine="360"/>
      </w:pPr>
      <w:rPr>
        <w:b/>
        <w:color w:val="auto"/>
      </w:rPr>
    </w:lvl>
    <w:lvl w:ilvl="2">
      <w:start w:val="1"/>
      <w:numFmt w:val="decimal"/>
      <w:lvlText w:val="%1.%2.%3."/>
      <w:lvlJc w:val="left"/>
      <w:pPr>
        <w:ind w:left="1080" w:firstLine="360"/>
      </w:pPr>
    </w:lvl>
    <w:lvl w:ilvl="3">
      <w:start w:val="1"/>
      <w:numFmt w:val="decimal"/>
      <w:lvlText w:val="%1.%2.%3.%4."/>
      <w:lvlJc w:val="left"/>
      <w:pPr>
        <w:ind w:left="1080" w:firstLine="360"/>
      </w:pPr>
    </w:lvl>
    <w:lvl w:ilvl="4">
      <w:start w:val="1"/>
      <w:numFmt w:val="decimal"/>
      <w:lvlText w:val="%1.%2.%3.%4.%5."/>
      <w:lvlJc w:val="left"/>
      <w:pPr>
        <w:ind w:left="1440" w:firstLine="360"/>
      </w:pPr>
    </w:lvl>
    <w:lvl w:ilvl="5">
      <w:start w:val="1"/>
      <w:numFmt w:val="decimal"/>
      <w:lvlText w:val="%1.%2.%3.%4.%5.%6."/>
      <w:lvlJc w:val="left"/>
      <w:pPr>
        <w:ind w:left="1440" w:firstLine="360"/>
      </w:pPr>
    </w:lvl>
    <w:lvl w:ilvl="6">
      <w:start w:val="1"/>
      <w:numFmt w:val="decimal"/>
      <w:lvlText w:val="%1.%2.%3.%4.%5.%6.%7."/>
      <w:lvlJc w:val="left"/>
      <w:pPr>
        <w:ind w:left="1800" w:firstLine="360"/>
      </w:pPr>
    </w:lvl>
    <w:lvl w:ilvl="7">
      <w:start w:val="1"/>
      <w:numFmt w:val="decimal"/>
      <w:lvlText w:val="%1.%2.%3.%4.%5.%6.%7.%8."/>
      <w:lvlJc w:val="left"/>
      <w:pPr>
        <w:ind w:left="1800" w:firstLine="360"/>
      </w:pPr>
    </w:lvl>
    <w:lvl w:ilvl="8">
      <w:start w:val="1"/>
      <w:numFmt w:val="decimal"/>
      <w:lvlText w:val="%1.%2.%3.%4.%5.%6.%7.%8.%9."/>
      <w:lvlJc w:val="left"/>
      <w:pPr>
        <w:ind w:left="2160" w:firstLine="360"/>
      </w:pPr>
    </w:lvl>
  </w:abstractNum>
  <w:abstractNum w:abstractNumId="40">
    <w:nsid w:val="664819E9"/>
    <w:multiLevelType w:val="multilevel"/>
    <w:tmpl w:val="49D4CC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nsid w:val="67ED3D33"/>
    <w:multiLevelType w:val="multilevel"/>
    <w:tmpl w:val="15D26EE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nsid w:val="6BBD11A5"/>
    <w:multiLevelType w:val="multilevel"/>
    <w:tmpl w:val="2BE448D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nsid w:val="704252A7"/>
    <w:multiLevelType w:val="multilevel"/>
    <w:tmpl w:val="202446B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nsid w:val="76F31561"/>
    <w:multiLevelType w:val="hybridMultilevel"/>
    <w:tmpl w:val="CD58304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5">
    <w:nsid w:val="76F74526"/>
    <w:multiLevelType w:val="multilevel"/>
    <w:tmpl w:val="07328C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nsid w:val="778B4F7C"/>
    <w:multiLevelType w:val="multilevel"/>
    <w:tmpl w:val="18B2AD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nsid w:val="77EA0D58"/>
    <w:multiLevelType w:val="multilevel"/>
    <w:tmpl w:val="36B66D4E"/>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48">
    <w:nsid w:val="7DD656A4"/>
    <w:multiLevelType w:val="multilevel"/>
    <w:tmpl w:val="30D822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nsid w:val="7FC03B34"/>
    <w:multiLevelType w:val="multilevel"/>
    <w:tmpl w:val="0324FA34"/>
    <w:lvl w:ilvl="0">
      <w:start w:val="1"/>
      <w:numFmt w:val="bullet"/>
      <w:lvlText w:val=""/>
      <w:lvlJc w:val="left"/>
      <w:pPr>
        <w:ind w:left="1080" w:hanging="360"/>
      </w:pPr>
      <w:rPr>
        <w:rFonts w:ascii="Symbol" w:hAnsi="Symbol"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440" w:hanging="720"/>
      </w:pPr>
      <w:rPr>
        <w:rFonts w:ascii="Times New Roman" w:hAnsi="Times New Roman" w:cs="Times New Roman" w:hint="default"/>
        <w:b/>
        <w:sz w:val="24"/>
        <w:szCs w:val="24"/>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b/>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num w:numId="1">
    <w:abstractNumId w:val="18"/>
  </w:num>
  <w:num w:numId="2">
    <w:abstractNumId w:val="40"/>
  </w:num>
  <w:num w:numId="3">
    <w:abstractNumId w:val="22"/>
  </w:num>
  <w:num w:numId="4">
    <w:abstractNumId w:val="46"/>
  </w:num>
  <w:num w:numId="5">
    <w:abstractNumId w:val="24"/>
  </w:num>
  <w:num w:numId="6">
    <w:abstractNumId w:val="12"/>
  </w:num>
  <w:num w:numId="7">
    <w:abstractNumId w:val="47"/>
  </w:num>
  <w:num w:numId="8">
    <w:abstractNumId w:val="42"/>
  </w:num>
  <w:num w:numId="9">
    <w:abstractNumId w:val="41"/>
  </w:num>
  <w:num w:numId="10">
    <w:abstractNumId w:val="45"/>
  </w:num>
  <w:num w:numId="11">
    <w:abstractNumId w:val="4"/>
  </w:num>
  <w:num w:numId="12">
    <w:abstractNumId w:val="20"/>
  </w:num>
  <w:num w:numId="13">
    <w:abstractNumId w:val="31"/>
  </w:num>
  <w:num w:numId="14">
    <w:abstractNumId w:val="7"/>
  </w:num>
  <w:num w:numId="15">
    <w:abstractNumId w:val="48"/>
  </w:num>
  <w:num w:numId="16">
    <w:abstractNumId w:val="0"/>
  </w:num>
  <w:num w:numId="17">
    <w:abstractNumId w:val="43"/>
  </w:num>
  <w:num w:numId="18">
    <w:abstractNumId w:val="17"/>
  </w:num>
  <w:num w:numId="19">
    <w:abstractNumId w:val="33"/>
  </w:num>
  <w:num w:numId="20">
    <w:abstractNumId w:val="37"/>
  </w:num>
  <w:num w:numId="21">
    <w:abstractNumId w:val="34"/>
  </w:num>
  <w:num w:numId="22">
    <w:abstractNumId w:val="5"/>
  </w:num>
  <w:num w:numId="23">
    <w:abstractNumId w:val="3"/>
  </w:num>
  <w:num w:numId="24">
    <w:abstractNumId w:val="39"/>
  </w:num>
  <w:num w:numId="25">
    <w:abstractNumId w:val="36"/>
  </w:num>
  <w:num w:numId="26">
    <w:abstractNumId w:val="28"/>
  </w:num>
  <w:num w:numId="27">
    <w:abstractNumId w:val="10"/>
  </w:num>
  <w:num w:numId="28">
    <w:abstractNumId w:val="44"/>
  </w:num>
  <w:num w:numId="29">
    <w:abstractNumId w:val="1"/>
  </w:num>
  <w:num w:numId="30">
    <w:abstractNumId w:val="38"/>
  </w:num>
  <w:num w:numId="31">
    <w:abstractNumId w:val="8"/>
  </w:num>
  <w:num w:numId="32">
    <w:abstractNumId w:val="9"/>
  </w:num>
  <w:num w:numId="33">
    <w:abstractNumId w:val="30"/>
  </w:num>
  <w:num w:numId="34">
    <w:abstractNumId w:val="26"/>
  </w:num>
  <w:num w:numId="35">
    <w:abstractNumId w:val="32"/>
  </w:num>
  <w:num w:numId="36">
    <w:abstractNumId w:val="11"/>
  </w:num>
  <w:num w:numId="37">
    <w:abstractNumId w:val="6"/>
  </w:num>
  <w:num w:numId="38">
    <w:abstractNumId w:val="29"/>
  </w:num>
  <w:num w:numId="39">
    <w:abstractNumId w:val="21"/>
  </w:num>
  <w:num w:numId="40">
    <w:abstractNumId w:val="13"/>
  </w:num>
  <w:num w:numId="41">
    <w:abstractNumId w:val="15"/>
  </w:num>
  <w:num w:numId="42">
    <w:abstractNumId w:val="14"/>
  </w:num>
  <w:num w:numId="43">
    <w:abstractNumId w:val="19"/>
  </w:num>
  <w:num w:numId="44">
    <w:abstractNumId w:val="35"/>
  </w:num>
  <w:num w:numId="45">
    <w:abstractNumId w:val="2"/>
  </w:num>
  <w:num w:numId="46">
    <w:abstractNumId w:val="16"/>
  </w:num>
  <w:num w:numId="47">
    <w:abstractNumId w:val="49"/>
  </w:num>
  <w:num w:numId="48">
    <w:abstractNumId w:val="25"/>
  </w:num>
  <w:num w:numId="49">
    <w:abstractNumId w:val="23"/>
  </w:num>
  <w:num w:numId="50">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ex Cando">
    <w15:presenceInfo w15:providerId="Windows Live" w15:userId="876889d99b46b139"/>
  </w15:person>
  <w15:person w15:author="acevallo">
    <w15:presenceInfo w15:providerId="None" w15:userId="acevall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revisionView w:markup="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2B37"/>
    <w:rsid w:val="00004557"/>
    <w:rsid w:val="00053072"/>
    <w:rsid w:val="00084F08"/>
    <w:rsid w:val="00087478"/>
    <w:rsid w:val="000D2251"/>
    <w:rsid w:val="000D6AC0"/>
    <w:rsid w:val="000E41A7"/>
    <w:rsid w:val="000F739E"/>
    <w:rsid w:val="00103540"/>
    <w:rsid w:val="001320BE"/>
    <w:rsid w:val="001321B8"/>
    <w:rsid w:val="0014129D"/>
    <w:rsid w:val="001628F0"/>
    <w:rsid w:val="001716AE"/>
    <w:rsid w:val="00190951"/>
    <w:rsid w:val="001A792D"/>
    <w:rsid w:val="001B3897"/>
    <w:rsid w:val="001E4256"/>
    <w:rsid w:val="001E731B"/>
    <w:rsid w:val="00224786"/>
    <w:rsid w:val="002463F0"/>
    <w:rsid w:val="00254DA2"/>
    <w:rsid w:val="00255D16"/>
    <w:rsid w:val="00255FEE"/>
    <w:rsid w:val="002A3E67"/>
    <w:rsid w:val="002C0FBC"/>
    <w:rsid w:val="002D1618"/>
    <w:rsid w:val="002F1EC7"/>
    <w:rsid w:val="002F2108"/>
    <w:rsid w:val="002F4D66"/>
    <w:rsid w:val="0030071A"/>
    <w:rsid w:val="00301775"/>
    <w:rsid w:val="00321589"/>
    <w:rsid w:val="003221EB"/>
    <w:rsid w:val="00331616"/>
    <w:rsid w:val="003709B4"/>
    <w:rsid w:val="003741F9"/>
    <w:rsid w:val="00397DB3"/>
    <w:rsid w:val="003D36CF"/>
    <w:rsid w:val="003D4698"/>
    <w:rsid w:val="003D7724"/>
    <w:rsid w:val="003F45CC"/>
    <w:rsid w:val="003F605C"/>
    <w:rsid w:val="00420F40"/>
    <w:rsid w:val="00422C37"/>
    <w:rsid w:val="0044624D"/>
    <w:rsid w:val="004867CB"/>
    <w:rsid w:val="004904DF"/>
    <w:rsid w:val="004A4FF8"/>
    <w:rsid w:val="004B1DFD"/>
    <w:rsid w:val="004E6C5E"/>
    <w:rsid w:val="004F4C28"/>
    <w:rsid w:val="0050379C"/>
    <w:rsid w:val="00507DC1"/>
    <w:rsid w:val="00527B5D"/>
    <w:rsid w:val="00533C0C"/>
    <w:rsid w:val="005468A4"/>
    <w:rsid w:val="00572B79"/>
    <w:rsid w:val="00572F36"/>
    <w:rsid w:val="005736F9"/>
    <w:rsid w:val="00582B37"/>
    <w:rsid w:val="00583208"/>
    <w:rsid w:val="005C238E"/>
    <w:rsid w:val="005D1233"/>
    <w:rsid w:val="005D1932"/>
    <w:rsid w:val="005D3A00"/>
    <w:rsid w:val="005E3EB7"/>
    <w:rsid w:val="005F165F"/>
    <w:rsid w:val="005F3A8C"/>
    <w:rsid w:val="006214AB"/>
    <w:rsid w:val="00635A08"/>
    <w:rsid w:val="006631BA"/>
    <w:rsid w:val="00676CB4"/>
    <w:rsid w:val="00680F5B"/>
    <w:rsid w:val="00683881"/>
    <w:rsid w:val="006847C4"/>
    <w:rsid w:val="00694761"/>
    <w:rsid w:val="0069660A"/>
    <w:rsid w:val="006B51AB"/>
    <w:rsid w:val="007010DA"/>
    <w:rsid w:val="007058B1"/>
    <w:rsid w:val="0071485D"/>
    <w:rsid w:val="00743876"/>
    <w:rsid w:val="0075051E"/>
    <w:rsid w:val="00752900"/>
    <w:rsid w:val="00753EAB"/>
    <w:rsid w:val="00761BCD"/>
    <w:rsid w:val="007A1AB4"/>
    <w:rsid w:val="007E7226"/>
    <w:rsid w:val="00802C90"/>
    <w:rsid w:val="008131A2"/>
    <w:rsid w:val="00822BEA"/>
    <w:rsid w:val="00840F4D"/>
    <w:rsid w:val="00893333"/>
    <w:rsid w:val="008A12DC"/>
    <w:rsid w:val="008B357B"/>
    <w:rsid w:val="008B52D8"/>
    <w:rsid w:val="008E7D87"/>
    <w:rsid w:val="00903029"/>
    <w:rsid w:val="00960A44"/>
    <w:rsid w:val="00962C1E"/>
    <w:rsid w:val="00991339"/>
    <w:rsid w:val="009A7DAB"/>
    <w:rsid w:val="009E505B"/>
    <w:rsid w:val="009E71BE"/>
    <w:rsid w:val="009F1C2D"/>
    <w:rsid w:val="00A250D8"/>
    <w:rsid w:val="00A46DA0"/>
    <w:rsid w:val="00A47604"/>
    <w:rsid w:val="00A47893"/>
    <w:rsid w:val="00A52E30"/>
    <w:rsid w:val="00A605A3"/>
    <w:rsid w:val="00A607E3"/>
    <w:rsid w:val="00A66D7D"/>
    <w:rsid w:val="00A82D7A"/>
    <w:rsid w:val="00AA7FEA"/>
    <w:rsid w:val="00AC6A07"/>
    <w:rsid w:val="00AE08BF"/>
    <w:rsid w:val="00B0556F"/>
    <w:rsid w:val="00B127D1"/>
    <w:rsid w:val="00B13A87"/>
    <w:rsid w:val="00B1455F"/>
    <w:rsid w:val="00B7257D"/>
    <w:rsid w:val="00B7340C"/>
    <w:rsid w:val="00B76B5C"/>
    <w:rsid w:val="00B9066E"/>
    <w:rsid w:val="00BC0687"/>
    <w:rsid w:val="00BC0FD8"/>
    <w:rsid w:val="00BC138A"/>
    <w:rsid w:val="00BD3368"/>
    <w:rsid w:val="00BE1D07"/>
    <w:rsid w:val="00C177E9"/>
    <w:rsid w:val="00C302E1"/>
    <w:rsid w:val="00C35C67"/>
    <w:rsid w:val="00C37270"/>
    <w:rsid w:val="00C4329B"/>
    <w:rsid w:val="00C72E11"/>
    <w:rsid w:val="00C77ACF"/>
    <w:rsid w:val="00C92282"/>
    <w:rsid w:val="00C96201"/>
    <w:rsid w:val="00CC01D0"/>
    <w:rsid w:val="00CC2C94"/>
    <w:rsid w:val="00D373E4"/>
    <w:rsid w:val="00DA028B"/>
    <w:rsid w:val="00DA2B68"/>
    <w:rsid w:val="00DB5AD6"/>
    <w:rsid w:val="00DD2AF3"/>
    <w:rsid w:val="00E63CA9"/>
    <w:rsid w:val="00E73EBB"/>
    <w:rsid w:val="00E921E7"/>
    <w:rsid w:val="00EA7D69"/>
    <w:rsid w:val="00EC5087"/>
    <w:rsid w:val="00ED113D"/>
    <w:rsid w:val="00ED6EED"/>
    <w:rsid w:val="00EE1B8C"/>
    <w:rsid w:val="00EF388E"/>
    <w:rsid w:val="00F45CB6"/>
    <w:rsid w:val="00F46F99"/>
    <w:rsid w:val="00F50AAA"/>
    <w:rsid w:val="00F70F0F"/>
    <w:rsid w:val="00F7160C"/>
    <w:rsid w:val="00F8230B"/>
    <w:rsid w:val="00F84DED"/>
    <w:rsid w:val="00FC31FB"/>
    <w:rsid w:val="00FF09C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DD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82B37"/>
    <w:pPr>
      <w:widowControl w:val="0"/>
      <w:pBdr>
        <w:top w:val="nil"/>
        <w:left w:val="nil"/>
        <w:bottom w:val="nil"/>
        <w:right w:val="nil"/>
        <w:between w:val="nil"/>
      </w:pBdr>
    </w:pPr>
    <w:rPr>
      <w:rFonts w:ascii="Calibri" w:eastAsia="Calibri" w:hAnsi="Calibri" w:cs="Calibri"/>
      <w:color w:val="000000"/>
      <w:lang w:eastAsia="es-ES"/>
    </w:rPr>
  </w:style>
  <w:style w:type="paragraph" w:styleId="Ttulo1">
    <w:name w:val="heading 1"/>
    <w:basedOn w:val="Normal"/>
    <w:next w:val="Normal"/>
    <w:link w:val="Ttulo1Car"/>
    <w:qFormat/>
    <w:rsid w:val="00582B37"/>
    <w:pPr>
      <w:keepNext/>
      <w:keepLines/>
      <w:spacing w:before="240" w:after="0" w:line="360" w:lineRule="auto"/>
      <w:ind w:left="720" w:hanging="360"/>
      <w:contextualSpacing/>
      <w:jc w:val="both"/>
      <w:outlineLvl w:val="0"/>
    </w:pPr>
    <w:rPr>
      <w:rFonts w:ascii="Times New Roman" w:eastAsia="Times New Roman" w:hAnsi="Times New Roman" w:cs="Times New Roman"/>
      <w:b/>
      <w:sz w:val="24"/>
      <w:szCs w:val="24"/>
    </w:rPr>
  </w:style>
  <w:style w:type="paragraph" w:styleId="Ttulo2">
    <w:name w:val="heading 2"/>
    <w:basedOn w:val="Normal"/>
    <w:next w:val="Normal"/>
    <w:link w:val="Ttulo2Car"/>
    <w:rsid w:val="00582B37"/>
    <w:pPr>
      <w:keepNext/>
      <w:keepLines/>
      <w:spacing w:before="360" w:after="80"/>
      <w:contextualSpacing/>
      <w:outlineLvl w:val="1"/>
    </w:pPr>
    <w:rPr>
      <w:b/>
      <w:sz w:val="36"/>
      <w:szCs w:val="36"/>
    </w:rPr>
  </w:style>
  <w:style w:type="paragraph" w:styleId="Ttulo3">
    <w:name w:val="heading 3"/>
    <w:basedOn w:val="Normal"/>
    <w:next w:val="Normal"/>
    <w:link w:val="Ttulo3Car"/>
    <w:rsid w:val="00582B37"/>
    <w:pPr>
      <w:keepNext/>
      <w:keepLines/>
      <w:spacing w:before="280" w:after="80"/>
      <w:contextualSpacing/>
      <w:outlineLvl w:val="2"/>
    </w:pPr>
    <w:rPr>
      <w:b/>
      <w:sz w:val="28"/>
      <w:szCs w:val="28"/>
    </w:rPr>
  </w:style>
  <w:style w:type="paragraph" w:styleId="Ttulo4">
    <w:name w:val="heading 4"/>
    <w:basedOn w:val="Normal"/>
    <w:next w:val="Normal"/>
    <w:link w:val="Ttulo4Car"/>
    <w:rsid w:val="00582B37"/>
    <w:pPr>
      <w:keepNext/>
      <w:keepLines/>
      <w:spacing w:before="240" w:after="40"/>
      <w:contextualSpacing/>
      <w:outlineLvl w:val="3"/>
    </w:pPr>
    <w:rPr>
      <w:b/>
      <w:sz w:val="24"/>
      <w:szCs w:val="24"/>
    </w:rPr>
  </w:style>
  <w:style w:type="paragraph" w:styleId="Ttulo5">
    <w:name w:val="heading 5"/>
    <w:basedOn w:val="Normal"/>
    <w:next w:val="Normal"/>
    <w:link w:val="Ttulo5Car"/>
    <w:rsid w:val="00582B37"/>
    <w:pPr>
      <w:keepNext/>
      <w:keepLines/>
      <w:spacing w:before="220" w:after="40"/>
      <w:contextualSpacing/>
      <w:outlineLvl w:val="4"/>
    </w:pPr>
    <w:rPr>
      <w:b/>
    </w:rPr>
  </w:style>
  <w:style w:type="paragraph" w:styleId="Ttulo6">
    <w:name w:val="heading 6"/>
    <w:basedOn w:val="Normal"/>
    <w:next w:val="Normal"/>
    <w:link w:val="Ttulo6Car"/>
    <w:rsid w:val="00582B37"/>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82B37"/>
    <w:rPr>
      <w:rFonts w:ascii="Times New Roman" w:eastAsia="Times New Roman" w:hAnsi="Times New Roman" w:cs="Times New Roman"/>
      <w:b/>
      <w:color w:val="000000"/>
      <w:sz w:val="24"/>
      <w:szCs w:val="24"/>
      <w:lang w:val="es-ES" w:eastAsia="es-ES"/>
    </w:rPr>
  </w:style>
  <w:style w:type="character" w:customStyle="1" w:styleId="Ttulo2Car">
    <w:name w:val="Título 2 Car"/>
    <w:basedOn w:val="Fuentedeprrafopredeter"/>
    <w:link w:val="Ttulo2"/>
    <w:rsid w:val="00582B37"/>
    <w:rPr>
      <w:rFonts w:ascii="Calibri" w:eastAsia="Calibri" w:hAnsi="Calibri" w:cs="Calibri"/>
      <w:b/>
      <w:color w:val="000000"/>
      <w:sz w:val="36"/>
      <w:szCs w:val="36"/>
      <w:lang w:val="es-ES" w:eastAsia="es-ES"/>
    </w:rPr>
  </w:style>
  <w:style w:type="character" w:customStyle="1" w:styleId="Ttulo3Car">
    <w:name w:val="Título 3 Car"/>
    <w:basedOn w:val="Fuentedeprrafopredeter"/>
    <w:link w:val="Ttulo3"/>
    <w:rsid w:val="00582B37"/>
    <w:rPr>
      <w:rFonts w:ascii="Calibri" w:eastAsia="Calibri" w:hAnsi="Calibri" w:cs="Calibri"/>
      <w:b/>
      <w:color w:val="000000"/>
      <w:sz w:val="28"/>
      <w:szCs w:val="28"/>
      <w:lang w:val="es-ES" w:eastAsia="es-ES"/>
    </w:rPr>
  </w:style>
  <w:style w:type="character" w:customStyle="1" w:styleId="Ttulo4Car">
    <w:name w:val="Título 4 Car"/>
    <w:basedOn w:val="Fuentedeprrafopredeter"/>
    <w:link w:val="Ttulo4"/>
    <w:rsid w:val="00582B37"/>
    <w:rPr>
      <w:rFonts w:ascii="Calibri" w:eastAsia="Calibri" w:hAnsi="Calibri" w:cs="Calibri"/>
      <w:b/>
      <w:color w:val="000000"/>
      <w:sz w:val="24"/>
      <w:szCs w:val="24"/>
      <w:lang w:val="es-ES" w:eastAsia="es-ES"/>
    </w:rPr>
  </w:style>
  <w:style w:type="character" w:customStyle="1" w:styleId="Ttulo5Car">
    <w:name w:val="Título 5 Car"/>
    <w:basedOn w:val="Fuentedeprrafopredeter"/>
    <w:link w:val="Ttulo5"/>
    <w:rsid w:val="00582B37"/>
    <w:rPr>
      <w:rFonts w:ascii="Calibri" w:eastAsia="Calibri" w:hAnsi="Calibri" w:cs="Calibri"/>
      <w:b/>
      <w:color w:val="000000"/>
      <w:lang w:val="es-ES" w:eastAsia="es-ES"/>
    </w:rPr>
  </w:style>
  <w:style w:type="character" w:customStyle="1" w:styleId="Ttulo6Car">
    <w:name w:val="Título 6 Car"/>
    <w:basedOn w:val="Fuentedeprrafopredeter"/>
    <w:link w:val="Ttulo6"/>
    <w:rsid w:val="00582B37"/>
    <w:rPr>
      <w:rFonts w:ascii="Calibri" w:eastAsia="Calibri" w:hAnsi="Calibri" w:cs="Calibri"/>
      <w:b/>
      <w:color w:val="000000"/>
      <w:sz w:val="20"/>
      <w:szCs w:val="20"/>
      <w:lang w:val="es-ES" w:eastAsia="es-ES"/>
    </w:rPr>
  </w:style>
  <w:style w:type="table" w:customStyle="1" w:styleId="TableNormal">
    <w:name w:val="Table Normal"/>
    <w:rsid w:val="00582B37"/>
    <w:pPr>
      <w:widowControl w:val="0"/>
      <w:pBdr>
        <w:top w:val="nil"/>
        <w:left w:val="nil"/>
        <w:bottom w:val="nil"/>
        <w:right w:val="nil"/>
        <w:between w:val="nil"/>
      </w:pBdr>
    </w:pPr>
    <w:rPr>
      <w:rFonts w:ascii="Calibri" w:eastAsia="Calibri" w:hAnsi="Calibri" w:cs="Calibri"/>
      <w:color w:val="000000"/>
      <w:lang w:eastAsia="es-ES"/>
    </w:rPr>
    <w:tblPr>
      <w:tblCellMar>
        <w:top w:w="0" w:type="dxa"/>
        <w:left w:w="0" w:type="dxa"/>
        <w:bottom w:w="0" w:type="dxa"/>
        <w:right w:w="0" w:type="dxa"/>
      </w:tblCellMar>
    </w:tblPr>
  </w:style>
  <w:style w:type="paragraph" w:styleId="Ttulo">
    <w:name w:val="Title"/>
    <w:basedOn w:val="Normal"/>
    <w:next w:val="Normal"/>
    <w:link w:val="TtuloCar"/>
    <w:rsid w:val="00582B37"/>
    <w:pPr>
      <w:keepNext/>
      <w:keepLines/>
      <w:spacing w:before="480" w:after="120"/>
      <w:contextualSpacing/>
    </w:pPr>
    <w:rPr>
      <w:b/>
      <w:sz w:val="72"/>
      <w:szCs w:val="72"/>
    </w:rPr>
  </w:style>
  <w:style w:type="character" w:customStyle="1" w:styleId="TtuloCar">
    <w:name w:val="Título Car"/>
    <w:basedOn w:val="Fuentedeprrafopredeter"/>
    <w:link w:val="Ttulo"/>
    <w:rsid w:val="00582B37"/>
    <w:rPr>
      <w:rFonts w:ascii="Calibri" w:eastAsia="Calibri" w:hAnsi="Calibri" w:cs="Calibri"/>
      <w:b/>
      <w:color w:val="000000"/>
      <w:sz w:val="72"/>
      <w:szCs w:val="72"/>
      <w:lang w:val="es-ES" w:eastAsia="es-ES"/>
    </w:rPr>
  </w:style>
  <w:style w:type="paragraph" w:styleId="Subttulo">
    <w:name w:val="Subtitle"/>
    <w:basedOn w:val="Normal"/>
    <w:next w:val="Normal"/>
    <w:link w:val="SubttuloCar"/>
    <w:rsid w:val="00582B37"/>
    <w:pPr>
      <w:keepNext/>
      <w:keepLines/>
      <w:spacing w:before="360" w:after="80"/>
      <w:contextualSpacing/>
    </w:pPr>
    <w:rPr>
      <w:rFonts w:ascii="Georgia" w:eastAsia="Georgia" w:hAnsi="Georgia" w:cs="Georgia"/>
      <w:i/>
      <w:color w:val="666666"/>
      <w:sz w:val="48"/>
      <w:szCs w:val="48"/>
    </w:rPr>
  </w:style>
  <w:style w:type="character" w:customStyle="1" w:styleId="SubttuloCar">
    <w:name w:val="Subtítulo Car"/>
    <w:basedOn w:val="Fuentedeprrafopredeter"/>
    <w:link w:val="Subttulo"/>
    <w:rsid w:val="00582B37"/>
    <w:rPr>
      <w:rFonts w:ascii="Georgia" w:eastAsia="Georgia" w:hAnsi="Georgia" w:cs="Georgia"/>
      <w:i/>
      <w:color w:val="666666"/>
      <w:sz w:val="48"/>
      <w:szCs w:val="48"/>
      <w:lang w:val="es-ES" w:eastAsia="es-ES"/>
    </w:rPr>
  </w:style>
  <w:style w:type="table" w:customStyle="1" w:styleId="5">
    <w:name w:val="5"/>
    <w:basedOn w:val="TableNormal"/>
    <w:rsid w:val="00582B37"/>
    <w:tblPr>
      <w:tblStyleRowBandSize w:val="1"/>
      <w:tblStyleColBandSize w:val="1"/>
      <w:tblCellMar>
        <w:top w:w="0" w:type="dxa"/>
        <w:left w:w="0" w:type="dxa"/>
        <w:bottom w:w="0" w:type="dxa"/>
        <w:right w:w="0" w:type="dxa"/>
      </w:tblCellMar>
    </w:tblPr>
  </w:style>
  <w:style w:type="table" w:customStyle="1" w:styleId="4">
    <w:name w:val="4"/>
    <w:basedOn w:val="TableNormal"/>
    <w:rsid w:val="00582B37"/>
    <w:tblPr>
      <w:tblStyleRowBandSize w:val="1"/>
      <w:tblStyleColBandSize w:val="1"/>
      <w:tblCellMar>
        <w:top w:w="0" w:type="dxa"/>
        <w:left w:w="0" w:type="dxa"/>
        <w:bottom w:w="0" w:type="dxa"/>
        <w:right w:w="0" w:type="dxa"/>
      </w:tblCellMar>
    </w:tblPr>
  </w:style>
  <w:style w:type="table" w:customStyle="1" w:styleId="3">
    <w:name w:val="3"/>
    <w:basedOn w:val="TableNormal"/>
    <w:rsid w:val="00582B37"/>
    <w:tblPr>
      <w:tblStyleRowBandSize w:val="1"/>
      <w:tblStyleColBandSize w:val="1"/>
      <w:tblCellMar>
        <w:top w:w="0" w:type="dxa"/>
        <w:left w:w="0" w:type="dxa"/>
        <w:bottom w:w="0" w:type="dxa"/>
        <w:right w:w="0" w:type="dxa"/>
      </w:tblCellMar>
    </w:tblPr>
  </w:style>
  <w:style w:type="table" w:customStyle="1" w:styleId="2">
    <w:name w:val="2"/>
    <w:basedOn w:val="TableNormal"/>
    <w:rsid w:val="00582B37"/>
    <w:tblPr>
      <w:tblStyleRowBandSize w:val="1"/>
      <w:tblStyleColBandSize w:val="1"/>
      <w:tblCellMar>
        <w:top w:w="0" w:type="dxa"/>
        <w:left w:w="0" w:type="dxa"/>
        <w:bottom w:w="0" w:type="dxa"/>
        <w:right w:w="0" w:type="dxa"/>
      </w:tblCellMar>
    </w:tblPr>
  </w:style>
  <w:style w:type="table" w:customStyle="1" w:styleId="1">
    <w:name w:val="1"/>
    <w:basedOn w:val="TableNormal"/>
    <w:rsid w:val="00582B37"/>
    <w:tblPr>
      <w:tblStyleRowBandSize w:val="1"/>
      <w:tblStyleColBandSize w:val="1"/>
      <w:tblCellMar>
        <w:top w:w="0" w:type="dxa"/>
        <w:left w:w="0" w:type="dxa"/>
        <w:bottom w:w="0" w:type="dxa"/>
        <w:right w:w="0" w:type="dxa"/>
      </w:tblCellMar>
    </w:tblPr>
  </w:style>
  <w:style w:type="paragraph" w:styleId="TDC1">
    <w:name w:val="toc 1"/>
    <w:basedOn w:val="Normal"/>
    <w:next w:val="Normal"/>
    <w:autoRedefine/>
    <w:uiPriority w:val="39"/>
    <w:unhideWhenUsed/>
    <w:rsid w:val="00582B37"/>
    <w:pPr>
      <w:spacing w:after="100"/>
    </w:pPr>
  </w:style>
  <w:style w:type="paragraph" w:styleId="TDC2">
    <w:name w:val="toc 2"/>
    <w:basedOn w:val="Normal"/>
    <w:next w:val="Normal"/>
    <w:autoRedefine/>
    <w:uiPriority w:val="39"/>
    <w:unhideWhenUsed/>
    <w:rsid w:val="00C35C67"/>
    <w:pPr>
      <w:tabs>
        <w:tab w:val="left" w:pos="880"/>
        <w:tab w:val="right" w:leader="dot" w:pos="9071"/>
      </w:tabs>
      <w:spacing w:after="100"/>
      <w:ind w:left="220"/>
    </w:pPr>
    <w:rPr>
      <w:rFonts w:ascii="Times New Roman" w:hAnsi="Times New Roman" w:cs="Times New Roman"/>
      <w:b/>
      <w:noProof/>
    </w:rPr>
  </w:style>
  <w:style w:type="paragraph" w:styleId="TDC3">
    <w:name w:val="toc 3"/>
    <w:basedOn w:val="Normal"/>
    <w:next w:val="Normal"/>
    <w:autoRedefine/>
    <w:uiPriority w:val="39"/>
    <w:unhideWhenUsed/>
    <w:rsid w:val="00582B37"/>
    <w:pPr>
      <w:spacing w:after="100"/>
      <w:ind w:left="440"/>
    </w:pPr>
  </w:style>
  <w:style w:type="character" w:styleId="Hipervnculo">
    <w:name w:val="Hyperlink"/>
    <w:basedOn w:val="Fuentedeprrafopredeter"/>
    <w:uiPriority w:val="99"/>
    <w:unhideWhenUsed/>
    <w:rsid w:val="00582B37"/>
    <w:rPr>
      <w:color w:val="0563C1" w:themeColor="hyperlink"/>
      <w:u w:val="single"/>
    </w:rPr>
  </w:style>
  <w:style w:type="paragraph" w:styleId="Prrafodelista">
    <w:name w:val="List Paragraph"/>
    <w:basedOn w:val="Normal"/>
    <w:link w:val="PrrafodelistaCar"/>
    <w:uiPriority w:val="99"/>
    <w:qFormat/>
    <w:rsid w:val="00582B37"/>
    <w:pPr>
      <w:ind w:left="720"/>
      <w:contextualSpacing/>
    </w:pPr>
  </w:style>
  <w:style w:type="character" w:customStyle="1" w:styleId="PrrafodelistaCar">
    <w:name w:val="Párrafo de lista Car"/>
    <w:basedOn w:val="Fuentedeprrafopredeter"/>
    <w:link w:val="Prrafodelista"/>
    <w:uiPriority w:val="99"/>
    <w:rsid w:val="00582B37"/>
    <w:rPr>
      <w:rFonts w:ascii="Calibri" w:eastAsia="Calibri" w:hAnsi="Calibri" w:cs="Calibri"/>
      <w:color w:val="000000"/>
      <w:lang w:val="es-ES" w:eastAsia="es-ES"/>
    </w:rPr>
  </w:style>
  <w:style w:type="paragraph" w:styleId="TtulodeTDC">
    <w:name w:val="TOC Heading"/>
    <w:basedOn w:val="Ttulo1"/>
    <w:next w:val="Normal"/>
    <w:uiPriority w:val="39"/>
    <w:unhideWhenUsed/>
    <w:qFormat/>
    <w:rsid w:val="00582B37"/>
    <w:pPr>
      <w:widowControl/>
      <w:pBdr>
        <w:top w:val="none" w:sz="0" w:space="0" w:color="auto"/>
        <w:left w:val="none" w:sz="0" w:space="0" w:color="auto"/>
        <w:bottom w:val="none" w:sz="0" w:space="0" w:color="auto"/>
        <w:right w:val="none" w:sz="0" w:space="0" w:color="auto"/>
        <w:between w:val="none" w:sz="0" w:space="0" w:color="auto"/>
      </w:pBdr>
      <w:spacing w:line="259" w:lineRule="auto"/>
      <w:ind w:left="0" w:firstLine="0"/>
      <w:contextualSpacing w:val="0"/>
      <w:jc w:val="left"/>
      <w:outlineLvl w:val="9"/>
    </w:pPr>
    <w:rPr>
      <w:rFonts w:asciiTheme="majorHAnsi" w:eastAsiaTheme="majorEastAsia" w:hAnsiTheme="majorHAnsi" w:cstheme="majorBidi"/>
      <w:b w:val="0"/>
      <w:color w:val="2E74B5" w:themeColor="accent1" w:themeShade="BF"/>
      <w:sz w:val="32"/>
      <w:szCs w:val="32"/>
    </w:rPr>
  </w:style>
  <w:style w:type="paragraph" w:styleId="Bibliografa">
    <w:name w:val="Bibliography"/>
    <w:basedOn w:val="Normal"/>
    <w:next w:val="Normal"/>
    <w:uiPriority w:val="37"/>
    <w:unhideWhenUsed/>
    <w:rsid w:val="00582B37"/>
  </w:style>
  <w:style w:type="paragraph" w:styleId="Encabezado">
    <w:name w:val="header"/>
    <w:basedOn w:val="Normal"/>
    <w:link w:val="EncabezadoCar"/>
    <w:uiPriority w:val="99"/>
    <w:unhideWhenUsed/>
    <w:rsid w:val="00582B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82B37"/>
    <w:rPr>
      <w:rFonts w:ascii="Calibri" w:eastAsia="Calibri" w:hAnsi="Calibri" w:cs="Calibri"/>
      <w:color w:val="000000"/>
      <w:lang w:val="es-ES" w:eastAsia="es-ES"/>
    </w:rPr>
  </w:style>
  <w:style w:type="paragraph" w:styleId="Piedepgina">
    <w:name w:val="footer"/>
    <w:basedOn w:val="Normal"/>
    <w:link w:val="PiedepginaCar"/>
    <w:uiPriority w:val="99"/>
    <w:unhideWhenUsed/>
    <w:rsid w:val="00582B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82B37"/>
    <w:rPr>
      <w:rFonts w:ascii="Calibri" w:eastAsia="Calibri" w:hAnsi="Calibri" w:cs="Calibri"/>
      <w:color w:val="000000"/>
      <w:lang w:val="es-ES" w:eastAsia="es-ES"/>
    </w:rPr>
  </w:style>
  <w:style w:type="paragraph" w:styleId="Sinespaciado">
    <w:name w:val="No Spacing"/>
    <w:link w:val="SinespaciadoCar"/>
    <w:uiPriority w:val="1"/>
    <w:qFormat/>
    <w:rsid w:val="00582B37"/>
    <w:pPr>
      <w:spacing w:after="0" w:line="240" w:lineRule="auto"/>
    </w:pPr>
    <w:rPr>
      <w:rFonts w:ascii="Calibri" w:eastAsia="Calibri" w:hAnsi="Calibri" w:cs="Times New Roman"/>
      <w:color w:val="00000A"/>
      <w:lang w:val="en-US"/>
    </w:rPr>
  </w:style>
  <w:style w:type="character" w:customStyle="1" w:styleId="SinespaciadoCar">
    <w:name w:val="Sin espaciado Car"/>
    <w:basedOn w:val="Fuentedeprrafopredeter"/>
    <w:link w:val="Sinespaciado"/>
    <w:uiPriority w:val="1"/>
    <w:locked/>
    <w:rsid w:val="00582B37"/>
    <w:rPr>
      <w:rFonts w:ascii="Calibri" w:eastAsia="Calibri" w:hAnsi="Calibri" w:cs="Times New Roman"/>
      <w:color w:val="00000A"/>
      <w:lang w:val="en-US"/>
    </w:rPr>
  </w:style>
  <w:style w:type="character" w:customStyle="1" w:styleId="TextodegloboCar">
    <w:name w:val="Texto de globo Car"/>
    <w:basedOn w:val="Fuentedeprrafopredeter"/>
    <w:link w:val="Textodeglobo"/>
    <w:uiPriority w:val="99"/>
    <w:semiHidden/>
    <w:rsid w:val="00582B37"/>
    <w:rPr>
      <w:rFonts w:ascii="Tahoma" w:eastAsia="Calibri" w:hAnsi="Tahoma" w:cs="Tahoma"/>
      <w:color w:val="000000"/>
      <w:sz w:val="16"/>
      <w:szCs w:val="16"/>
      <w:lang w:val="es-ES" w:eastAsia="es-ES"/>
    </w:rPr>
  </w:style>
  <w:style w:type="paragraph" w:styleId="Textodeglobo">
    <w:name w:val="Balloon Text"/>
    <w:basedOn w:val="Normal"/>
    <w:link w:val="TextodegloboCar"/>
    <w:uiPriority w:val="99"/>
    <w:semiHidden/>
    <w:unhideWhenUsed/>
    <w:rsid w:val="00582B37"/>
    <w:pPr>
      <w:spacing w:after="0" w:line="240" w:lineRule="auto"/>
    </w:pPr>
    <w:rPr>
      <w:rFonts w:ascii="Tahoma" w:hAnsi="Tahoma" w:cs="Tahoma"/>
      <w:sz w:val="16"/>
      <w:szCs w:val="16"/>
    </w:rPr>
  </w:style>
  <w:style w:type="table" w:customStyle="1" w:styleId="tesis">
    <w:name w:val="tesis"/>
    <w:basedOn w:val="Tablanormal"/>
    <w:uiPriority w:val="99"/>
    <w:rsid w:val="001B3897"/>
    <w:pPr>
      <w:spacing w:after="0" w:line="240" w:lineRule="auto"/>
    </w:pPr>
    <w:rPr>
      <w:rFonts w:ascii="Times New Roman" w:hAnsi="Times New Roman"/>
      <w:sz w:val="24"/>
      <w:lang w:val="es-EC"/>
    </w:rPr>
    <w:tblPr>
      <w:tblInd w:w="0" w:type="dxa"/>
      <w:tblBorders>
        <w:top w:val="single" w:sz="4" w:space="0" w:color="auto"/>
        <w:bottom w:val="single" w:sz="4" w:space="0" w:color="auto"/>
      </w:tblBorders>
      <w:tblCellMar>
        <w:top w:w="0" w:type="dxa"/>
        <w:left w:w="108" w:type="dxa"/>
        <w:bottom w:w="0" w:type="dxa"/>
        <w:right w:w="108" w:type="dxa"/>
      </w:tblCellMar>
    </w:tblPr>
    <w:tblStylePr w:type="firstRow">
      <w:tblPr/>
      <w:tcPr>
        <w:tcBorders>
          <w:bottom w:val="single" w:sz="4" w:space="0" w:color="auto"/>
        </w:tcBorders>
      </w:tcPr>
    </w:tblStylePr>
  </w:style>
  <w:style w:type="paragraph" w:styleId="TDC5">
    <w:name w:val="toc 5"/>
    <w:basedOn w:val="Normal"/>
    <w:next w:val="Normal"/>
    <w:autoRedefine/>
    <w:uiPriority w:val="39"/>
    <w:unhideWhenUsed/>
    <w:rsid w:val="0030071A"/>
    <w:pPr>
      <w:spacing w:after="100"/>
      <w:ind w:left="880"/>
    </w:pPr>
  </w:style>
  <w:style w:type="paragraph" w:styleId="TDC6">
    <w:name w:val="toc 6"/>
    <w:basedOn w:val="Normal"/>
    <w:next w:val="Normal"/>
    <w:autoRedefine/>
    <w:uiPriority w:val="39"/>
    <w:unhideWhenUsed/>
    <w:rsid w:val="0030071A"/>
    <w:pPr>
      <w:spacing w:after="100"/>
      <w:ind w:left="1100"/>
    </w:pPr>
  </w:style>
  <w:style w:type="paragraph" w:styleId="TDC4">
    <w:name w:val="toc 4"/>
    <w:basedOn w:val="Normal"/>
    <w:next w:val="Normal"/>
    <w:autoRedefine/>
    <w:uiPriority w:val="39"/>
    <w:unhideWhenUsed/>
    <w:rsid w:val="0030071A"/>
    <w:pPr>
      <w:spacing w:after="100"/>
      <w:ind w:left="660"/>
    </w:pPr>
  </w:style>
  <w:style w:type="paragraph" w:styleId="TDC7">
    <w:name w:val="toc 7"/>
    <w:basedOn w:val="Normal"/>
    <w:next w:val="Normal"/>
    <w:autoRedefine/>
    <w:uiPriority w:val="39"/>
    <w:unhideWhenUsed/>
    <w:rsid w:val="006B51AB"/>
    <w:pPr>
      <w:widowControl/>
      <w:pBdr>
        <w:top w:val="none" w:sz="0" w:space="0" w:color="auto"/>
        <w:left w:val="none" w:sz="0" w:space="0" w:color="auto"/>
        <w:bottom w:val="none" w:sz="0" w:space="0" w:color="auto"/>
        <w:right w:val="none" w:sz="0" w:space="0" w:color="auto"/>
        <w:between w:val="none" w:sz="0" w:space="0" w:color="auto"/>
      </w:pBdr>
      <w:spacing w:after="100"/>
      <w:ind w:left="1320"/>
    </w:pPr>
    <w:rPr>
      <w:rFonts w:asciiTheme="minorHAnsi" w:eastAsiaTheme="minorEastAsia" w:hAnsiTheme="minorHAnsi" w:cstheme="minorBidi"/>
      <w:color w:val="auto"/>
    </w:rPr>
  </w:style>
  <w:style w:type="paragraph" w:styleId="TDC8">
    <w:name w:val="toc 8"/>
    <w:basedOn w:val="Normal"/>
    <w:next w:val="Normal"/>
    <w:autoRedefine/>
    <w:uiPriority w:val="39"/>
    <w:unhideWhenUsed/>
    <w:rsid w:val="006B51AB"/>
    <w:pPr>
      <w:widowControl/>
      <w:pBdr>
        <w:top w:val="none" w:sz="0" w:space="0" w:color="auto"/>
        <w:left w:val="none" w:sz="0" w:space="0" w:color="auto"/>
        <w:bottom w:val="none" w:sz="0" w:space="0" w:color="auto"/>
        <w:right w:val="none" w:sz="0" w:space="0" w:color="auto"/>
        <w:between w:val="none" w:sz="0" w:space="0" w:color="auto"/>
      </w:pBdr>
      <w:spacing w:after="100"/>
      <w:ind w:left="1540"/>
    </w:pPr>
    <w:rPr>
      <w:rFonts w:asciiTheme="minorHAnsi" w:eastAsiaTheme="minorEastAsia" w:hAnsiTheme="minorHAnsi" w:cstheme="minorBidi"/>
      <w:color w:val="auto"/>
    </w:rPr>
  </w:style>
  <w:style w:type="paragraph" w:styleId="TDC9">
    <w:name w:val="toc 9"/>
    <w:basedOn w:val="Normal"/>
    <w:next w:val="Normal"/>
    <w:autoRedefine/>
    <w:uiPriority w:val="39"/>
    <w:unhideWhenUsed/>
    <w:rsid w:val="006B51AB"/>
    <w:pPr>
      <w:widowControl/>
      <w:pBdr>
        <w:top w:val="none" w:sz="0" w:space="0" w:color="auto"/>
        <w:left w:val="none" w:sz="0" w:space="0" w:color="auto"/>
        <w:bottom w:val="none" w:sz="0" w:space="0" w:color="auto"/>
        <w:right w:val="none" w:sz="0" w:space="0" w:color="auto"/>
        <w:between w:val="none" w:sz="0" w:space="0" w:color="auto"/>
      </w:pBdr>
      <w:spacing w:after="100"/>
      <w:ind w:left="1760"/>
    </w:pPr>
    <w:rPr>
      <w:rFonts w:asciiTheme="minorHAnsi" w:eastAsiaTheme="minorEastAsia" w:hAnsiTheme="minorHAnsi" w:cstheme="minorBidi"/>
      <w:color w:val="auto"/>
    </w:rPr>
  </w:style>
  <w:style w:type="paragraph" w:styleId="Epgrafe">
    <w:name w:val="caption"/>
    <w:basedOn w:val="Normal"/>
    <w:next w:val="Normal"/>
    <w:uiPriority w:val="35"/>
    <w:unhideWhenUsed/>
    <w:qFormat/>
    <w:rsid w:val="000D6AC0"/>
    <w:pPr>
      <w:spacing w:after="200" w:line="240" w:lineRule="auto"/>
    </w:pPr>
    <w:rPr>
      <w:rFonts w:ascii="Times New Roman" w:hAnsi="Times New Roman"/>
      <w:i/>
      <w:iCs/>
      <w:color w:val="auto"/>
      <w:sz w:val="20"/>
      <w:szCs w:val="18"/>
    </w:rPr>
  </w:style>
  <w:style w:type="paragraph" w:styleId="Tabladeilustraciones">
    <w:name w:val="table of figures"/>
    <w:basedOn w:val="Normal"/>
    <w:next w:val="Normal"/>
    <w:uiPriority w:val="99"/>
    <w:unhideWhenUsed/>
    <w:rsid w:val="00BD3368"/>
    <w:pPr>
      <w:spacing w:after="0"/>
    </w:pPr>
  </w:style>
  <w:style w:type="table" w:customStyle="1" w:styleId="GridTable1Light">
    <w:name w:val="Grid Table 1 Light"/>
    <w:basedOn w:val="Tablanormal"/>
    <w:uiPriority w:val="46"/>
    <w:rsid w:val="004B1DF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
    <w:name w:val="Grid Table 4 Accent 3"/>
    <w:basedOn w:val="Tablanormal"/>
    <w:uiPriority w:val="49"/>
    <w:rsid w:val="004B1DFD"/>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
    <w:name w:val="Table Grid"/>
    <w:basedOn w:val="Tablanormal"/>
    <w:uiPriority w:val="39"/>
    <w:rsid w:val="00761B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3">
    <w:name w:val="Grid Table 3 Accent 3"/>
    <w:basedOn w:val="Tablanormal"/>
    <w:uiPriority w:val="48"/>
    <w:rsid w:val="00761BCD"/>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1LightAccent5">
    <w:name w:val="Grid Table 1 Light Accent 5"/>
    <w:basedOn w:val="Tablanormal"/>
    <w:uiPriority w:val="46"/>
    <w:rsid w:val="00761BCD"/>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AE08BF"/>
    <w:pPr>
      <w:widowControl/>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Refdecomentario">
    <w:name w:val="annotation reference"/>
    <w:basedOn w:val="Fuentedeprrafopredeter"/>
    <w:uiPriority w:val="99"/>
    <w:semiHidden/>
    <w:unhideWhenUsed/>
    <w:rsid w:val="00EF388E"/>
    <w:rPr>
      <w:sz w:val="16"/>
      <w:szCs w:val="16"/>
    </w:rPr>
  </w:style>
  <w:style w:type="paragraph" w:styleId="Textocomentario">
    <w:name w:val="annotation text"/>
    <w:basedOn w:val="Normal"/>
    <w:link w:val="TextocomentarioCar"/>
    <w:uiPriority w:val="99"/>
    <w:semiHidden/>
    <w:unhideWhenUsed/>
    <w:rsid w:val="00EF388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F388E"/>
    <w:rPr>
      <w:rFonts w:ascii="Calibri" w:eastAsia="Calibri" w:hAnsi="Calibri" w:cs="Calibri"/>
      <w:color w:val="000000"/>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EF388E"/>
    <w:rPr>
      <w:b/>
      <w:bCs/>
    </w:rPr>
  </w:style>
  <w:style w:type="character" w:customStyle="1" w:styleId="AsuntodelcomentarioCar">
    <w:name w:val="Asunto del comentario Car"/>
    <w:basedOn w:val="TextocomentarioCar"/>
    <w:link w:val="Asuntodelcomentario"/>
    <w:uiPriority w:val="99"/>
    <w:semiHidden/>
    <w:rsid w:val="00EF388E"/>
    <w:rPr>
      <w:rFonts w:ascii="Calibri" w:eastAsia="Calibri" w:hAnsi="Calibri" w:cs="Calibri"/>
      <w:b/>
      <w:bCs/>
      <w:color w:val="000000"/>
      <w:sz w:val="20"/>
      <w:szCs w:val="20"/>
      <w:lang w:val="es-ES" w:eastAsia="es-ES"/>
    </w:rPr>
  </w:style>
  <w:style w:type="table" w:customStyle="1" w:styleId="GridTable5DarkAccent3">
    <w:name w:val="Grid Table 5 Dark Accent 3"/>
    <w:basedOn w:val="Tablanormal"/>
    <w:uiPriority w:val="50"/>
    <w:rsid w:val="00C96201"/>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Textonotapie">
    <w:name w:val="footnote text"/>
    <w:basedOn w:val="Normal"/>
    <w:link w:val="TextonotapieCar"/>
    <w:uiPriority w:val="99"/>
    <w:semiHidden/>
    <w:unhideWhenUsed/>
    <w:rsid w:val="00E63CA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63CA9"/>
    <w:rPr>
      <w:rFonts w:ascii="Calibri" w:eastAsia="Calibri" w:hAnsi="Calibri" w:cs="Calibri"/>
      <w:color w:val="000000"/>
      <w:sz w:val="20"/>
      <w:szCs w:val="20"/>
      <w:lang w:eastAsia="es-ES"/>
    </w:rPr>
  </w:style>
  <w:style w:type="character" w:styleId="Refdenotaalpie">
    <w:name w:val="footnote reference"/>
    <w:basedOn w:val="Fuentedeprrafopredeter"/>
    <w:uiPriority w:val="99"/>
    <w:semiHidden/>
    <w:unhideWhenUsed/>
    <w:rsid w:val="00E63CA9"/>
    <w:rPr>
      <w:vertAlign w:val="superscript"/>
    </w:rPr>
  </w:style>
  <w:style w:type="paragraph" w:styleId="Revisin">
    <w:name w:val="Revision"/>
    <w:hidden/>
    <w:uiPriority w:val="99"/>
    <w:semiHidden/>
    <w:rsid w:val="007058B1"/>
    <w:pPr>
      <w:spacing w:after="0" w:line="240" w:lineRule="auto"/>
    </w:pPr>
    <w:rPr>
      <w:rFonts w:ascii="Calibri" w:eastAsia="Calibri" w:hAnsi="Calibri" w:cs="Calibri"/>
      <w:color w:val="00000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82B37"/>
    <w:pPr>
      <w:widowControl w:val="0"/>
      <w:pBdr>
        <w:top w:val="nil"/>
        <w:left w:val="nil"/>
        <w:bottom w:val="nil"/>
        <w:right w:val="nil"/>
        <w:between w:val="nil"/>
      </w:pBdr>
    </w:pPr>
    <w:rPr>
      <w:rFonts w:ascii="Calibri" w:eastAsia="Calibri" w:hAnsi="Calibri" w:cs="Calibri"/>
      <w:color w:val="000000"/>
      <w:lang w:eastAsia="es-ES"/>
    </w:rPr>
  </w:style>
  <w:style w:type="paragraph" w:styleId="Ttulo1">
    <w:name w:val="heading 1"/>
    <w:basedOn w:val="Normal"/>
    <w:next w:val="Normal"/>
    <w:link w:val="Ttulo1Car"/>
    <w:qFormat/>
    <w:rsid w:val="00582B37"/>
    <w:pPr>
      <w:keepNext/>
      <w:keepLines/>
      <w:spacing w:before="240" w:after="0" w:line="360" w:lineRule="auto"/>
      <w:ind w:left="720" w:hanging="360"/>
      <w:contextualSpacing/>
      <w:jc w:val="both"/>
      <w:outlineLvl w:val="0"/>
    </w:pPr>
    <w:rPr>
      <w:rFonts w:ascii="Times New Roman" w:eastAsia="Times New Roman" w:hAnsi="Times New Roman" w:cs="Times New Roman"/>
      <w:b/>
      <w:sz w:val="24"/>
      <w:szCs w:val="24"/>
    </w:rPr>
  </w:style>
  <w:style w:type="paragraph" w:styleId="Ttulo2">
    <w:name w:val="heading 2"/>
    <w:basedOn w:val="Normal"/>
    <w:next w:val="Normal"/>
    <w:link w:val="Ttulo2Car"/>
    <w:rsid w:val="00582B37"/>
    <w:pPr>
      <w:keepNext/>
      <w:keepLines/>
      <w:spacing w:before="360" w:after="80"/>
      <w:contextualSpacing/>
      <w:outlineLvl w:val="1"/>
    </w:pPr>
    <w:rPr>
      <w:b/>
      <w:sz w:val="36"/>
      <w:szCs w:val="36"/>
    </w:rPr>
  </w:style>
  <w:style w:type="paragraph" w:styleId="Ttulo3">
    <w:name w:val="heading 3"/>
    <w:basedOn w:val="Normal"/>
    <w:next w:val="Normal"/>
    <w:link w:val="Ttulo3Car"/>
    <w:rsid w:val="00582B37"/>
    <w:pPr>
      <w:keepNext/>
      <w:keepLines/>
      <w:spacing w:before="280" w:after="80"/>
      <w:contextualSpacing/>
      <w:outlineLvl w:val="2"/>
    </w:pPr>
    <w:rPr>
      <w:b/>
      <w:sz w:val="28"/>
      <w:szCs w:val="28"/>
    </w:rPr>
  </w:style>
  <w:style w:type="paragraph" w:styleId="Ttulo4">
    <w:name w:val="heading 4"/>
    <w:basedOn w:val="Normal"/>
    <w:next w:val="Normal"/>
    <w:link w:val="Ttulo4Car"/>
    <w:rsid w:val="00582B37"/>
    <w:pPr>
      <w:keepNext/>
      <w:keepLines/>
      <w:spacing w:before="240" w:after="40"/>
      <w:contextualSpacing/>
      <w:outlineLvl w:val="3"/>
    </w:pPr>
    <w:rPr>
      <w:b/>
      <w:sz w:val="24"/>
      <w:szCs w:val="24"/>
    </w:rPr>
  </w:style>
  <w:style w:type="paragraph" w:styleId="Ttulo5">
    <w:name w:val="heading 5"/>
    <w:basedOn w:val="Normal"/>
    <w:next w:val="Normal"/>
    <w:link w:val="Ttulo5Car"/>
    <w:rsid w:val="00582B37"/>
    <w:pPr>
      <w:keepNext/>
      <w:keepLines/>
      <w:spacing w:before="220" w:after="40"/>
      <w:contextualSpacing/>
      <w:outlineLvl w:val="4"/>
    </w:pPr>
    <w:rPr>
      <w:b/>
    </w:rPr>
  </w:style>
  <w:style w:type="paragraph" w:styleId="Ttulo6">
    <w:name w:val="heading 6"/>
    <w:basedOn w:val="Normal"/>
    <w:next w:val="Normal"/>
    <w:link w:val="Ttulo6Car"/>
    <w:rsid w:val="00582B37"/>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82B37"/>
    <w:rPr>
      <w:rFonts w:ascii="Times New Roman" w:eastAsia="Times New Roman" w:hAnsi="Times New Roman" w:cs="Times New Roman"/>
      <w:b/>
      <w:color w:val="000000"/>
      <w:sz w:val="24"/>
      <w:szCs w:val="24"/>
      <w:lang w:val="es-ES" w:eastAsia="es-ES"/>
    </w:rPr>
  </w:style>
  <w:style w:type="character" w:customStyle="1" w:styleId="Ttulo2Car">
    <w:name w:val="Título 2 Car"/>
    <w:basedOn w:val="Fuentedeprrafopredeter"/>
    <w:link w:val="Ttulo2"/>
    <w:rsid w:val="00582B37"/>
    <w:rPr>
      <w:rFonts w:ascii="Calibri" w:eastAsia="Calibri" w:hAnsi="Calibri" w:cs="Calibri"/>
      <w:b/>
      <w:color w:val="000000"/>
      <w:sz w:val="36"/>
      <w:szCs w:val="36"/>
      <w:lang w:val="es-ES" w:eastAsia="es-ES"/>
    </w:rPr>
  </w:style>
  <w:style w:type="character" w:customStyle="1" w:styleId="Ttulo3Car">
    <w:name w:val="Título 3 Car"/>
    <w:basedOn w:val="Fuentedeprrafopredeter"/>
    <w:link w:val="Ttulo3"/>
    <w:rsid w:val="00582B37"/>
    <w:rPr>
      <w:rFonts w:ascii="Calibri" w:eastAsia="Calibri" w:hAnsi="Calibri" w:cs="Calibri"/>
      <w:b/>
      <w:color w:val="000000"/>
      <w:sz w:val="28"/>
      <w:szCs w:val="28"/>
      <w:lang w:val="es-ES" w:eastAsia="es-ES"/>
    </w:rPr>
  </w:style>
  <w:style w:type="character" w:customStyle="1" w:styleId="Ttulo4Car">
    <w:name w:val="Título 4 Car"/>
    <w:basedOn w:val="Fuentedeprrafopredeter"/>
    <w:link w:val="Ttulo4"/>
    <w:rsid w:val="00582B37"/>
    <w:rPr>
      <w:rFonts w:ascii="Calibri" w:eastAsia="Calibri" w:hAnsi="Calibri" w:cs="Calibri"/>
      <w:b/>
      <w:color w:val="000000"/>
      <w:sz w:val="24"/>
      <w:szCs w:val="24"/>
      <w:lang w:val="es-ES" w:eastAsia="es-ES"/>
    </w:rPr>
  </w:style>
  <w:style w:type="character" w:customStyle="1" w:styleId="Ttulo5Car">
    <w:name w:val="Título 5 Car"/>
    <w:basedOn w:val="Fuentedeprrafopredeter"/>
    <w:link w:val="Ttulo5"/>
    <w:rsid w:val="00582B37"/>
    <w:rPr>
      <w:rFonts w:ascii="Calibri" w:eastAsia="Calibri" w:hAnsi="Calibri" w:cs="Calibri"/>
      <w:b/>
      <w:color w:val="000000"/>
      <w:lang w:val="es-ES" w:eastAsia="es-ES"/>
    </w:rPr>
  </w:style>
  <w:style w:type="character" w:customStyle="1" w:styleId="Ttulo6Car">
    <w:name w:val="Título 6 Car"/>
    <w:basedOn w:val="Fuentedeprrafopredeter"/>
    <w:link w:val="Ttulo6"/>
    <w:rsid w:val="00582B37"/>
    <w:rPr>
      <w:rFonts w:ascii="Calibri" w:eastAsia="Calibri" w:hAnsi="Calibri" w:cs="Calibri"/>
      <w:b/>
      <w:color w:val="000000"/>
      <w:sz w:val="20"/>
      <w:szCs w:val="20"/>
      <w:lang w:val="es-ES" w:eastAsia="es-ES"/>
    </w:rPr>
  </w:style>
  <w:style w:type="table" w:customStyle="1" w:styleId="TableNormal">
    <w:name w:val="Table Normal"/>
    <w:rsid w:val="00582B37"/>
    <w:pPr>
      <w:widowControl w:val="0"/>
      <w:pBdr>
        <w:top w:val="nil"/>
        <w:left w:val="nil"/>
        <w:bottom w:val="nil"/>
        <w:right w:val="nil"/>
        <w:between w:val="nil"/>
      </w:pBdr>
    </w:pPr>
    <w:rPr>
      <w:rFonts w:ascii="Calibri" w:eastAsia="Calibri" w:hAnsi="Calibri" w:cs="Calibri"/>
      <w:color w:val="000000"/>
      <w:lang w:eastAsia="es-ES"/>
    </w:rPr>
    <w:tblPr>
      <w:tblCellMar>
        <w:top w:w="0" w:type="dxa"/>
        <w:left w:w="0" w:type="dxa"/>
        <w:bottom w:w="0" w:type="dxa"/>
        <w:right w:w="0" w:type="dxa"/>
      </w:tblCellMar>
    </w:tblPr>
  </w:style>
  <w:style w:type="paragraph" w:styleId="Ttulo">
    <w:name w:val="Title"/>
    <w:basedOn w:val="Normal"/>
    <w:next w:val="Normal"/>
    <w:link w:val="TtuloCar"/>
    <w:rsid w:val="00582B37"/>
    <w:pPr>
      <w:keepNext/>
      <w:keepLines/>
      <w:spacing w:before="480" w:after="120"/>
      <w:contextualSpacing/>
    </w:pPr>
    <w:rPr>
      <w:b/>
      <w:sz w:val="72"/>
      <w:szCs w:val="72"/>
    </w:rPr>
  </w:style>
  <w:style w:type="character" w:customStyle="1" w:styleId="TtuloCar">
    <w:name w:val="Título Car"/>
    <w:basedOn w:val="Fuentedeprrafopredeter"/>
    <w:link w:val="Ttulo"/>
    <w:rsid w:val="00582B37"/>
    <w:rPr>
      <w:rFonts w:ascii="Calibri" w:eastAsia="Calibri" w:hAnsi="Calibri" w:cs="Calibri"/>
      <w:b/>
      <w:color w:val="000000"/>
      <w:sz w:val="72"/>
      <w:szCs w:val="72"/>
      <w:lang w:val="es-ES" w:eastAsia="es-ES"/>
    </w:rPr>
  </w:style>
  <w:style w:type="paragraph" w:styleId="Subttulo">
    <w:name w:val="Subtitle"/>
    <w:basedOn w:val="Normal"/>
    <w:next w:val="Normal"/>
    <w:link w:val="SubttuloCar"/>
    <w:rsid w:val="00582B37"/>
    <w:pPr>
      <w:keepNext/>
      <w:keepLines/>
      <w:spacing w:before="360" w:after="80"/>
      <w:contextualSpacing/>
    </w:pPr>
    <w:rPr>
      <w:rFonts w:ascii="Georgia" w:eastAsia="Georgia" w:hAnsi="Georgia" w:cs="Georgia"/>
      <w:i/>
      <w:color w:val="666666"/>
      <w:sz w:val="48"/>
      <w:szCs w:val="48"/>
    </w:rPr>
  </w:style>
  <w:style w:type="character" w:customStyle="1" w:styleId="SubttuloCar">
    <w:name w:val="Subtítulo Car"/>
    <w:basedOn w:val="Fuentedeprrafopredeter"/>
    <w:link w:val="Subttulo"/>
    <w:rsid w:val="00582B37"/>
    <w:rPr>
      <w:rFonts w:ascii="Georgia" w:eastAsia="Georgia" w:hAnsi="Georgia" w:cs="Georgia"/>
      <w:i/>
      <w:color w:val="666666"/>
      <w:sz w:val="48"/>
      <w:szCs w:val="48"/>
      <w:lang w:val="es-ES" w:eastAsia="es-ES"/>
    </w:rPr>
  </w:style>
  <w:style w:type="table" w:customStyle="1" w:styleId="5">
    <w:name w:val="5"/>
    <w:basedOn w:val="TableNormal"/>
    <w:rsid w:val="00582B37"/>
    <w:tblPr>
      <w:tblStyleRowBandSize w:val="1"/>
      <w:tblStyleColBandSize w:val="1"/>
      <w:tblCellMar>
        <w:top w:w="0" w:type="dxa"/>
        <w:left w:w="0" w:type="dxa"/>
        <w:bottom w:w="0" w:type="dxa"/>
        <w:right w:w="0" w:type="dxa"/>
      </w:tblCellMar>
    </w:tblPr>
  </w:style>
  <w:style w:type="table" w:customStyle="1" w:styleId="4">
    <w:name w:val="4"/>
    <w:basedOn w:val="TableNormal"/>
    <w:rsid w:val="00582B37"/>
    <w:tblPr>
      <w:tblStyleRowBandSize w:val="1"/>
      <w:tblStyleColBandSize w:val="1"/>
      <w:tblCellMar>
        <w:top w:w="0" w:type="dxa"/>
        <w:left w:w="0" w:type="dxa"/>
        <w:bottom w:w="0" w:type="dxa"/>
        <w:right w:w="0" w:type="dxa"/>
      </w:tblCellMar>
    </w:tblPr>
  </w:style>
  <w:style w:type="table" w:customStyle="1" w:styleId="3">
    <w:name w:val="3"/>
    <w:basedOn w:val="TableNormal"/>
    <w:rsid w:val="00582B37"/>
    <w:tblPr>
      <w:tblStyleRowBandSize w:val="1"/>
      <w:tblStyleColBandSize w:val="1"/>
      <w:tblCellMar>
        <w:top w:w="0" w:type="dxa"/>
        <w:left w:w="0" w:type="dxa"/>
        <w:bottom w:w="0" w:type="dxa"/>
        <w:right w:w="0" w:type="dxa"/>
      </w:tblCellMar>
    </w:tblPr>
  </w:style>
  <w:style w:type="table" w:customStyle="1" w:styleId="2">
    <w:name w:val="2"/>
    <w:basedOn w:val="TableNormal"/>
    <w:rsid w:val="00582B37"/>
    <w:tblPr>
      <w:tblStyleRowBandSize w:val="1"/>
      <w:tblStyleColBandSize w:val="1"/>
      <w:tblCellMar>
        <w:top w:w="0" w:type="dxa"/>
        <w:left w:w="0" w:type="dxa"/>
        <w:bottom w:w="0" w:type="dxa"/>
        <w:right w:w="0" w:type="dxa"/>
      </w:tblCellMar>
    </w:tblPr>
  </w:style>
  <w:style w:type="table" w:customStyle="1" w:styleId="1">
    <w:name w:val="1"/>
    <w:basedOn w:val="TableNormal"/>
    <w:rsid w:val="00582B37"/>
    <w:tblPr>
      <w:tblStyleRowBandSize w:val="1"/>
      <w:tblStyleColBandSize w:val="1"/>
      <w:tblCellMar>
        <w:top w:w="0" w:type="dxa"/>
        <w:left w:w="0" w:type="dxa"/>
        <w:bottom w:w="0" w:type="dxa"/>
        <w:right w:w="0" w:type="dxa"/>
      </w:tblCellMar>
    </w:tblPr>
  </w:style>
  <w:style w:type="paragraph" w:styleId="TDC1">
    <w:name w:val="toc 1"/>
    <w:basedOn w:val="Normal"/>
    <w:next w:val="Normal"/>
    <w:autoRedefine/>
    <w:uiPriority w:val="39"/>
    <w:unhideWhenUsed/>
    <w:rsid w:val="00582B37"/>
    <w:pPr>
      <w:spacing w:after="100"/>
    </w:pPr>
  </w:style>
  <w:style w:type="paragraph" w:styleId="TDC2">
    <w:name w:val="toc 2"/>
    <w:basedOn w:val="Normal"/>
    <w:next w:val="Normal"/>
    <w:autoRedefine/>
    <w:uiPriority w:val="39"/>
    <w:unhideWhenUsed/>
    <w:rsid w:val="00C35C67"/>
    <w:pPr>
      <w:tabs>
        <w:tab w:val="left" w:pos="880"/>
        <w:tab w:val="right" w:leader="dot" w:pos="9071"/>
      </w:tabs>
      <w:spacing w:after="100"/>
      <w:ind w:left="220"/>
    </w:pPr>
    <w:rPr>
      <w:rFonts w:ascii="Times New Roman" w:hAnsi="Times New Roman" w:cs="Times New Roman"/>
      <w:b/>
      <w:noProof/>
    </w:rPr>
  </w:style>
  <w:style w:type="paragraph" w:styleId="TDC3">
    <w:name w:val="toc 3"/>
    <w:basedOn w:val="Normal"/>
    <w:next w:val="Normal"/>
    <w:autoRedefine/>
    <w:uiPriority w:val="39"/>
    <w:unhideWhenUsed/>
    <w:rsid w:val="00582B37"/>
    <w:pPr>
      <w:spacing w:after="100"/>
      <w:ind w:left="440"/>
    </w:pPr>
  </w:style>
  <w:style w:type="character" w:styleId="Hipervnculo">
    <w:name w:val="Hyperlink"/>
    <w:basedOn w:val="Fuentedeprrafopredeter"/>
    <w:uiPriority w:val="99"/>
    <w:unhideWhenUsed/>
    <w:rsid w:val="00582B37"/>
    <w:rPr>
      <w:color w:val="0563C1" w:themeColor="hyperlink"/>
      <w:u w:val="single"/>
    </w:rPr>
  </w:style>
  <w:style w:type="paragraph" w:styleId="Prrafodelista">
    <w:name w:val="List Paragraph"/>
    <w:basedOn w:val="Normal"/>
    <w:link w:val="PrrafodelistaCar"/>
    <w:uiPriority w:val="99"/>
    <w:qFormat/>
    <w:rsid w:val="00582B37"/>
    <w:pPr>
      <w:ind w:left="720"/>
      <w:contextualSpacing/>
    </w:pPr>
  </w:style>
  <w:style w:type="character" w:customStyle="1" w:styleId="PrrafodelistaCar">
    <w:name w:val="Párrafo de lista Car"/>
    <w:basedOn w:val="Fuentedeprrafopredeter"/>
    <w:link w:val="Prrafodelista"/>
    <w:uiPriority w:val="99"/>
    <w:rsid w:val="00582B37"/>
    <w:rPr>
      <w:rFonts w:ascii="Calibri" w:eastAsia="Calibri" w:hAnsi="Calibri" w:cs="Calibri"/>
      <w:color w:val="000000"/>
      <w:lang w:val="es-ES" w:eastAsia="es-ES"/>
    </w:rPr>
  </w:style>
  <w:style w:type="paragraph" w:styleId="TtulodeTDC">
    <w:name w:val="TOC Heading"/>
    <w:basedOn w:val="Ttulo1"/>
    <w:next w:val="Normal"/>
    <w:uiPriority w:val="39"/>
    <w:unhideWhenUsed/>
    <w:qFormat/>
    <w:rsid w:val="00582B37"/>
    <w:pPr>
      <w:widowControl/>
      <w:pBdr>
        <w:top w:val="none" w:sz="0" w:space="0" w:color="auto"/>
        <w:left w:val="none" w:sz="0" w:space="0" w:color="auto"/>
        <w:bottom w:val="none" w:sz="0" w:space="0" w:color="auto"/>
        <w:right w:val="none" w:sz="0" w:space="0" w:color="auto"/>
        <w:between w:val="none" w:sz="0" w:space="0" w:color="auto"/>
      </w:pBdr>
      <w:spacing w:line="259" w:lineRule="auto"/>
      <w:ind w:left="0" w:firstLine="0"/>
      <w:contextualSpacing w:val="0"/>
      <w:jc w:val="left"/>
      <w:outlineLvl w:val="9"/>
    </w:pPr>
    <w:rPr>
      <w:rFonts w:asciiTheme="majorHAnsi" w:eastAsiaTheme="majorEastAsia" w:hAnsiTheme="majorHAnsi" w:cstheme="majorBidi"/>
      <w:b w:val="0"/>
      <w:color w:val="2E74B5" w:themeColor="accent1" w:themeShade="BF"/>
      <w:sz w:val="32"/>
      <w:szCs w:val="32"/>
    </w:rPr>
  </w:style>
  <w:style w:type="paragraph" w:styleId="Bibliografa">
    <w:name w:val="Bibliography"/>
    <w:basedOn w:val="Normal"/>
    <w:next w:val="Normal"/>
    <w:uiPriority w:val="37"/>
    <w:unhideWhenUsed/>
    <w:rsid w:val="00582B37"/>
  </w:style>
  <w:style w:type="paragraph" w:styleId="Encabezado">
    <w:name w:val="header"/>
    <w:basedOn w:val="Normal"/>
    <w:link w:val="EncabezadoCar"/>
    <w:uiPriority w:val="99"/>
    <w:unhideWhenUsed/>
    <w:rsid w:val="00582B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82B37"/>
    <w:rPr>
      <w:rFonts w:ascii="Calibri" w:eastAsia="Calibri" w:hAnsi="Calibri" w:cs="Calibri"/>
      <w:color w:val="000000"/>
      <w:lang w:val="es-ES" w:eastAsia="es-ES"/>
    </w:rPr>
  </w:style>
  <w:style w:type="paragraph" w:styleId="Piedepgina">
    <w:name w:val="footer"/>
    <w:basedOn w:val="Normal"/>
    <w:link w:val="PiedepginaCar"/>
    <w:uiPriority w:val="99"/>
    <w:unhideWhenUsed/>
    <w:rsid w:val="00582B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82B37"/>
    <w:rPr>
      <w:rFonts w:ascii="Calibri" w:eastAsia="Calibri" w:hAnsi="Calibri" w:cs="Calibri"/>
      <w:color w:val="000000"/>
      <w:lang w:val="es-ES" w:eastAsia="es-ES"/>
    </w:rPr>
  </w:style>
  <w:style w:type="paragraph" w:styleId="Sinespaciado">
    <w:name w:val="No Spacing"/>
    <w:link w:val="SinespaciadoCar"/>
    <w:uiPriority w:val="1"/>
    <w:qFormat/>
    <w:rsid w:val="00582B37"/>
    <w:pPr>
      <w:spacing w:after="0" w:line="240" w:lineRule="auto"/>
    </w:pPr>
    <w:rPr>
      <w:rFonts w:ascii="Calibri" w:eastAsia="Calibri" w:hAnsi="Calibri" w:cs="Times New Roman"/>
      <w:color w:val="00000A"/>
      <w:lang w:val="en-US"/>
    </w:rPr>
  </w:style>
  <w:style w:type="character" w:customStyle="1" w:styleId="SinespaciadoCar">
    <w:name w:val="Sin espaciado Car"/>
    <w:basedOn w:val="Fuentedeprrafopredeter"/>
    <w:link w:val="Sinespaciado"/>
    <w:uiPriority w:val="1"/>
    <w:locked/>
    <w:rsid w:val="00582B37"/>
    <w:rPr>
      <w:rFonts w:ascii="Calibri" w:eastAsia="Calibri" w:hAnsi="Calibri" w:cs="Times New Roman"/>
      <w:color w:val="00000A"/>
      <w:lang w:val="en-US"/>
    </w:rPr>
  </w:style>
  <w:style w:type="character" w:customStyle="1" w:styleId="TextodegloboCar">
    <w:name w:val="Texto de globo Car"/>
    <w:basedOn w:val="Fuentedeprrafopredeter"/>
    <w:link w:val="Textodeglobo"/>
    <w:uiPriority w:val="99"/>
    <w:semiHidden/>
    <w:rsid w:val="00582B37"/>
    <w:rPr>
      <w:rFonts w:ascii="Tahoma" w:eastAsia="Calibri" w:hAnsi="Tahoma" w:cs="Tahoma"/>
      <w:color w:val="000000"/>
      <w:sz w:val="16"/>
      <w:szCs w:val="16"/>
      <w:lang w:val="es-ES" w:eastAsia="es-ES"/>
    </w:rPr>
  </w:style>
  <w:style w:type="paragraph" w:styleId="Textodeglobo">
    <w:name w:val="Balloon Text"/>
    <w:basedOn w:val="Normal"/>
    <w:link w:val="TextodegloboCar"/>
    <w:uiPriority w:val="99"/>
    <w:semiHidden/>
    <w:unhideWhenUsed/>
    <w:rsid w:val="00582B37"/>
    <w:pPr>
      <w:spacing w:after="0" w:line="240" w:lineRule="auto"/>
    </w:pPr>
    <w:rPr>
      <w:rFonts w:ascii="Tahoma" w:hAnsi="Tahoma" w:cs="Tahoma"/>
      <w:sz w:val="16"/>
      <w:szCs w:val="16"/>
    </w:rPr>
  </w:style>
  <w:style w:type="table" w:customStyle="1" w:styleId="tesis">
    <w:name w:val="tesis"/>
    <w:basedOn w:val="Tablanormal"/>
    <w:uiPriority w:val="99"/>
    <w:rsid w:val="001B3897"/>
    <w:pPr>
      <w:spacing w:after="0" w:line="240" w:lineRule="auto"/>
    </w:pPr>
    <w:rPr>
      <w:rFonts w:ascii="Times New Roman" w:hAnsi="Times New Roman"/>
      <w:sz w:val="24"/>
      <w:lang w:val="es-EC"/>
    </w:rPr>
    <w:tblPr>
      <w:tblInd w:w="0" w:type="dxa"/>
      <w:tblBorders>
        <w:top w:val="single" w:sz="4" w:space="0" w:color="auto"/>
        <w:bottom w:val="single" w:sz="4" w:space="0" w:color="auto"/>
      </w:tblBorders>
      <w:tblCellMar>
        <w:top w:w="0" w:type="dxa"/>
        <w:left w:w="108" w:type="dxa"/>
        <w:bottom w:w="0" w:type="dxa"/>
        <w:right w:w="108" w:type="dxa"/>
      </w:tblCellMar>
    </w:tblPr>
    <w:tblStylePr w:type="firstRow">
      <w:tblPr/>
      <w:tcPr>
        <w:tcBorders>
          <w:bottom w:val="single" w:sz="4" w:space="0" w:color="auto"/>
        </w:tcBorders>
      </w:tcPr>
    </w:tblStylePr>
  </w:style>
  <w:style w:type="paragraph" w:styleId="TDC5">
    <w:name w:val="toc 5"/>
    <w:basedOn w:val="Normal"/>
    <w:next w:val="Normal"/>
    <w:autoRedefine/>
    <w:uiPriority w:val="39"/>
    <w:unhideWhenUsed/>
    <w:rsid w:val="0030071A"/>
    <w:pPr>
      <w:spacing w:after="100"/>
      <w:ind w:left="880"/>
    </w:pPr>
  </w:style>
  <w:style w:type="paragraph" w:styleId="TDC6">
    <w:name w:val="toc 6"/>
    <w:basedOn w:val="Normal"/>
    <w:next w:val="Normal"/>
    <w:autoRedefine/>
    <w:uiPriority w:val="39"/>
    <w:unhideWhenUsed/>
    <w:rsid w:val="0030071A"/>
    <w:pPr>
      <w:spacing w:after="100"/>
      <w:ind w:left="1100"/>
    </w:pPr>
  </w:style>
  <w:style w:type="paragraph" w:styleId="TDC4">
    <w:name w:val="toc 4"/>
    <w:basedOn w:val="Normal"/>
    <w:next w:val="Normal"/>
    <w:autoRedefine/>
    <w:uiPriority w:val="39"/>
    <w:unhideWhenUsed/>
    <w:rsid w:val="0030071A"/>
    <w:pPr>
      <w:spacing w:after="100"/>
      <w:ind w:left="660"/>
    </w:pPr>
  </w:style>
  <w:style w:type="paragraph" w:styleId="TDC7">
    <w:name w:val="toc 7"/>
    <w:basedOn w:val="Normal"/>
    <w:next w:val="Normal"/>
    <w:autoRedefine/>
    <w:uiPriority w:val="39"/>
    <w:unhideWhenUsed/>
    <w:rsid w:val="006B51AB"/>
    <w:pPr>
      <w:widowControl/>
      <w:pBdr>
        <w:top w:val="none" w:sz="0" w:space="0" w:color="auto"/>
        <w:left w:val="none" w:sz="0" w:space="0" w:color="auto"/>
        <w:bottom w:val="none" w:sz="0" w:space="0" w:color="auto"/>
        <w:right w:val="none" w:sz="0" w:space="0" w:color="auto"/>
        <w:between w:val="none" w:sz="0" w:space="0" w:color="auto"/>
      </w:pBdr>
      <w:spacing w:after="100"/>
      <w:ind w:left="1320"/>
    </w:pPr>
    <w:rPr>
      <w:rFonts w:asciiTheme="minorHAnsi" w:eastAsiaTheme="minorEastAsia" w:hAnsiTheme="minorHAnsi" w:cstheme="minorBidi"/>
      <w:color w:val="auto"/>
    </w:rPr>
  </w:style>
  <w:style w:type="paragraph" w:styleId="TDC8">
    <w:name w:val="toc 8"/>
    <w:basedOn w:val="Normal"/>
    <w:next w:val="Normal"/>
    <w:autoRedefine/>
    <w:uiPriority w:val="39"/>
    <w:unhideWhenUsed/>
    <w:rsid w:val="006B51AB"/>
    <w:pPr>
      <w:widowControl/>
      <w:pBdr>
        <w:top w:val="none" w:sz="0" w:space="0" w:color="auto"/>
        <w:left w:val="none" w:sz="0" w:space="0" w:color="auto"/>
        <w:bottom w:val="none" w:sz="0" w:space="0" w:color="auto"/>
        <w:right w:val="none" w:sz="0" w:space="0" w:color="auto"/>
        <w:between w:val="none" w:sz="0" w:space="0" w:color="auto"/>
      </w:pBdr>
      <w:spacing w:after="100"/>
      <w:ind w:left="1540"/>
    </w:pPr>
    <w:rPr>
      <w:rFonts w:asciiTheme="minorHAnsi" w:eastAsiaTheme="minorEastAsia" w:hAnsiTheme="minorHAnsi" w:cstheme="minorBidi"/>
      <w:color w:val="auto"/>
    </w:rPr>
  </w:style>
  <w:style w:type="paragraph" w:styleId="TDC9">
    <w:name w:val="toc 9"/>
    <w:basedOn w:val="Normal"/>
    <w:next w:val="Normal"/>
    <w:autoRedefine/>
    <w:uiPriority w:val="39"/>
    <w:unhideWhenUsed/>
    <w:rsid w:val="006B51AB"/>
    <w:pPr>
      <w:widowControl/>
      <w:pBdr>
        <w:top w:val="none" w:sz="0" w:space="0" w:color="auto"/>
        <w:left w:val="none" w:sz="0" w:space="0" w:color="auto"/>
        <w:bottom w:val="none" w:sz="0" w:space="0" w:color="auto"/>
        <w:right w:val="none" w:sz="0" w:space="0" w:color="auto"/>
        <w:between w:val="none" w:sz="0" w:space="0" w:color="auto"/>
      </w:pBdr>
      <w:spacing w:after="100"/>
      <w:ind w:left="1760"/>
    </w:pPr>
    <w:rPr>
      <w:rFonts w:asciiTheme="minorHAnsi" w:eastAsiaTheme="minorEastAsia" w:hAnsiTheme="minorHAnsi" w:cstheme="minorBidi"/>
      <w:color w:val="auto"/>
    </w:rPr>
  </w:style>
  <w:style w:type="paragraph" w:styleId="Epgrafe">
    <w:name w:val="caption"/>
    <w:basedOn w:val="Normal"/>
    <w:next w:val="Normal"/>
    <w:uiPriority w:val="35"/>
    <w:unhideWhenUsed/>
    <w:qFormat/>
    <w:rsid w:val="000D6AC0"/>
    <w:pPr>
      <w:spacing w:after="200" w:line="240" w:lineRule="auto"/>
    </w:pPr>
    <w:rPr>
      <w:rFonts w:ascii="Times New Roman" w:hAnsi="Times New Roman"/>
      <w:i/>
      <w:iCs/>
      <w:color w:val="auto"/>
      <w:sz w:val="20"/>
      <w:szCs w:val="18"/>
    </w:rPr>
  </w:style>
  <w:style w:type="paragraph" w:styleId="Tabladeilustraciones">
    <w:name w:val="table of figures"/>
    <w:basedOn w:val="Normal"/>
    <w:next w:val="Normal"/>
    <w:uiPriority w:val="99"/>
    <w:unhideWhenUsed/>
    <w:rsid w:val="00BD3368"/>
    <w:pPr>
      <w:spacing w:after="0"/>
    </w:pPr>
  </w:style>
  <w:style w:type="table" w:customStyle="1" w:styleId="GridTable1Light">
    <w:name w:val="Grid Table 1 Light"/>
    <w:basedOn w:val="Tablanormal"/>
    <w:uiPriority w:val="46"/>
    <w:rsid w:val="004B1DF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
    <w:name w:val="Grid Table 4 Accent 3"/>
    <w:basedOn w:val="Tablanormal"/>
    <w:uiPriority w:val="49"/>
    <w:rsid w:val="004B1DFD"/>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
    <w:name w:val="Table Grid"/>
    <w:basedOn w:val="Tablanormal"/>
    <w:uiPriority w:val="39"/>
    <w:rsid w:val="00761B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3">
    <w:name w:val="Grid Table 3 Accent 3"/>
    <w:basedOn w:val="Tablanormal"/>
    <w:uiPriority w:val="48"/>
    <w:rsid w:val="00761BCD"/>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1LightAccent5">
    <w:name w:val="Grid Table 1 Light Accent 5"/>
    <w:basedOn w:val="Tablanormal"/>
    <w:uiPriority w:val="46"/>
    <w:rsid w:val="00761BCD"/>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AE08BF"/>
    <w:pPr>
      <w:widowControl/>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Refdecomentario">
    <w:name w:val="annotation reference"/>
    <w:basedOn w:val="Fuentedeprrafopredeter"/>
    <w:uiPriority w:val="99"/>
    <w:semiHidden/>
    <w:unhideWhenUsed/>
    <w:rsid w:val="00EF388E"/>
    <w:rPr>
      <w:sz w:val="16"/>
      <w:szCs w:val="16"/>
    </w:rPr>
  </w:style>
  <w:style w:type="paragraph" w:styleId="Textocomentario">
    <w:name w:val="annotation text"/>
    <w:basedOn w:val="Normal"/>
    <w:link w:val="TextocomentarioCar"/>
    <w:uiPriority w:val="99"/>
    <w:semiHidden/>
    <w:unhideWhenUsed/>
    <w:rsid w:val="00EF388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F388E"/>
    <w:rPr>
      <w:rFonts w:ascii="Calibri" w:eastAsia="Calibri" w:hAnsi="Calibri" w:cs="Calibri"/>
      <w:color w:val="000000"/>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EF388E"/>
    <w:rPr>
      <w:b/>
      <w:bCs/>
    </w:rPr>
  </w:style>
  <w:style w:type="character" w:customStyle="1" w:styleId="AsuntodelcomentarioCar">
    <w:name w:val="Asunto del comentario Car"/>
    <w:basedOn w:val="TextocomentarioCar"/>
    <w:link w:val="Asuntodelcomentario"/>
    <w:uiPriority w:val="99"/>
    <w:semiHidden/>
    <w:rsid w:val="00EF388E"/>
    <w:rPr>
      <w:rFonts w:ascii="Calibri" w:eastAsia="Calibri" w:hAnsi="Calibri" w:cs="Calibri"/>
      <w:b/>
      <w:bCs/>
      <w:color w:val="000000"/>
      <w:sz w:val="20"/>
      <w:szCs w:val="20"/>
      <w:lang w:val="es-ES" w:eastAsia="es-ES"/>
    </w:rPr>
  </w:style>
  <w:style w:type="table" w:customStyle="1" w:styleId="GridTable5DarkAccent3">
    <w:name w:val="Grid Table 5 Dark Accent 3"/>
    <w:basedOn w:val="Tablanormal"/>
    <w:uiPriority w:val="50"/>
    <w:rsid w:val="00C96201"/>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Textonotapie">
    <w:name w:val="footnote text"/>
    <w:basedOn w:val="Normal"/>
    <w:link w:val="TextonotapieCar"/>
    <w:uiPriority w:val="99"/>
    <w:semiHidden/>
    <w:unhideWhenUsed/>
    <w:rsid w:val="00E63CA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63CA9"/>
    <w:rPr>
      <w:rFonts w:ascii="Calibri" w:eastAsia="Calibri" w:hAnsi="Calibri" w:cs="Calibri"/>
      <w:color w:val="000000"/>
      <w:sz w:val="20"/>
      <w:szCs w:val="20"/>
      <w:lang w:eastAsia="es-ES"/>
    </w:rPr>
  </w:style>
  <w:style w:type="character" w:styleId="Refdenotaalpie">
    <w:name w:val="footnote reference"/>
    <w:basedOn w:val="Fuentedeprrafopredeter"/>
    <w:uiPriority w:val="99"/>
    <w:semiHidden/>
    <w:unhideWhenUsed/>
    <w:rsid w:val="00E63CA9"/>
    <w:rPr>
      <w:vertAlign w:val="superscript"/>
    </w:rPr>
  </w:style>
  <w:style w:type="paragraph" w:styleId="Revisin">
    <w:name w:val="Revision"/>
    <w:hidden/>
    <w:uiPriority w:val="99"/>
    <w:semiHidden/>
    <w:rsid w:val="007058B1"/>
    <w:pPr>
      <w:spacing w:after="0" w:line="240" w:lineRule="auto"/>
    </w:pPr>
    <w:rPr>
      <w:rFonts w:ascii="Calibri" w:eastAsia="Calibri" w:hAnsi="Calibri" w:cs="Calibri"/>
      <w:color w:val="00000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974649">
      <w:bodyDiv w:val="1"/>
      <w:marLeft w:val="0"/>
      <w:marRight w:val="0"/>
      <w:marTop w:val="0"/>
      <w:marBottom w:val="0"/>
      <w:divBdr>
        <w:top w:val="none" w:sz="0" w:space="0" w:color="auto"/>
        <w:left w:val="none" w:sz="0" w:space="0" w:color="auto"/>
        <w:bottom w:val="none" w:sz="0" w:space="0" w:color="auto"/>
        <w:right w:val="none" w:sz="0" w:space="0" w:color="auto"/>
      </w:divBdr>
    </w:div>
    <w:div w:id="50269684">
      <w:bodyDiv w:val="1"/>
      <w:marLeft w:val="0"/>
      <w:marRight w:val="0"/>
      <w:marTop w:val="0"/>
      <w:marBottom w:val="0"/>
      <w:divBdr>
        <w:top w:val="none" w:sz="0" w:space="0" w:color="auto"/>
        <w:left w:val="none" w:sz="0" w:space="0" w:color="auto"/>
        <w:bottom w:val="none" w:sz="0" w:space="0" w:color="auto"/>
        <w:right w:val="none" w:sz="0" w:space="0" w:color="auto"/>
      </w:divBdr>
    </w:div>
    <w:div w:id="80957245">
      <w:bodyDiv w:val="1"/>
      <w:marLeft w:val="0"/>
      <w:marRight w:val="0"/>
      <w:marTop w:val="0"/>
      <w:marBottom w:val="0"/>
      <w:divBdr>
        <w:top w:val="none" w:sz="0" w:space="0" w:color="auto"/>
        <w:left w:val="none" w:sz="0" w:space="0" w:color="auto"/>
        <w:bottom w:val="none" w:sz="0" w:space="0" w:color="auto"/>
        <w:right w:val="none" w:sz="0" w:space="0" w:color="auto"/>
      </w:divBdr>
    </w:div>
    <w:div w:id="165437233">
      <w:bodyDiv w:val="1"/>
      <w:marLeft w:val="0"/>
      <w:marRight w:val="0"/>
      <w:marTop w:val="0"/>
      <w:marBottom w:val="0"/>
      <w:divBdr>
        <w:top w:val="none" w:sz="0" w:space="0" w:color="auto"/>
        <w:left w:val="none" w:sz="0" w:space="0" w:color="auto"/>
        <w:bottom w:val="none" w:sz="0" w:space="0" w:color="auto"/>
        <w:right w:val="none" w:sz="0" w:space="0" w:color="auto"/>
      </w:divBdr>
    </w:div>
    <w:div w:id="181094295">
      <w:bodyDiv w:val="1"/>
      <w:marLeft w:val="0"/>
      <w:marRight w:val="0"/>
      <w:marTop w:val="0"/>
      <w:marBottom w:val="0"/>
      <w:divBdr>
        <w:top w:val="none" w:sz="0" w:space="0" w:color="auto"/>
        <w:left w:val="none" w:sz="0" w:space="0" w:color="auto"/>
        <w:bottom w:val="none" w:sz="0" w:space="0" w:color="auto"/>
        <w:right w:val="none" w:sz="0" w:space="0" w:color="auto"/>
      </w:divBdr>
    </w:div>
    <w:div w:id="227419990">
      <w:bodyDiv w:val="1"/>
      <w:marLeft w:val="0"/>
      <w:marRight w:val="0"/>
      <w:marTop w:val="0"/>
      <w:marBottom w:val="0"/>
      <w:divBdr>
        <w:top w:val="none" w:sz="0" w:space="0" w:color="auto"/>
        <w:left w:val="none" w:sz="0" w:space="0" w:color="auto"/>
        <w:bottom w:val="none" w:sz="0" w:space="0" w:color="auto"/>
        <w:right w:val="none" w:sz="0" w:space="0" w:color="auto"/>
      </w:divBdr>
    </w:div>
    <w:div w:id="283267798">
      <w:bodyDiv w:val="1"/>
      <w:marLeft w:val="0"/>
      <w:marRight w:val="0"/>
      <w:marTop w:val="0"/>
      <w:marBottom w:val="0"/>
      <w:divBdr>
        <w:top w:val="none" w:sz="0" w:space="0" w:color="auto"/>
        <w:left w:val="none" w:sz="0" w:space="0" w:color="auto"/>
        <w:bottom w:val="none" w:sz="0" w:space="0" w:color="auto"/>
        <w:right w:val="none" w:sz="0" w:space="0" w:color="auto"/>
      </w:divBdr>
    </w:div>
    <w:div w:id="342514125">
      <w:bodyDiv w:val="1"/>
      <w:marLeft w:val="0"/>
      <w:marRight w:val="0"/>
      <w:marTop w:val="0"/>
      <w:marBottom w:val="0"/>
      <w:divBdr>
        <w:top w:val="none" w:sz="0" w:space="0" w:color="auto"/>
        <w:left w:val="none" w:sz="0" w:space="0" w:color="auto"/>
        <w:bottom w:val="none" w:sz="0" w:space="0" w:color="auto"/>
        <w:right w:val="none" w:sz="0" w:space="0" w:color="auto"/>
      </w:divBdr>
    </w:div>
    <w:div w:id="408111863">
      <w:bodyDiv w:val="1"/>
      <w:marLeft w:val="0"/>
      <w:marRight w:val="0"/>
      <w:marTop w:val="0"/>
      <w:marBottom w:val="0"/>
      <w:divBdr>
        <w:top w:val="none" w:sz="0" w:space="0" w:color="auto"/>
        <w:left w:val="none" w:sz="0" w:space="0" w:color="auto"/>
        <w:bottom w:val="none" w:sz="0" w:space="0" w:color="auto"/>
        <w:right w:val="none" w:sz="0" w:space="0" w:color="auto"/>
      </w:divBdr>
    </w:div>
    <w:div w:id="507019209">
      <w:bodyDiv w:val="1"/>
      <w:marLeft w:val="0"/>
      <w:marRight w:val="0"/>
      <w:marTop w:val="0"/>
      <w:marBottom w:val="0"/>
      <w:divBdr>
        <w:top w:val="none" w:sz="0" w:space="0" w:color="auto"/>
        <w:left w:val="none" w:sz="0" w:space="0" w:color="auto"/>
        <w:bottom w:val="none" w:sz="0" w:space="0" w:color="auto"/>
        <w:right w:val="none" w:sz="0" w:space="0" w:color="auto"/>
      </w:divBdr>
    </w:div>
    <w:div w:id="510218621">
      <w:bodyDiv w:val="1"/>
      <w:marLeft w:val="0"/>
      <w:marRight w:val="0"/>
      <w:marTop w:val="0"/>
      <w:marBottom w:val="0"/>
      <w:divBdr>
        <w:top w:val="none" w:sz="0" w:space="0" w:color="auto"/>
        <w:left w:val="none" w:sz="0" w:space="0" w:color="auto"/>
        <w:bottom w:val="none" w:sz="0" w:space="0" w:color="auto"/>
        <w:right w:val="none" w:sz="0" w:space="0" w:color="auto"/>
      </w:divBdr>
    </w:div>
    <w:div w:id="514031328">
      <w:bodyDiv w:val="1"/>
      <w:marLeft w:val="0"/>
      <w:marRight w:val="0"/>
      <w:marTop w:val="0"/>
      <w:marBottom w:val="0"/>
      <w:divBdr>
        <w:top w:val="none" w:sz="0" w:space="0" w:color="auto"/>
        <w:left w:val="none" w:sz="0" w:space="0" w:color="auto"/>
        <w:bottom w:val="none" w:sz="0" w:space="0" w:color="auto"/>
        <w:right w:val="none" w:sz="0" w:space="0" w:color="auto"/>
      </w:divBdr>
    </w:div>
    <w:div w:id="533810821">
      <w:bodyDiv w:val="1"/>
      <w:marLeft w:val="0"/>
      <w:marRight w:val="0"/>
      <w:marTop w:val="0"/>
      <w:marBottom w:val="0"/>
      <w:divBdr>
        <w:top w:val="none" w:sz="0" w:space="0" w:color="auto"/>
        <w:left w:val="none" w:sz="0" w:space="0" w:color="auto"/>
        <w:bottom w:val="none" w:sz="0" w:space="0" w:color="auto"/>
        <w:right w:val="none" w:sz="0" w:space="0" w:color="auto"/>
      </w:divBdr>
    </w:div>
    <w:div w:id="592058445">
      <w:bodyDiv w:val="1"/>
      <w:marLeft w:val="0"/>
      <w:marRight w:val="0"/>
      <w:marTop w:val="0"/>
      <w:marBottom w:val="0"/>
      <w:divBdr>
        <w:top w:val="none" w:sz="0" w:space="0" w:color="auto"/>
        <w:left w:val="none" w:sz="0" w:space="0" w:color="auto"/>
        <w:bottom w:val="none" w:sz="0" w:space="0" w:color="auto"/>
        <w:right w:val="none" w:sz="0" w:space="0" w:color="auto"/>
      </w:divBdr>
    </w:div>
    <w:div w:id="606739782">
      <w:bodyDiv w:val="1"/>
      <w:marLeft w:val="0"/>
      <w:marRight w:val="0"/>
      <w:marTop w:val="0"/>
      <w:marBottom w:val="0"/>
      <w:divBdr>
        <w:top w:val="none" w:sz="0" w:space="0" w:color="auto"/>
        <w:left w:val="none" w:sz="0" w:space="0" w:color="auto"/>
        <w:bottom w:val="none" w:sz="0" w:space="0" w:color="auto"/>
        <w:right w:val="none" w:sz="0" w:space="0" w:color="auto"/>
      </w:divBdr>
    </w:div>
    <w:div w:id="617029361">
      <w:bodyDiv w:val="1"/>
      <w:marLeft w:val="0"/>
      <w:marRight w:val="0"/>
      <w:marTop w:val="0"/>
      <w:marBottom w:val="0"/>
      <w:divBdr>
        <w:top w:val="none" w:sz="0" w:space="0" w:color="auto"/>
        <w:left w:val="none" w:sz="0" w:space="0" w:color="auto"/>
        <w:bottom w:val="none" w:sz="0" w:space="0" w:color="auto"/>
        <w:right w:val="none" w:sz="0" w:space="0" w:color="auto"/>
      </w:divBdr>
    </w:div>
    <w:div w:id="642735520">
      <w:bodyDiv w:val="1"/>
      <w:marLeft w:val="0"/>
      <w:marRight w:val="0"/>
      <w:marTop w:val="0"/>
      <w:marBottom w:val="0"/>
      <w:divBdr>
        <w:top w:val="none" w:sz="0" w:space="0" w:color="auto"/>
        <w:left w:val="none" w:sz="0" w:space="0" w:color="auto"/>
        <w:bottom w:val="none" w:sz="0" w:space="0" w:color="auto"/>
        <w:right w:val="none" w:sz="0" w:space="0" w:color="auto"/>
      </w:divBdr>
    </w:div>
    <w:div w:id="675231324">
      <w:bodyDiv w:val="1"/>
      <w:marLeft w:val="0"/>
      <w:marRight w:val="0"/>
      <w:marTop w:val="0"/>
      <w:marBottom w:val="0"/>
      <w:divBdr>
        <w:top w:val="none" w:sz="0" w:space="0" w:color="auto"/>
        <w:left w:val="none" w:sz="0" w:space="0" w:color="auto"/>
        <w:bottom w:val="none" w:sz="0" w:space="0" w:color="auto"/>
        <w:right w:val="none" w:sz="0" w:space="0" w:color="auto"/>
      </w:divBdr>
    </w:div>
    <w:div w:id="705718369">
      <w:bodyDiv w:val="1"/>
      <w:marLeft w:val="0"/>
      <w:marRight w:val="0"/>
      <w:marTop w:val="0"/>
      <w:marBottom w:val="0"/>
      <w:divBdr>
        <w:top w:val="none" w:sz="0" w:space="0" w:color="auto"/>
        <w:left w:val="none" w:sz="0" w:space="0" w:color="auto"/>
        <w:bottom w:val="none" w:sz="0" w:space="0" w:color="auto"/>
        <w:right w:val="none" w:sz="0" w:space="0" w:color="auto"/>
      </w:divBdr>
    </w:div>
    <w:div w:id="760834989">
      <w:bodyDiv w:val="1"/>
      <w:marLeft w:val="0"/>
      <w:marRight w:val="0"/>
      <w:marTop w:val="0"/>
      <w:marBottom w:val="0"/>
      <w:divBdr>
        <w:top w:val="none" w:sz="0" w:space="0" w:color="auto"/>
        <w:left w:val="none" w:sz="0" w:space="0" w:color="auto"/>
        <w:bottom w:val="none" w:sz="0" w:space="0" w:color="auto"/>
        <w:right w:val="none" w:sz="0" w:space="0" w:color="auto"/>
      </w:divBdr>
    </w:div>
    <w:div w:id="794299423">
      <w:bodyDiv w:val="1"/>
      <w:marLeft w:val="0"/>
      <w:marRight w:val="0"/>
      <w:marTop w:val="0"/>
      <w:marBottom w:val="0"/>
      <w:divBdr>
        <w:top w:val="none" w:sz="0" w:space="0" w:color="auto"/>
        <w:left w:val="none" w:sz="0" w:space="0" w:color="auto"/>
        <w:bottom w:val="none" w:sz="0" w:space="0" w:color="auto"/>
        <w:right w:val="none" w:sz="0" w:space="0" w:color="auto"/>
      </w:divBdr>
    </w:div>
    <w:div w:id="869298953">
      <w:bodyDiv w:val="1"/>
      <w:marLeft w:val="0"/>
      <w:marRight w:val="0"/>
      <w:marTop w:val="0"/>
      <w:marBottom w:val="0"/>
      <w:divBdr>
        <w:top w:val="none" w:sz="0" w:space="0" w:color="auto"/>
        <w:left w:val="none" w:sz="0" w:space="0" w:color="auto"/>
        <w:bottom w:val="none" w:sz="0" w:space="0" w:color="auto"/>
        <w:right w:val="none" w:sz="0" w:space="0" w:color="auto"/>
      </w:divBdr>
    </w:div>
    <w:div w:id="888029627">
      <w:bodyDiv w:val="1"/>
      <w:marLeft w:val="0"/>
      <w:marRight w:val="0"/>
      <w:marTop w:val="0"/>
      <w:marBottom w:val="0"/>
      <w:divBdr>
        <w:top w:val="none" w:sz="0" w:space="0" w:color="auto"/>
        <w:left w:val="none" w:sz="0" w:space="0" w:color="auto"/>
        <w:bottom w:val="none" w:sz="0" w:space="0" w:color="auto"/>
        <w:right w:val="none" w:sz="0" w:space="0" w:color="auto"/>
      </w:divBdr>
    </w:div>
    <w:div w:id="898171819">
      <w:bodyDiv w:val="1"/>
      <w:marLeft w:val="0"/>
      <w:marRight w:val="0"/>
      <w:marTop w:val="0"/>
      <w:marBottom w:val="0"/>
      <w:divBdr>
        <w:top w:val="none" w:sz="0" w:space="0" w:color="auto"/>
        <w:left w:val="none" w:sz="0" w:space="0" w:color="auto"/>
        <w:bottom w:val="none" w:sz="0" w:space="0" w:color="auto"/>
        <w:right w:val="none" w:sz="0" w:space="0" w:color="auto"/>
      </w:divBdr>
    </w:div>
    <w:div w:id="1029112293">
      <w:bodyDiv w:val="1"/>
      <w:marLeft w:val="0"/>
      <w:marRight w:val="0"/>
      <w:marTop w:val="0"/>
      <w:marBottom w:val="0"/>
      <w:divBdr>
        <w:top w:val="none" w:sz="0" w:space="0" w:color="auto"/>
        <w:left w:val="none" w:sz="0" w:space="0" w:color="auto"/>
        <w:bottom w:val="none" w:sz="0" w:space="0" w:color="auto"/>
        <w:right w:val="none" w:sz="0" w:space="0" w:color="auto"/>
      </w:divBdr>
    </w:div>
    <w:div w:id="1070662416">
      <w:bodyDiv w:val="1"/>
      <w:marLeft w:val="0"/>
      <w:marRight w:val="0"/>
      <w:marTop w:val="0"/>
      <w:marBottom w:val="0"/>
      <w:divBdr>
        <w:top w:val="none" w:sz="0" w:space="0" w:color="auto"/>
        <w:left w:val="none" w:sz="0" w:space="0" w:color="auto"/>
        <w:bottom w:val="none" w:sz="0" w:space="0" w:color="auto"/>
        <w:right w:val="none" w:sz="0" w:space="0" w:color="auto"/>
      </w:divBdr>
    </w:div>
    <w:div w:id="1125467461">
      <w:bodyDiv w:val="1"/>
      <w:marLeft w:val="0"/>
      <w:marRight w:val="0"/>
      <w:marTop w:val="0"/>
      <w:marBottom w:val="0"/>
      <w:divBdr>
        <w:top w:val="none" w:sz="0" w:space="0" w:color="auto"/>
        <w:left w:val="none" w:sz="0" w:space="0" w:color="auto"/>
        <w:bottom w:val="none" w:sz="0" w:space="0" w:color="auto"/>
        <w:right w:val="none" w:sz="0" w:space="0" w:color="auto"/>
      </w:divBdr>
    </w:div>
    <w:div w:id="1240405503">
      <w:bodyDiv w:val="1"/>
      <w:marLeft w:val="0"/>
      <w:marRight w:val="0"/>
      <w:marTop w:val="0"/>
      <w:marBottom w:val="0"/>
      <w:divBdr>
        <w:top w:val="none" w:sz="0" w:space="0" w:color="auto"/>
        <w:left w:val="none" w:sz="0" w:space="0" w:color="auto"/>
        <w:bottom w:val="none" w:sz="0" w:space="0" w:color="auto"/>
        <w:right w:val="none" w:sz="0" w:space="0" w:color="auto"/>
      </w:divBdr>
    </w:div>
    <w:div w:id="1337997668">
      <w:bodyDiv w:val="1"/>
      <w:marLeft w:val="0"/>
      <w:marRight w:val="0"/>
      <w:marTop w:val="0"/>
      <w:marBottom w:val="0"/>
      <w:divBdr>
        <w:top w:val="none" w:sz="0" w:space="0" w:color="auto"/>
        <w:left w:val="none" w:sz="0" w:space="0" w:color="auto"/>
        <w:bottom w:val="none" w:sz="0" w:space="0" w:color="auto"/>
        <w:right w:val="none" w:sz="0" w:space="0" w:color="auto"/>
      </w:divBdr>
    </w:div>
    <w:div w:id="1416391714">
      <w:bodyDiv w:val="1"/>
      <w:marLeft w:val="0"/>
      <w:marRight w:val="0"/>
      <w:marTop w:val="0"/>
      <w:marBottom w:val="0"/>
      <w:divBdr>
        <w:top w:val="none" w:sz="0" w:space="0" w:color="auto"/>
        <w:left w:val="none" w:sz="0" w:space="0" w:color="auto"/>
        <w:bottom w:val="none" w:sz="0" w:space="0" w:color="auto"/>
        <w:right w:val="none" w:sz="0" w:space="0" w:color="auto"/>
      </w:divBdr>
    </w:div>
    <w:div w:id="1540580952">
      <w:bodyDiv w:val="1"/>
      <w:marLeft w:val="0"/>
      <w:marRight w:val="0"/>
      <w:marTop w:val="0"/>
      <w:marBottom w:val="0"/>
      <w:divBdr>
        <w:top w:val="none" w:sz="0" w:space="0" w:color="auto"/>
        <w:left w:val="none" w:sz="0" w:space="0" w:color="auto"/>
        <w:bottom w:val="none" w:sz="0" w:space="0" w:color="auto"/>
        <w:right w:val="none" w:sz="0" w:space="0" w:color="auto"/>
      </w:divBdr>
    </w:div>
    <w:div w:id="1576891860">
      <w:bodyDiv w:val="1"/>
      <w:marLeft w:val="0"/>
      <w:marRight w:val="0"/>
      <w:marTop w:val="0"/>
      <w:marBottom w:val="0"/>
      <w:divBdr>
        <w:top w:val="none" w:sz="0" w:space="0" w:color="auto"/>
        <w:left w:val="none" w:sz="0" w:space="0" w:color="auto"/>
        <w:bottom w:val="none" w:sz="0" w:space="0" w:color="auto"/>
        <w:right w:val="none" w:sz="0" w:space="0" w:color="auto"/>
      </w:divBdr>
    </w:div>
    <w:div w:id="1654794601">
      <w:bodyDiv w:val="1"/>
      <w:marLeft w:val="0"/>
      <w:marRight w:val="0"/>
      <w:marTop w:val="0"/>
      <w:marBottom w:val="0"/>
      <w:divBdr>
        <w:top w:val="none" w:sz="0" w:space="0" w:color="auto"/>
        <w:left w:val="none" w:sz="0" w:space="0" w:color="auto"/>
        <w:bottom w:val="none" w:sz="0" w:space="0" w:color="auto"/>
        <w:right w:val="none" w:sz="0" w:space="0" w:color="auto"/>
      </w:divBdr>
    </w:div>
    <w:div w:id="1736927717">
      <w:bodyDiv w:val="1"/>
      <w:marLeft w:val="0"/>
      <w:marRight w:val="0"/>
      <w:marTop w:val="0"/>
      <w:marBottom w:val="0"/>
      <w:divBdr>
        <w:top w:val="none" w:sz="0" w:space="0" w:color="auto"/>
        <w:left w:val="none" w:sz="0" w:space="0" w:color="auto"/>
        <w:bottom w:val="none" w:sz="0" w:space="0" w:color="auto"/>
        <w:right w:val="none" w:sz="0" w:space="0" w:color="auto"/>
      </w:divBdr>
    </w:div>
    <w:div w:id="1771703634">
      <w:bodyDiv w:val="1"/>
      <w:marLeft w:val="0"/>
      <w:marRight w:val="0"/>
      <w:marTop w:val="0"/>
      <w:marBottom w:val="0"/>
      <w:divBdr>
        <w:top w:val="none" w:sz="0" w:space="0" w:color="auto"/>
        <w:left w:val="none" w:sz="0" w:space="0" w:color="auto"/>
        <w:bottom w:val="none" w:sz="0" w:space="0" w:color="auto"/>
        <w:right w:val="none" w:sz="0" w:space="0" w:color="auto"/>
      </w:divBdr>
    </w:div>
    <w:div w:id="1772967478">
      <w:bodyDiv w:val="1"/>
      <w:marLeft w:val="0"/>
      <w:marRight w:val="0"/>
      <w:marTop w:val="0"/>
      <w:marBottom w:val="0"/>
      <w:divBdr>
        <w:top w:val="none" w:sz="0" w:space="0" w:color="auto"/>
        <w:left w:val="none" w:sz="0" w:space="0" w:color="auto"/>
        <w:bottom w:val="none" w:sz="0" w:space="0" w:color="auto"/>
        <w:right w:val="none" w:sz="0" w:space="0" w:color="auto"/>
      </w:divBdr>
    </w:div>
    <w:div w:id="1813910850">
      <w:bodyDiv w:val="1"/>
      <w:marLeft w:val="0"/>
      <w:marRight w:val="0"/>
      <w:marTop w:val="0"/>
      <w:marBottom w:val="0"/>
      <w:divBdr>
        <w:top w:val="none" w:sz="0" w:space="0" w:color="auto"/>
        <w:left w:val="none" w:sz="0" w:space="0" w:color="auto"/>
        <w:bottom w:val="none" w:sz="0" w:space="0" w:color="auto"/>
        <w:right w:val="none" w:sz="0" w:space="0" w:color="auto"/>
      </w:divBdr>
    </w:div>
    <w:div w:id="1882939517">
      <w:bodyDiv w:val="1"/>
      <w:marLeft w:val="0"/>
      <w:marRight w:val="0"/>
      <w:marTop w:val="0"/>
      <w:marBottom w:val="0"/>
      <w:divBdr>
        <w:top w:val="none" w:sz="0" w:space="0" w:color="auto"/>
        <w:left w:val="none" w:sz="0" w:space="0" w:color="auto"/>
        <w:bottom w:val="none" w:sz="0" w:space="0" w:color="auto"/>
        <w:right w:val="none" w:sz="0" w:space="0" w:color="auto"/>
      </w:divBdr>
    </w:div>
    <w:div w:id="1895387888">
      <w:bodyDiv w:val="1"/>
      <w:marLeft w:val="0"/>
      <w:marRight w:val="0"/>
      <w:marTop w:val="0"/>
      <w:marBottom w:val="0"/>
      <w:divBdr>
        <w:top w:val="none" w:sz="0" w:space="0" w:color="auto"/>
        <w:left w:val="none" w:sz="0" w:space="0" w:color="auto"/>
        <w:bottom w:val="none" w:sz="0" w:space="0" w:color="auto"/>
        <w:right w:val="none" w:sz="0" w:space="0" w:color="auto"/>
      </w:divBdr>
    </w:div>
    <w:div w:id="1912154477">
      <w:bodyDiv w:val="1"/>
      <w:marLeft w:val="0"/>
      <w:marRight w:val="0"/>
      <w:marTop w:val="0"/>
      <w:marBottom w:val="0"/>
      <w:divBdr>
        <w:top w:val="none" w:sz="0" w:space="0" w:color="auto"/>
        <w:left w:val="none" w:sz="0" w:space="0" w:color="auto"/>
        <w:bottom w:val="none" w:sz="0" w:space="0" w:color="auto"/>
        <w:right w:val="none" w:sz="0" w:space="0" w:color="auto"/>
      </w:divBdr>
    </w:div>
    <w:div w:id="1941987412">
      <w:bodyDiv w:val="1"/>
      <w:marLeft w:val="0"/>
      <w:marRight w:val="0"/>
      <w:marTop w:val="0"/>
      <w:marBottom w:val="0"/>
      <w:divBdr>
        <w:top w:val="none" w:sz="0" w:space="0" w:color="auto"/>
        <w:left w:val="none" w:sz="0" w:space="0" w:color="auto"/>
        <w:bottom w:val="none" w:sz="0" w:space="0" w:color="auto"/>
        <w:right w:val="none" w:sz="0" w:space="0" w:color="auto"/>
      </w:divBdr>
    </w:div>
    <w:div w:id="1975676895">
      <w:bodyDiv w:val="1"/>
      <w:marLeft w:val="0"/>
      <w:marRight w:val="0"/>
      <w:marTop w:val="0"/>
      <w:marBottom w:val="0"/>
      <w:divBdr>
        <w:top w:val="none" w:sz="0" w:space="0" w:color="auto"/>
        <w:left w:val="none" w:sz="0" w:space="0" w:color="auto"/>
        <w:bottom w:val="none" w:sz="0" w:space="0" w:color="auto"/>
        <w:right w:val="none" w:sz="0" w:space="0" w:color="auto"/>
      </w:divBdr>
    </w:div>
    <w:div w:id="1987128610">
      <w:bodyDiv w:val="1"/>
      <w:marLeft w:val="0"/>
      <w:marRight w:val="0"/>
      <w:marTop w:val="0"/>
      <w:marBottom w:val="0"/>
      <w:divBdr>
        <w:top w:val="none" w:sz="0" w:space="0" w:color="auto"/>
        <w:left w:val="none" w:sz="0" w:space="0" w:color="auto"/>
        <w:bottom w:val="none" w:sz="0" w:space="0" w:color="auto"/>
        <w:right w:val="none" w:sz="0" w:space="0" w:color="auto"/>
      </w:divBdr>
    </w:div>
    <w:div w:id="1993756439">
      <w:bodyDiv w:val="1"/>
      <w:marLeft w:val="0"/>
      <w:marRight w:val="0"/>
      <w:marTop w:val="0"/>
      <w:marBottom w:val="0"/>
      <w:divBdr>
        <w:top w:val="none" w:sz="0" w:space="0" w:color="auto"/>
        <w:left w:val="none" w:sz="0" w:space="0" w:color="auto"/>
        <w:bottom w:val="none" w:sz="0" w:space="0" w:color="auto"/>
        <w:right w:val="none" w:sz="0" w:space="0" w:color="auto"/>
      </w:divBdr>
    </w:div>
    <w:div w:id="2015765867">
      <w:bodyDiv w:val="1"/>
      <w:marLeft w:val="0"/>
      <w:marRight w:val="0"/>
      <w:marTop w:val="0"/>
      <w:marBottom w:val="0"/>
      <w:divBdr>
        <w:top w:val="none" w:sz="0" w:space="0" w:color="auto"/>
        <w:left w:val="none" w:sz="0" w:space="0" w:color="auto"/>
        <w:bottom w:val="none" w:sz="0" w:space="0" w:color="auto"/>
        <w:right w:val="none" w:sz="0" w:space="0" w:color="auto"/>
      </w:divBdr>
    </w:div>
    <w:div w:id="2023967996">
      <w:bodyDiv w:val="1"/>
      <w:marLeft w:val="0"/>
      <w:marRight w:val="0"/>
      <w:marTop w:val="0"/>
      <w:marBottom w:val="0"/>
      <w:divBdr>
        <w:top w:val="none" w:sz="0" w:space="0" w:color="auto"/>
        <w:left w:val="none" w:sz="0" w:space="0" w:color="auto"/>
        <w:bottom w:val="none" w:sz="0" w:space="0" w:color="auto"/>
        <w:right w:val="none" w:sz="0" w:space="0" w:color="auto"/>
      </w:divBdr>
    </w:div>
    <w:div w:id="2074890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chart" Target="charts/chart2.xml"/><Relationship Id="rId26" Type="http://schemas.openxmlformats.org/officeDocument/2006/relationships/chart" Target="charts/chart10.xml"/><Relationship Id="rId39" Type="http://schemas.openxmlformats.org/officeDocument/2006/relationships/image" Target="media/image13.png"/><Relationship Id="rId21" Type="http://schemas.openxmlformats.org/officeDocument/2006/relationships/chart" Target="charts/chart5.xml"/><Relationship Id="rId34" Type="http://schemas.openxmlformats.org/officeDocument/2006/relationships/hyperlink" Target="https://www.jetbrains.com/idea/" TargetMode="External"/><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image" Target="media/image36.jpg"/><Relationship Id="rId68" Type="http://schemas.openxmlformats.org/officeDocument/2006/relationships/image" Target="media/image41.png"/><Relationship Id="rId76" Type="http://schemas.openxmlformats.org/officeDocument/2006/relationships/image" Target="media/image49.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hyperlink" Target="http://developers.google.com/cloud/devtools/android_studio_templates/?hl=es-419" TargetMode="External"/><Relationship Id="rId29" Type="http://schemas.openxmlformats.org/officeDocument/2006/relationships/image" Target="media/image5.png"/><Relationship Id="rId11" Type="http://schemas.openxmlformats.org/officeDocument/2006/relationships/header" Target="header1.xml"/><Relationship Id="rId24" Type="http://schemas.openxmlformats.org/officeDocument/2006/relationships/chart" Target="charts/chart8.xml"/><Relationship Id="rId32" Type="http://schemas.openxmlformats.org/officeDocument/2006/relationships/image" Target="media/image8.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image" Target="media/image31.jpeg"/><Relationship Id="rId66"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image" Target="media/image52.png"/><Relationship Id="rId87" Type="http://schemas.microsoft.com/office/2011/relationships/commentsExtended" Target="commentsExtended.xml"/><Relationship Id="rId5" Type="http://schemas.openxmlformats.org/officeDocument/2006/relationships/settings" Target="settings.xml"/><Relationship Id="rId61" Type="http://schemas.openxmlformats.org/officeDocument/2006/relationships/image" Target="media/image34.jpg"/><Relationship Id="rId82" Type="http://schemas.openxmlformats.org/officeDocument/2006/relationships/header" Target="header3.xml"/><Relationship Id="rId19" Type="http://schemas.openxmlformats.org/officeDocument/2006/relationships/chart" Target="charts/chart3.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jetbrains.com/idea/" TargetMode="External"/><Relationship Id="rId22" Type="http://schemas.openxmlformats.org/officeDocument/2006/relationships/chart" Target="charts/chart6.xml"/><Relationship Id="rId27" Type="http://schemas.openxmlformats.org/officeDocument/2006/relationships/image" Target="media/image3.png"/><Relationship Id="rId30" Type="http://schemas.openxmlformats.org/officeDocument/2006/relationships/image" Target="media/image6.jpg"/><Relationship Id="rId35" Type="http://schemas.openxmlformats.org/officeDocument/2006/relationships/hyperlink" Target="https://www.jetbrains.com/idea/"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29.png"/><Relationship Id="rId64" Type="http://schemas.openxmlformats.org/officeDocument/2006/relationships/image" Target="media/image37.gif"/><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header" Target="header2.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chart" Target="charts/chart1.xml"/><Relationship Id="rId25" Type="http://schemas.openxmlformats.org/officeDocument/2006/relationships/chart" Target="charts/chart9.xml"/><Relationship Id="rId33" Type="http://schemas.openxmlformats.org/officeDocument/2006/relationships/image" Target="media/image9.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2.jpeg"/><Relationship Id="rId67" Type="http://schemas.openxmlformats.org/officeDocument/2006/relationships/image" Target="media/image40.png"/><Relationship Id="rId20" Type="http://schemas.openxmlformats.org/officeDocument/2006/relationships/chart" Target="charts/chart4.xml"/><Relationship Id="rId41" Type="http://schemas.openxmlformats.org/officeDocument/2006/relationships/image" Target="media/image15.png"/><Relationship Id="rId54" Type="http://schemas.openxmlformats.org/officeDocument/2006/relationships/image" Target="media/image27.png"/><Relationship Id="rId62" Type="http://schemas.openxmlformats.org/officeDocument/2006/relationships/image" Target="media/image35.jp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jetbrains.com/idea/" TargetMode="External"/><Relationship Id="rId23" Type="http://schemas.openxmlformats.org/officeDocument/2006/relationships/chart" Target="charts/chart7.xml"/><Relationship Id="rId28" Type="http://schemas.openxmlformats.org/officeDocument/2006/relationships/image" Target="media/image4.png"/><Relationship Id="rId36" Type="http://schemas.openxmlformats.org/officeDocument/2006/relationships/image" Target="media/image10.png"/><Relationship Id="rId49" Type="http://schemas.openxmlformats.org/officeDocument/2006/relationships/comments" Target="comments.xml"/><Relationship Id="rId57" Type="http://schemas.openxmlformats.org/officeDocument/2006/relationships/image" Target="media/image30.png"/><Relationship Id="rId10" Type="http://schemas.openxmlformats.org/officeDocument/2006/relationships/footer" Target="footer1.xml"/><Relationship Id="rId31" Type="http://schemas.openxmlformats.org/officeDocument/2006/relationships/image" Target="media/image7.jpg"/><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3.jp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footer" Target="footer3.xml"/><Relationship Id="rId86" Type="http://schemas.microsoft.com/office/2011/relationships/people" Target="people.xml"/></Relationships>
</file>

<file path=word/charts/_rels/chart1.xml.rels><?xml version="1.0" encoding="UTF-8" standalone="yes"?>
<Relationships xmlns="http://schemas.openxmlformats.org/package/2006/relationships"><Relationship Id="rId3" Type="http://schemas.microsoft.com/office/2011/relationships/chartStyle" Target="style1.xml"/><Relationship Id="rId2" Type="http://schemas.microsoft.com/office/2011/relationships/chartColorStyle" Target="colors1.xml"/><Relationship Id="rId1" Type="http://schemas.openxmlformats.org/officeDocument/2006/relationships/oleObject" Target="file:///C:\Users\Alexis%20Cando\Downloads\analisis%20.xlsx" TargetMode="External"/></Relationships>
</file>

<file path=word/charts/_rels/chart10.xml.rels><?xml version="1.0" encoding="UTF-8" standalone="yes"?>
<Relationships xmlns="http://schemas.openxmlformats.org/package/2006/relationships"><Relationship Id="rId3" Type="http://schemas.microsoft.com/office/2011/relationships/chartStyle" Target="style10.xml"/><Relationship Id="rId2" Type="http://schemas.microsoft.com/office/2011/relationships/chartColorStyle" Target="colors10.xml"/><Relationship Id="rId1" Type="http://schemas.openxmlformats.org/officeDocument/2006/relationships/oleObject" Target="file:///C:\Users\Alexis%20Cando\Downloads\analisis%20.xlsx" TargetMode="External"/></Relationships>
</file>

<file path=word/charts/_rels/chart2.xml.rels><?xml version="1.0" encoding="UTF-8" standalone="yes"?>
<Relationships xmlns="http://schemas.openxmlformats.org/package/2006/relationships"><Relationship Id="rId3" Type="http://schemas.microsoft.com/office/2011/relationships/chartStyle" Target="style2.xml"/><Relationship Id="rId2" Type="http://schemas.microsoft.com/office/2011/relationships/chartColorStyle" Target="colors2.xml"/><Relationship Id="rId1" Type="http://schemas.openxmlformats.org/officeDocument/2006/relationships/oleObject" Target="file:///C:\Users\Alexis%20Cando\Downloads\analisis%20.xlsx" TargetMode="External"/></Relationships>
</file>

<file path=word/charts/_rels/chart3.xml.rels><?xml version="1.0" encoding="UTF-8" standalone="yes"?>
<Relationships xmlns="http://schemas.openxmlformats.org/package/2006/relationships"><Relationship Id="rId3" Type="http://schemas.microsoft.com/office/2011/relationships/chartStyle" Target="style3.xml"/><Relationship Id="rId2" Type="http://schemas.microsoft.com/office/2011/relationships/chartColorStyle" Target="colors3.xml"/><Relationship Id="rId1" Type="http://schemas.openxmlformats.org/officeDocument/2006/relationships/oleObject" Target="file:///C:\Users\Alexis%20Cando\Downloads\analisis%20.xlsx" TargetMode="External"/></Relationships>
</file>

<file path=word/charts/_rels/chart4.xml.rels><?xml version="1.0" encoding="UTF-8" standalone="yes"?>
<Relationships xmlns="http://schemas.openxmlformats.org/package/2006/relationships"><Relationship Id="rId3" Type="http://schemas.microsoft.com/office/2011/relationships/chartStyle" Target="style4.xml"/><Relationship Id="rId2" Type="http://schemas.microsoft.com/office/2011/relationships/chartColorStyle" Target="colors4.xml"/><Relationship Id="rId1" Type="http://schemas.openxmlformats.org/officeDocument/2006/relationships/oleObject" Target="file:///C:\Users\Alexis%20Cando\Downloads\analisis%20.xlsx" TargetMode="External"/></Relationships>
</file>

<file path=word/charts/_rels/chart5.xml.rels><?xml version="1.0" encoding="UTF-8" standalone="yes"?>
<Relationships xmlns="http://schemas.openxmlformats.org/package/2006/relationships"><Relationship Id="rId3" Type="http://schemas.microsoft.com/office/2011/relationships/chartStyle" Target="style5.xml"/><Relationship Id="rId2" Type="http://schemas.microsoft.com/office/2011/relationships/chartColorStyle" Target="colors5.xml"/><Relationship Id="rId1" Type="http://schemas.openxmlformats.org/officeDocument/2006/relationships/oleObject" Target="file:///C:\Users\Alexis%20Cando\Downloads\analisis%20.xlsx" TargetMode="External"/></Relationships>
</file>

<file path=word/charts/_rels/chart6.xml.rels><?xml version="1.0" encoding="UTF-8" standalone="yes"?>
<Relationships xmlns="http://schemas.openxmlformats.org/package/2006/relationships"><Relationship Id="rId3" Type="http://schemas.microsoft.com/office/2011/relationships/chartStyle" Target="style6.xml"/><Relationship Id="rId2" Type="http://schemas.microsoft.com/office/2011/relationships/chartColorStyle" Target="colors6.xml"/><Relationship Id="rId1" Type="http://schemas.openxmlformats.org/officeDocument/2006/relationships/oleObject" Target="file:///C:\Users\Alexis%20Cando\Downloads\analisis%20.xlsx" TargetMode="External"/></Relationships>
</file>

<file path=word/charts/_rels/chart7.xml.rels><?xml version="1.0" encoding="UTF-8" standalone="yes"?>
<Relationships xmlns="http://schemas.openxmlformats.org/package/2006/relationships"><Relationship Id="rId3" Type="http://schemas.microsoft.com/office/2011/relationships/chartStyle" Target="style7.xml"/><Relationship Id="rId2" Type="http://schemas.microsoft.com/office/2011/relationships/chartColorStyle" Target="colors7.xml"/><Relationship Id="rId1" Type="http://schemas.openxmlformats.org/officeDocument/2006/relationships/oleObject" Target="file:///C:\Users\Alexis%20Cando\Downloads\analisis%20.xlsx" TargetMode="External"/></Relationships>
</file>

<file path=word/charts/_rels/chart8.xml.rels><?xml version="1.0" encoding="UTF-8" standalone="yes"?>
<Relationships xmlns="http://schemas.openxmlformats.org/package/2006/relationships"><Relationship Id="rId3" Type="http://schemas.microsoft.com/office/2011/relationships/chartStyle" Target="style8.xml"/><Relationship Id="rId2" Type="http://schemas.microsoft.com/office/2011/relationships/chartColorStyle" Target="colors8.xml"/><Relationship Id="rId1" Type="http://schemas.openxmlformats.org/officeDocument/2006/relationships/oleObject" Target="file:///C:\Users\Alexis%20Cando\Downloads\analisis%20.xlsx" TargetMode="External"/></Relationships>
</file>

<file path=word/charts/_rels/chart9.xml.rels><?xml version="1.0" encoding="UTF-8" standalone="yes"?>
<Relationships xmlns="http://schemas.openxmlformats.org/package/2006/relationships"><Relationship Id="rId3" Type="http://schemas.microsoft.com/office/2011/relationships/chartStyle" Target="style9.xml"/><Relationship Id="rId2" Type="http://schemas.microsoft.com/office/2011/relationships/chartColorStyle" Target="colors9.xml"/><Relationship Id="rId1" Type="http://schemas.openxmlformats.org/officeDocument/2006/relationships/oleObject" Target="file:///C:\Users\Alexis%20Cando\Downloads\analisis%2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44C5-464F-896A-35314ECEF165}"/>
              </c:ext>
            </c:extLst>
          </c:dPt>
          <c:dPt>
            <c:idx val="1"/>
            <c:bubble3D val="0"/>
            <c:spPr>
              <a:solidFill>
                <a:schemeClr val="accent2"/>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44C5-464F-896A-35314ECEF165}"/>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'[analisis .xlsx]Respuestas de formulario 1'!$C$48:$C$49</c:f>
              <c:strCache>
                <c:ptCount val="2"/>
                <c:pt idx="0">
                  <c:v>ECUATORIANO</c:v>
                </c:pt>
                <c:pt idx="1">
                  <c:v>EXTRANJERO</c:v>
                </c:pt>
              </c:strCache>
            </c:strRef>
          </c:cat>
          <c:val>
            <c:numRef>
              <c:f>'[analisis .xlsx]Respuestas de formulario 1'!$D$48:$D$49</c:f>
              <c:numCache>
                <c:formatCode>General</c:formatCode>
                <c:ptCount val="2"/>
                <c:pt idx="0">
                  <c:v>30</c:v>
                </c:pt>
                <c:pt idx="1">
                  <c:v>10</c:v>
                </c:pt>
              </c:numCache>
            </c:numRef>
          </c:val>
          <c:extLst xmlns:c16r2="http://schemas.microsoft.com/office/drawing/2015/06/chart">
            <c:ext xmlns:c16="http://schemas.microsoft.com/office/drawing/2014/chart" uri="{C3380CC4-5D6E-409C-BE32-E72D297353CC}">
              <c16:uniqueId val="{00000004-44C5-464F-896A-35314ECEF165}"/>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7E66-43AB-8482-11CA1CCA959D}"/>
              </c:ext>
            </c:extLst>
          </c:dPt>
          <c:dPt>
            <c:idx val="1"/>
            <c:bubble3D val="0"/>
            <c:spPr>
              <a:solidFill>
                <a:schemeClr val="accent2"/>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7E66-43AB-8482-11CA1CCA959D}"/>
              </c:ext>
            </c:extLst>
          </c:dPt>
          <c:dPt>
            <c:idx val="2"/>
            <c:bubble3D val="0"/>
            <c:spPr>
              <a:solidFill>
                <a:schemeClr val="accent3"/>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5-7E66-43AB-8482-11CA1CCA959D}"/>
              </c:ext>
            </c:extLst>
          </c:dPt>
          <c:dPt>
            <c:idx val="3"/>
            <c:bubble3D val="0"/>
            <c:spPr>
              <a:solidFill>
                <a:schemeClr val="accent4"/>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7-7E66-43AB-8482-11CA1CCA959D}"/>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Hoja2!$A$9:$A$12</c:f>
              <c:strCache>
                <c:ptCount val="4"/>
                <c:pt idx="0">
                  <c:v>SIEMPRE</c:v>
                </c:pt>
                <c:pt idx="1">
                  <c:v>REGULARMENTE</c:v>
                </c:pt>
                <c:pt idx="2">
                  <c:v>POCAS VECES</c:v>
                </c:pt>
                <c:pt idx="3">
                  <c:v>NUNCA</c:v>
                </c:pt>
              </c:strCache>
            </c:strRef>
          </c:cat>
          <c:val>
            <c:numRef>
              <c:f>Hoja2!$B$9:$B$12</c:f>
              <c:numCache>
                <c:formatCode>General</c:formatCode>
                <c:ptCount val="4"/>
                <c:pt idx="0">
                  <c:v>16</c:v>
                </c:pt>
                <c:pt idx="1">
                  <c:v>18</c:v>
                </c:pt>
                <c:pt idx="2">
                  <c:v>4</c:v>
                </c:pt>
                <c:pt idx="3">
                  <c:v>2</c:v>
                </c:pt>
              </c:numCache>
            </c:numRef>
          </c:val>
          <c:extLst xmlns:c16r2="http://schemas.microsoft.com/office/drawing/2015/06/chart">
            <c:ext xmlns:c16="http://schemas.microsoft.com/office/drawing/2014/chart" uri="{C3380CC4-5D6E-409C-BE32-E72D297353CC}">
              <c16:uniqueId val="{00000008-7E66-43AB-8482-11CA1CCA959D}"/>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D689-4000-A6D5-7C1EDD304595}"/>
              </c:ext>
            </c:extLst>
          </c:dPt>
          <c:dPt>
            <c:idx val="1"/>
            <c:bubble3D val="0"/>
            <c:spPr>
              <a:solidFill>
                <a:schemeClr val="accent2"/>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D689-4000-A6D5-7C1EDD304595}"/>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'Prgunta 2'!$B$3:$B$4</c:f>
              <c:strCache>
                <c:ptCount val="2"/>
                <c:pt idx="0">
                  <c:v>Si</c:v>
                </c:pt>
                <c:pt idx="1">
                  <c:v>No</c:v>
                </c:pt>
              </c:strCache>
            </c:strRef>
          </c:cat>
          <c:val>
            <c:numRef>
              <c:f>'Prgunta 2'!$C$3:$C$4</c:f>
              <c:numCache>
                <c:formatCode>General</c:formatCode>
                <c:ptCount val="2"/>
                <c:pt idx="0">
                  <c:v>34</c:v>
                </c:pt>
                <c:pt idx="1">
                  <c:v>6</c:v>
                </c:pt>
              </c:numCache>
            </c:numRef>
          </c:val>
          <c:extLst xmlns:c16r2="http://schemas.microsoft.com/office/drawing/2015/06/chart">
            <c:ext xmlns:c16="http://schemas.microsoft.com/office/drawing/2014/chart" uri="{C3380CC4-5D6E-409C-BE32-E72D297353CC}">
              <c16:uniqueId val="{00000004-D689-4000-A6D5-7C1EDD304595}"/>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D621-4638-AFB6-CC941ADB7F04}"/>
              </c:ext>
            </c:extLst>
          </c:dPt>
          <c:dPt>
            <c:idx val="1"/>
            <c:bubble3D val="0"/>
            <c:spPr>
              <a:solidFill>
                <a:schemeClr val="accent2"/>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D621-4638-AFB6-CC941ADB7F04}"/>
              </c:ext>
            </c:extLst>
          </c:dPt>
          <c:dPt>
            <c:idx val="2"/>
            <c:bubble3D val="0"/>
            <c:spPr>
              <a:solidFill>
                <a:schemeClr val="accent3"/>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5-D621-4638-AFB6-CC941ADB7F04}"/>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'pregunta 3'!$A$2:$A$4</c:f>
              <c:strCache>
                <c:ptCount val="3"/>
                <c:pt idx="0">
                  <c:v>Android</c:v>
                </c:pt>
                <c:pt idx="1">
                  <c:v>iOS</c:v>
                </c:pt>
                <c:pt idx="2">
                  <c:v>Otros</c:v>
                </c:pt>
              </c:strCache>
            </c:strRef>
          </c:cat>
          <c:val>
            <c:numRef>
              <c:f>'pregunta 3'!$B$2:$B$4</c:f>
              <c:numCache>
                <c:formatCode>General</c:formatCode>
                <c:ptCount val="3"/>
                <c:pt idx="0">
                  <c:v>16</c:v>
                </c:pt>
                <c:pt idx="1">
                  <c:v>9</c:v>
                </c:pt>
                <c:pt idx="2">
                  <c:v>5</c:v>
                </c:pt>
              </c:numCache>
            </c:numRef>
          </c:val>
          <c:extLst xmlns:c16r2="http://schemas.microsoft.com/office/drawing/2015/06/chart">
            <c:ext xmlns:c16="http://schemas.microsoft.com/office/drawing/2014/chart" uri="{C3380CC4-5D6E-409C-BE32-E72D297353CC}">
              <c16:uniqueId val="{00000006-D621-4638-AFB6-CC941ADB7F04}"/>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'Pregunta 4'!$B$2</c:f>
              <c:strCache>
                <c:ptCount val="1"/>
                <c:pt idx="0">
                  <c:v>Frecuencia</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5948-4C7D-82F5-ED51D44B36D0}"/>
              </c:ext>
            </c:extLst>
          </c:dPt>
          <c:dPt>
            <c:idx val="1"/>
            <c:bubble3D val="0"/>
            <c:spPr>
              <a:solidFill>
                <a:schemeClr val="accent2"/>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5948-4C7D-82F5-ED51D44B36D0}"/>
              </c:ext>
            </c:extLst>
          </c:dPt>
          <c:dPt>
            <c:idx val="2"/>
            <c:bubble3D val="0"/>
            <c:spPr>
              <a:solidFill>
                <a:schemeClr val="accent3"/>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5-5948-4C7D-82F5-ED51D44B36D0}"/>
              </c:ext>
            </c:extLst>
          </c:dPt>
          <c:dPt>
            <c:idx val="3"/>
            <c:bubble3D val="0"/>
            <c:spPr>
              <a:solidFill>
                <a:schemeClr val="accent4"/>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7-5948-4C7D-82F5-ED51D44B36D0}"/>
              </c:ext>
            </c:extLst>
          </c:dPt>
          <c:dLbls>
            <c:dLbl>
              <c:idx val="3"/>
              <c:layout>
                <c:manualLayout>
                  <c:x val="-1.0936132983377078E-6"/>
                  <c:y val="0.13841462525517645"/>
                </c:manualLayout>
              </c:layout>
              <c:dLblPos val="bestFit"/>
              <c:showLegendKey val="0"/>
              <c:showVal val="0"/>
              <c:showCatName val="0"/>
              <c:showSerName val="0"/>
              <c:showPercent val="1"/>
              <c:showBubbleSize val="0"/>
              <c:extLst xmlns:c16r2="http://schemas.microsoft.com/office/drawing/2015/06/chart">
                <c:ext xmlns:c15="http://schemas.microsoft.com/office/drawing/2012/chart" uri="{CE6537A1-D6FC-4f65-9D91-7224C49458BB}">
                  <c15:layout/>
                </c:ext>
                <c:ext xmlns:c16="http://schemas.microsoft.com/office/drawing/2014/chart" uri="{C3380CC4-5D6E-409C-BE32-E72D297353CC}">
                  <c16:uniqueId val="{00000007-5948-4C7D-82F5-ED51D44B36D0}"/>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'Pregunta 4'!$A$3:$A$6</c:f>
              <c:strCache>
                <c:ptCount val="4"/>
                <c:pt idx="0">
                  <c:v>SIEMPRE</c:v>
                </c:pt>
                <c:pt idx="1">
                  <c:v>REGULARMENTE</c:v>
                </c:pt>
                <c:pt idx="2">
                  <c:v>POCAS VECES</c:v>
                </c:pt>
                <c:pt idx="3">
                  <c:v>NUNCA</c:v>
                </c:pt>
              </c:strCache>
            </c:strRef>
          </c:cat>
          <c:val>
            <c:numRef>
              <c:f>'Pregunta 4'!$B$3:$B$6</c:f>
              <c:numCache>
                <c:formatCode>General</c:formatCode>
                <c:ptCount val="4"/>
                <c:pt idx="0">
                  <c:v>2</c:v>
                </c:pt>
                <c:pt idx="1">
                  <c:v>6</c:v>
                </c:pt>
                <c:pt idx="2">
                  <c:v>32</c:v>
                </c:pt>
                <c:pt idx="3">
                  <c:v>0</c:v>
                </c:pt>
              </c:numCache>
            </c:numRef>
          </c:val>
          <c:extLst xmlns:c16r2="http://schemas.microsoft.com/office/drawing/2015/06/chart">
            <c:ext xmlns:c16="http://schemas.microsoft.com/office/drawing/2014/chart" uri="{C3380CC4-5D6E-409C-BE32-E72D297353CC}">
              <c16:uniqueId val="{00000008-5948-4C7D-82F5-ED51D44B36D0}"/>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65C0-4326-8A7C-BE7D182D9E0A}"/>
              </c:ext>
            </c:extLst>
          </c:dPt>
          <c:dPt>
            <c:idx val="1"/>
            <c:bubble3D val="0"/>
            <c:spPr>
              <a:solidFill>
                <a:schemeClr val="accent2"/>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65C0-4326-8A7C-BE7D182D9E0A}"/>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'Pregunta 5'!$B$4:$B$5</c:f>
              <c:strCache>
                <c:ptCount val="2"/>
                <c:pt idx="0">
                  <c:v>SI</c:v>
                </c:pt>
                <c:pt idx="1">
                  <c:v>NO</c:v>
                </c:pt>
              </c:strCache>
            </c:strRef>
          </c:cat>
          <c:val>
            <c:numRef>
              <c:f>'Pregunta 5'!$C$4:$C$5</c:f>
              <c:numCache>
                <c:formatCode>General</c:formatCode>
                <c:ptCount val="2"/>
                <c:pt idx="0">
                  <c:v>36</c:v>
                </c:pt>
                <c:pt idx="1">
                  <c:v>4</c:v>
                </c:pt>
              </c:numCache>
            </c:numRef>
          </c:val>
          <c:extLst xmlns:c16r2="http://schemas.microsoft.com/office/drawing/2015/06/chart">
            <c:ext xmlns:c16="http://schemas.microsoft.com/office/drawing/2014/chart" uri="{C3380CC4-5D6E-409C-BE32-E72D297353CC}">
              <c16:uniqueId val="{00000004-65C0-4326-8A7C-BE7D182D9E0A}"/>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85650962379702533"/>
          <c:y val="0.31076334208223971"/>
          <c:w val="0.12682370953630795"/>
          <c:h val="0.32291776027996494"/>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F302-432D-81BD-DF22F36AF5F9}"/>
              </c:ext>
            </c:extLst>
          </c:dPt>
          <c:dPt>
            <c:idx val="1"/>
            <c:bubble3D val="0"/>
            <c:spPr>
              <a:solidFill>
                <a:schemeClr val="accent2"/>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F302-432D-81BD-DF22F36AF5F9}"/>
              </c:ext>
            </c:extLst>
          </c:dPt>
          <c:dPt>
            <c:idx val="2"/>
            <c:bubble3D val="0"/>
            <c:spPr>
              <a:solidFill>
                <a:schemeClr val="accent3"/>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5-F302-432D-81BD-DF22F36AF5F9}"/>
              </c:ext>
            </c:extLst>
          </c:dPt>
          <c:dPt>
            <c:idx val="3"/>
            <c:bubble3D val="0"/>
            <c:spPr>
              <a:solidFill>
                <a:schemeClr val="accent4"/>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7-F302-432D-81BD-DF22F36AF5F9}"/>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'Pregunta 7'!$B$4:$B$7</c:f>
              <c:strCache>
                <c:ptCount val="4"/>
                <c:pt idx="0">
                  <c:v>NUNCA</c:v>
                </c:pt>
                <c:pt idx="1">
                  <c:v>POCAS VECES</c:v>
                </c:pt>
                <c:pt idx="2">
                  <c:v>REGULARMENTE</c:v>
                </c:pt>
                <c:pt idx="3">
                  <c:v>SIEMPRE</c:v>
                </c:pt>
              </c:strCache>
            </c:strRef>
          </c:cat>
          <c:val>
            <c:numRef>
              <c:f>'Pregunta 7'!$C$4:$C$7</c:f>
              <c:numCache>
                <c:formatCode>General</c:formatCode>
                <c:ptCount val="4"/>
                <c:pt idx="0">
                  <c:v>5</c:v>
                </c:pt>
                <c:pt idx="1">
                  <c:v>12</c:v>
                </c:pt>
                <c:pt idx="2">
                  <c:v>16</c:v>
                </c:pt>
                <c:pt idx="3">
                  <c:v>7</c:v>
                </c:pt>
              </c:numCache>
            </c:numRef>
          </c:val>
          <c:extLst xmlns:c16r2="http://schemas.microsoft.com/office/drawing/2015/06/chart">
            <c:ext xmlns:c16="http://schemas.microsoft.com/office/drawing/2014/chart" uri="{C3380CC4-5D6E-409C-BE32-E72D297353CC}">
              <c16:uniqueId val="{00000008-F302-432D-81BD-DF22F36AF5F9}"/>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5FB5-418B-98C1-9469F2F37692}"/>
              </c:ext>
            </c:extLst>
          </c:dPt>
          <c:dPt>
            <c:idx val="1"/>
            <c:bubble3D val="0"/>
            <c:spPr>
              <a:solidFill>
                <a:schemeClr val="accent2"/>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5FB5-418B-98C1-9469F2F37692}"/>
              </c:ext>
            </c:extLst>
          </c:dPt>
          <c:dPt>
            <c:idx val="2"/>
            <c:bubble3D val="0"/>
            <c:spPr>
              <a:solidFill>
                <a:schemeClr val="accent3"/>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5-5FB5-418B-98C1-9469F2F37692}"/>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'Pregunta 8'!$A$2:$A$4</c:f>
              <c:strCache>
                <c:ptCount val="3"/>
                <c:pt idx="0">
                  <c:v>Falta de Información </c:v>
                </c:pt>
                <c:pt idx="1">
                  <c:v>Poca publicidad por parte de los lugares turísticos</c:v>
                </c:pt>
                <c:pt idx="2">
                  <c:v>Desinterés por conocer los lugares turísticos</c:v>
                </c:pt>
              </c:strCache>
            </c:strRef>
          </c:cat>
          <c:val>
            <c:numRef>
              <c:f>'Pregunta 8'!$B$2:$B$4</c:f>
              <c:numCache>
                <c:formatCode>General</c:formatCode>
                <c:ptCount val="3"/>
                <c:pt idx="0">
                  <c:v>11</c:v>
                </c:pt>
                <c:pt idx="1">
                  <c:v>7</c:v>
                </c:pt>
                <c:pt idx="2">
                  <c:v>3</c:v>
                </c:pt>
              </c:numCache>
            </c:numRef>
          </c:val>
          <c:extLst xmlns:c16r2="http://schemas.microsoft.com/office/drawing/2015/06/chart">
            <c:ext xmlns:c16="http://schemas.microsoft.com/office/drawing/2014/chart" uri="{C3380CC4-5D6E-409C-BE32-E72D297353CC}">
              <c16:uniqueId val="{00000006-5FB5-418B-98C1-9469F2F37692}"/>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'Pregunta 9'!$B$5:$B$9</c:f>
              <c:strCache>
                <c:ptCount val="5"/>
                <c:pt idx="0">
                  <c:v>Tv y radio</c:v>
                </c:pt>
                <c:pt idx="1">
                  <c:v>Publicidad visual</c:v>
                </c:pt>
                <c:pt idx="2">
                  <c:v>Internet</c:v>
                </c:pt>
                <c:pt idx="3">
                  <c:v>Anuncios en periodicos</c:v>
                </c:pt>
                <c:pt idx="4">
                  <c:v>Aplicación móvil</c:v>
                </c:pt>
              </c:strCache>
            </c:strRef>
          </c:cat>
          <c:val>
            <c:numRef>
              <c:f>'Pregunta 9'!$C$5:$C$9</c:f>
              <c:numCache>
                <c:formatCode>General</c:formatCode>
                <c:ptCount val="5"/>
                <c:pt idx="0">
                  <c:v>6</c:v>
                </c:pt>
                <c:pt idx="1">
                  <c:v>8</c:v>
                </c:pt>
                <c:pt idx="2">
                  <c:v>27</c:v>
                </c:pt>
                <c:pt idx="4">
                  <c:v>3</c:v>
                </c:pt>
              </c:numCache>
            </c:numRef>
          </c:val>
          <c:extLst xmlns:c16r2="http://schemas.microsoft.com/office/drawing/2015/06/chart">
            <c:ext xmlns:c16="http://schemas.microsoft.com/office/drawing/2014/chart" uri="{C3380CC4-5D6E-409C-BE32-E72D297353CC}">
              <c16:uniqueId val="{00000000-13A9-485D-8191-E6DDFB950493}"/>
            </c:ext>
          </c:extLst>
        </c:ser>
        <c:dLbls>
          <c:dLblPos val="inEnd"/>
          <c:showLegendKey val="0"/>
          <c:showVal val="1"/>
          <c:showCatName val="0"/>
          <c:showSerName val="0"/>
          <c:showPercent val="0"/>
          <c:showBubbleSize val="0"/>
        </c:dLbls>
        <c:gapWidth val="65"/>
        <c:axId val="28601728"/>
        <c:axId val="28719360"/>
      </c:barChart>
      <c:catAx>
        <c:axId val="2860172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28719360"/>
        <c:crosses val="autoZero"/>
        <c:auto val="1"/>
        <c:lblAlgn val="ctr"/>
        <c:lblOffset val="100"/>
        <c:noMultiLvlLbl val="0"/>
      </c:catAx>
      <c:valAx>
        <c:axId val="28719360"/>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crossAx val="28601728"/>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014C-47CE-96D4-3212BE1E3E1C}"/>
              </c:ext>
            </c:extLst>
          </c:dPt>
          <c:dPt>
            <c:idx val="1"/>
            <c:bubble3D val="0"/>
            <c:spPr>
              <a:solidFill>
                <a:schemeClr val="accent2"/>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014C-47CE-96D4-3212BE1E3E1C}"/>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'PREGUNTA 10'!$B$6:$B$7</c:f>
              <c:strCache>
                <c:ptCount val="2"/>
                <c:pt idx="0">
                  <c:v>SI</c:v>
                </c:pt>
                <c:pt idx="1">
                  <c:v>NO</c:v>
                </c:pt>
              </c:strCache>
            </c:strRef>
          </c:cat>
          <c:val>
            <c:numRef>
              <c:f>'PREGUNTA 10'!$C$6:$C$7</c:f>
              <c:numCache>
                <c:formatCode>General</c:formatCode>
                <c:ptCount val="2"/>
                <c:pt idx="0">
                  <c:v>39</c:v>
                </c:pt>
                <c:pt idx="1">
                  <c:v>1</c:v>
                </c:pt>
              </c:numCache>
            </c:numRef>
          </c:val>
          <c:extLst xmlns:c16r2="http://schemas.microsoft.com/office/drawing/2015/06/chart">
            <c:ext xmlns:c16="http://schemas.microsoft.com/office/drawing/2014/chart" uri="{C3380CC4-5D6E-409C-BE32-E72D297353CC}">
              <c16:uniqueId val="{00000004-014C-47CE-96D4-3212BE1E3E1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Cla15</b:Tag>
    <b:SourceType>InternetSite</b:SourceType>
    <b:Guid>{DCB148EB-C5DC-4D6E-93CB-EA74A772893A}</b:Guid>
    <b:Author>
      <b:Author>
        <b:NameList>
          <b:Person>
            <b:Last>Clarís</b:Last>
            <b:First>Pau</b:First>
          </b:Person>
        </b:NameList>
      </b:Author>
    </b:Author>
    <b:Title>softeng</b:Title>
    <b:InternetSiteTitle>softeng</b:InternetSiteTitle>
    <b:Year>2015</b:Year>
    <b:URL>https://www.softeng.es/es-es/empresa/metodologias-de-trabajo/metodologia-scrum.html</b:URL>
    <b:RefOrder>1</b:RefOrder>
  </b:Source>
  <b:Source>
    <b:Tag>Hig14</b:Tag>
    <b:SourceType>JournalArticle</b:SourceType>
    <b:Guid>{EFAC4A10-8E12-4B0A-90EA-6C81AB3B9F89}</b:Guid>
    <b:Author>
      <b:Author>
        <b:NameList>
          <b:Person>
            <b:Last>Higuera</b:Last>
            <b:First>Julio</b:First>
          </b:Person>
          <b:Person>
            <b:Last>Duran</b:Last>
            <b:First>Carlos</b:First>
          </b:Person>
          <b:Person>
            <b:Last>Torres</b:Last>
            <b:First>Orlando</b:First>
          </b:Person>
        </b:NameList>
      </b:Author>
    </b:Author>
    <b:Title>Scrum: A través de una aplicación móvil</b:Title>
    <b:Year>2014</b:Year>
    <b:JournalName>TIA</b:JournalName>
    <b:Pages>5-9</b:Pages>
    <b:RefOrder>2</b:RefOrder>
  </b:Source>
  <b:Source>
    <b:Tag>Cla</b:Tag>
    <b:SourceType>InternetSite</b:SourceType>
    <b:Guid>{1A8725E7-EE74-4A23-8D62-94CF7B9E68E9}</b:Guid>
    <b:Author>
      <b:Author>
        <b:NameList>
          <b:Person>
            <b:Last>Clarís</b:Last>
            <b:First>Pau</b:First>
          </b:Person>
        </b:NameList>
      </b:Author>
    </b:Author>
    <b:Title>softeng.es</b:Title>
    <b:InternetSiteTitle>softeng.es</b:InternetSiteTitle>
    <b:URL>https://www.softeng.es/es-es/empresa/metodologias-de-trabajo/metodologia-scrum/proceso-roles-de-scrum.html</b:URL>
    <b:Year>2015</b:Year>
    <b:RefOrder>3</b:RefOrder>
  </b:Source>
  <b:Source>
    <b:Tag>Ari12</b:Tag>
    <b:SourceType>Book</b:SourceType>
    <b:Guid>{D93F6A7C-5FA3-4A89-B007-EB6C32A86DCD}</b:Guid>
    <b:Author>
      <b:Author>
        <b:NameList>
          <b:Person>
            <b:Last>Arias</b:Last>
            <b:First>Fidias</b:First>
          </b:Person>
        </b:NameList>
      </b:Author>
    </b:Author>
    <b:Title>El Proyecto de Investigación</b:Title>
    <b:Year>2012</b:Year>
    <b:City>Caracas</b:City>
    <b:Publisher>Episteme</b:Publisher>
    <b:RefOrder>4</b:RefOrder>
  </b:Source>
  <b:Source>
    <b:Tag>Bae14</b:Tag>
    <b:SourceType>Book</b:SourceType>
    <b:Guid>{812DBF71-35BB-4F9C-B62C-C6FC82C9AEAA}</b:Guid>
    <b:Author>
      <b:Author>
        <b:NameList>
          <b:Person>
            <b:Last>Baena</b:Last>
            <b:First>Guillermina</b:First>
          </b:Person>
        </b:NameList>
      </b:Author>
    </b:Author>
    <b:Title>Metodología de la Investigación</b:Title>
    <b:Year>2014</b:Year>
    <b:City>México</b:City>
    <b:Publisher>Ebook</b:Publisher>
    <b:RefOrder>5</b:RefOrder>
  </b:Source>
  <b:Source>
    <b:Tag>Her10</b:Tag>
    <b:SourceType>Book</b:SourceType>
    <b:Guid>{5FA5997D-6771-4575-818B-0623CD0CB294}</b:Guid>
    <b:Author>
      <b:Author>
        <b:NameList>
          <b:Person>
            <b:Last>Hernández Sampieri</b:Last>
            <b:First>Roberto</b:First>
          </b:Person>
          <b:Person>
            <b:Last>Fernández Collado</b:Last>
            <b:First>Carlos</b:First>
          </b:Person>
          <b:Person>
            <b:Last>Baptista Lucio</b:Last>
            <b:First>Pilar</b:First>
          </b:Person>
        </b:NameList>
      </b:Author>
    </b:Author>
    <b:Title>Metodología de la Investigacion.</b:Title>
    <b:Year>2010</b:Year>
    <b:City>Mexico</b:City>
    <b:Publisher>McGRAW HILL / Interamericana editores.</b:Publisher>
    <b:Edition>Quinta</b:Edition>
    <b:RefOrder>6</b:RefOrder>
  </b:Source>
  <b:Source>
    <b:Tag>Jim152</b:Tag>
    <b:SourceType>Book</b:SourceType>
    <b:Guid>{0F02ADC7-E231-467E-8616-E6F9AFF6D114}</b:Guid>
    <b:Title>Aplicación móvil celular para incentivar el turismo urbano en Guayaquil </b:Title>
    <b:Year>2015</b:Year>
    <b:Author>
      <b:Author>
        <b:NameList>
          <b:Person>
            <b:Last>Jiménez</b:Last>
            <b:First>M</b:First>
          </b:Person>
          <b:Person>
            <b:Last>Edgar</b:Last>
            <b:First>G</b:First>
          </b:Person>
        </b:NameList>
      </b:Author>
    </b:Author>
    <b:City>Guayaquil</b:City>
    <b:RefOrder>8</b:RefOrder>
  </b:Source>
  <b:Source>
    <b:Tag>Lac1</b:Tag>
    <b:SourceType>InternetSite</b:SourceType>
    <b:Guid>{8E7B4035-D315-4B1F-B130-E8B0A4360EE0}</b:Guid>
    <b:Title>eumed.net</b:Title>
    <b:Author>
      <b:Author>
        <b:NameList>
          <b:Person>
            <b:Last>Lacramiora</b:Last>
            <b:First>L</b:First>
          </b:Person>
        </b:NameList>
      </b:Author>
    </b:Author>
    <b:InternetSiteTitle>Las Nuevas tecnologías en el turismo</b:InternetSiteTitle>
    <b:URL>www.eumed.net/eve/resum/07-07/llc.htm</b:URL>
    <b:RefOrder>9</b:RefOrder>
  </b:Source>
  <b:Source>
    <b:Tag>And17</b:Tag>
    <b:SourceType>InternetSite</b:SourceType>
    <b:Guid>{0744FE5A-8196-45AD-BD23-9911482BB7B1}</b:Guid>
    <b:Author>
      <b:Author>
        <b:NameList>
          <b:Person>
            <b:Last>Android</b:Last>
          </b:Person>
        </b:NameList>
      </b:Author>
    </b:Author>
    <b:Title>Android</b:Title>
    <b:InternetSiteTitle>Historia Sistemas Operativos Android</b:InternetSiteTitle>
    <b:Year>2017</b:Year>
    <b:Month>Febrero</b:Month>
    <b:Day>12</b:Day>
    <b:URL>https://www.android.com/intl/es-419_mx/history/#/donut</b:URL>
    <b:RefOrder>10</b:RefOrder>
  </b:Source>
  <b:Source>
    <b:Tag>Cal101</b:Tag>
    <b:SourceType>JournalArticle</b:SourceType>
    <b:Guid>{F4DB41B9-61FD-4C9C-825C-604881A12C44}</b:Guid>
    <b:Author>
      <b:Author>
        <b:NameList>
          <b:Person>
            <b:Last>Callejas Cuervo</b:Last>
            <b:First>M.</b:First>
          </b:Person>
          <b:Person>
            <b:Last>Meléndez Álvarez</b:Last>
            <b:First>L.</b:First>
            <b:Middle>F.</b:Middle>
          </b:Person>
          <b:Person>
            <b:Last>Cortes Roa</b:Last>
            <b:First>A.</b:First>
            <b:Middle>P.</b:Middle>
          </b:Person>
        </b:NameList>
      </b:Author>
    </b:Author>
    <b:Title>Desarrollo de aplicaciones móviles enfocadas al turismo en el departamento de Boyacá</b:Title>
    <b:Year>2010</b:Year>
    <b:JournalName>redalyc.org.</b:JournalName>
    <b:RefOrder>11</b:RefOrder>
  </b:Source>
  <b:Source>
    <b:Tag>Cas15</b:Tag>
    <b:SourceType>InternetSite</b:SourceType>
    <b:Guid>{B4B0FD49-8A9D-48B8-A732-D037F2175DD4}</b:Guid>
    <b:Title>PoderPDA</b:Title>
    <b:Year>2015</b:Year>
    <b:Author>
      <b:Author>
        <b:NameList>
          <b:Person>
            <b:Last>Castillo</b:Last>
            <b:First>A</b:First>
          </b:Person>
        </b:NameList>
      </b:Author>
    </b:Author>
    <b:InternetSiteTitle>LA HISTORIA DE ANDROID: TODAS SUS VERSIONES</b:InternetSiteTitle>
    <b:Month>Septiembre</b:Month>
    <b:Day>24</b:Day>
    <b:URL>http://www.poderpda.com/editorial/la-historia-de-android-todas-sus-versiones/</b:URL>
    <b:RefOrder>12</b:RefOrder>
  </b:Source>
  <b:Source>
    <b:Tag>cod141</b:Tag>
    <b:SourceType>InternetSite</b:SourceType>
    <b:Guid>{51FE2142-1CB3-4211-B444-05B2AD6838CA}</b:Guid>
    <b:Author>
      <b:Author>
        <b:NameList>
          <b:Person>
            <b:Last>codecriticon.com</b:Last>
          </b:Person>
        </b:NameList>
      </b:Author>
    </b:Author>
    <b:Title>codecriticon.com. </b:Title>
    <b:Year>2014</b:Year>
    <b:Month>Mayo</b:Month>
    <b:Day>29</b:Day>
    <b:URL>http://codecriticon.com/play-framework/</b:URL>
    <b:RefOrder>13</b:RefOrder>
  </b:Source>
  <b:Source>
    <b:Tag>Dam</b:Tag>
    <b:SourceType>InternetSite</b:SourceType>
    <b:Guid>{262ABD8C-D89B-4EA5-BC00-835E197F4536}</b:Guid>
    <b:Author>
      <b:Author>
        <b:NameList>
          <b:Person>
            <b:Last>Damaia</b:Last>
            <b:First>C</b:First>
          </b:Person>
        </b:NameList>
      </b:Author>
    </b:Author>
    <b:Title>Eclipse IDE</b:Title>
    <b:URL>http://www.genbetadev.com/herramientas/eclipse-ide</b:URL>
    <b:Year>2014</b:Year>
    <b:RefOrder>14</b:RefOrder>
  </b:Source>
  <b:Source>
    <b:Tag>Gut16</b:Tag>
    <b:SourceType>InternetSite</b:SourceType>
    <b:Guid>{DC0658C1-8FFF-4DD2-929C-6E2BFE13D110}</b:Guid>
    <b:Author>
      <b:Author>
        <b:NameList>
          <b:Person>
            <b:Last>Gutiérrez</b:Last>
            <b:First>O</b:First>
          </b:Person>
        </b:NameList>
      </b:Author>
    </b:Author>
    <b:Title>CNET</b:Title>
    <b:InternetSiteTitle>Sigue siendo el rey: Android controla el 86 por ciento del mercado mundial</b:InternetSiteTitle>
    <b:Year>2016</b:Year>
    <b:Month>Agosto</b:Month>
    <b:Day>18</b:Day>
    <b:URL>https://www.cnet.com/es/noticias/android-market-share-abril-junio-android-vs-ios-mercado-2016/</b:URL>
    <b:RefOrder>15</b:RefOrder>
  </b:Source>
  <b:Source>
    <b:Tag>Jim153</b:Tag>
    <b:SourceType>Book</b:SourceType>
    <b:Guid>{B8A0E09D-4C5B-4915-B462-55894F99C947}</b:Guid>
    <b:Author>
      <b:Author>
        <b:NameList>
          <b:Person>
            <b:Last>Jiménez</b:Last>
            <b:First>M</b:First>
          </b:Person>
          <b:Person>
            <b:Last>Edgar</b:Last>
            <b:First>G</b:First>
          </b:Person>
        </b:NameList>
      </b:Author>
    </b:Author>
    <b:Title>Aplicación móvil celular para incentivar el turismo urbano en Guayaquil</b:Title>
    <b:Year>2015</b:Year>
    <b:City>Guayaquil</b:City>
    <b:RefOrder>16</b:RefOrder>
  </b:Source>
  <b:Source>
    <b:Tag>len161</b:Tag>
    <b:SourceType>InternetSite</b:SourceType>
    <b:Guid>{F8C19EC4-87F1-4A92-83EE-BD13FEB5BADB}</b:Guid>
    <b:Title>lenguajes-de-programacion.com</b:Title>
    <b:Year>2016</b:Year>
    <b:Author>
      <b:Author>
        <b:NameList>
          <b:Person>
            <b:Last>lenguajes-de-programacion</b:Last>
          </b:Person>
        </b:NameList>
      </b:Author>
    </b:Author>
    <b:URL>: http://www.lenguajes-de-programacion.com/programacion-java.shtml</b:URL>
    <b:RefOrder>17</b:RefOrder>
  </b:Source>
  <b:Source>
    <b:Tag>Mar101</b:Tag>
    <b:SourceType>InternetSite</b:SourceType>
    <b:Guid>{624F4161-6FC6-4DEB-85F6-779D000F64FB}</b:Guid>
    <b:Author>
      <b:Author>
        <b:NameList>
          <b:Person>
            <b:Last>Martinez</b:Last>
            <b:First>R</b:First>
          </b:Person>
        </b:NameList>
      </b:Author>
    </b:Author>
    <b:Title>postgresql.org</b:Title>
    <b:Year>2010</b:Year>
    <b:Month>Octubre</b:Month>
    <b:Day>2</b:Day>
    <b:URL>http://www.postgresql.org.es/sobre_postgresql</b:URL>
    <b:RefOrder>18</b:RefOrder>
  </b:Source>
  <b:Source>
    <b:Tag>Muñ</b:Tag>
    <b:SourceType>InternetSite</b:SourceType>
    <b:Guid>{5A11B1CC-A716-4F98-A537-3B443AB1F7A7}</b:Guid>
    <b:Author>
      <b:Author>
        <b:NameList>
          <b:Person>
            <b:Last>Muñoz</b:Last>
            <b:First>R</b:First>
          </b:Person>
        </b:NameList>
      </b:Author>
    </b:Author>
    <b:Title>EL PAIS</b:Title>
    <b:InternetSiteTitle>Los fabricantes chinos cercan a Samsung y Apple en la venta mundial de móviles</b:InternetSiteTitle>
    <b:URL>http://economia.elpais.com/economia/2017/02/15/actualidad/1487151717_695269.html</b:URL>
    <b:RefOrder>19</b:RefOrder>
  </b:Source>
  <b:Source>
    <b:Tag>Val</b:Tag>
    <b:SourceType>InternetSite</b:SourceType>
    <b:Guid>{3474F08D-7BE9-4100-A533-37E41AD4E96D}</b:Guid>
    <b:Title>El universal</b:Title>
    <b:InternetSiteTitle>Origen e historia de las aplicaciones móviles</b:InternetSiteTitle>
    <b:URL>http://www.eluniversal.com/noticias/certera-edad/origen-historia-las-aplicaciones-moviles_376125</b:URL>
    <b:Author>
      <b:Author>
        <b:NameList>
          <b:Person>
            <b:Last>Valera</b:Last>
            <b:First>E</b:First>
          </b:Person>
        </b:NameList>
      </b:Author>
    </b:Author>
    <b:RefOrder>20</b:RefOrder>
  </b:Source>
  <b:Source>
    <b:Tag>IBM15</b:Tag>
    <b:SourceType>InternetSite</b:SourceType>
    <b:Guid>{5E0A5C98-23C7-44F0-B622-C6321E9540D5}</b:Guid>
    <b:Author>
      <b:Author>
        <b:NameList>
          <b:Person>
            <b:Last>IBM</b:Last>
          </b:Person>
        </b:NameList>
      </b:Author>
    </b:Author>
    <b:Title>IBM Knowledge Center</b:Title>
    <b:Year>2015</b:Year>
    <b:Month>Enero</b:Month>
    <b:Day>4</b:Day>
    <b:URL>https://www.ibm.com/support/knowledgecenter/es/SS7K4U_8.5.5/com.ibm.websphere.zseries.doc/ae/cwbs_wbs2.html</b:URL>
    <b:RefOrder>21</b:RefOrder>
  </b:Source>
  <b:Source>
    <b:Tag>Mic16</b:Tag>
    <b:SourceType>InternetSite</b:SourceType>
    <b:Guid>{44A16DEC-ACC1-44F5-8D23-3122B5F25710}</b:Guid>
    <b:Author>
      <b:Author>
        <b:NameList>
          <b:Person>
            <b:Last>Microsoft</b:Last>
          </b:Person>
        </b:NameList>
      </b:Author>
    </b:Author>
    <b:Title>Microsoft Developer Network</b:Title>
    <b:Year>2016</b:Year>
    <b:Month>Marzo</b:Month>
    <b:Day>12</b:Day>
    <b:URL>https://msdn.microsoft.com/es-es/library/bb972248.aspx?ranMID=24542&amp;ranEAID=hL3Qp0zRBOc&amp;ranSiteID=hL3Qp0zRBOc-jyAz_OabLP1HYYqCJC3C6Q&amp;tduid=(65a6a1f694c8c0a6fd2bbc93cce007a2)(256380)(2459594)(hL3Qp0zRBOc-jyAz_OabLP1HYYqCJC3C6Q)()</b:URL>
    <b:RefOrder>22</b:RefOrder>
  </b:Source>
  <b:Source>
    <b:Tag>Pér141</b:Tag>
    <b:SourceType>Report</b:SourceType>
    <b:Guid>{80E9AA93-384F-4A35-A3EF-1DE78C418653}</b:Guid>
    <b:Author>
      <b:Author>
        <b:NameList>
          <b:Person>
            <b:Last>Pérez</b:Last>
            <b:First>Á.</b:First>
          </b:Person>
        </b:NameList>
      </b:Author>
    </b:Author>
    <b:Title>Aplicación móvil para el turismo en la ciudad de Logroño con tecnologías de realidad aumentada</b:Title>
    <b:Year>2014</b:Year>
    <b:City>Logroño</b:City>
    <b:RefOrder>23</b:RefOrder>
  </b:Source>
  <b:Source>
    <b:Tag>Luj02</b:Tag>
    <b:SourceType>Report</b:SourceType>
    <b:Guid>{67A03F86-14B2-4E20-BD32-CDD6F4385A34}</b:Guid>
    <b:Author>
      <b:Author>
        <b:NameList>
          <b:Person>
            <b:Last>Luján</b:Last>
            <b:First>S.</b:First>
          </b:Person>
        </b:NameList>
      </b:Author>
    </b:Author>
    <b:Title>Programación de aplicaciones web: historia, principios básicos y clientes web. San Vicente</b:Title>
    <b:Year>2002</b:Year>
    <b:Publisher>Club Universitario</b:Publisher>
    <b:RefOrder>24</b:RefOrder>
  </b:Source>
  <b:Source>
    <b:Tag>Mat04</b:Tag>
    <b:SourceType>Report</b:SourceType>
    <b:Guid>{1A54E979-F7AB-4F83-8CA4-17C1A73B28B9}</b:Guid>
    <b:Author>
      <b:Author>
        <b:NameList>
          <b:Person>
            <b:Last>Mateu</b:Last>
            <b:First>C.</b:First>
          </b:Person>
        </b:NameList>
      </b:Author>
    </b:Author>
    <b:Title>Desarrollo de aplicaciones web. Barcelona: UOC Formaciòn de Posgrado</b:Title>
    <b:Year>2004</b:Year>
    <b:URL> http://libros.metabiblioteca.org/bitstream/001/591/1/004%20Desarrollo%20de%20aplicaciones%20web.pdf</b:URL>
    <b:RefOrder>25</b:RefOrder>
  </b:Source>
  <b:Source>
    <b:Tag>And15</b:Tag>
    <b:SourceType>InternetSite</b:SourceType>
    <b:Guid>{22CFB7B7-1471-433D-B99C-D9D29D4B0C07}</b:Guid>
    <b:Author>
      <b:Author>
        <b:NameList>
          <b:Person>
            <b:Last>Android</b:Last>
            <b:First>Academia</b:First>
          </b:Person>
        </b:NameList>
      </b:Author>
    </b:Author>
    <b:Title>Academia Android</b:Title>
    <b:Year>2015</b:Year>
    <b:Month>Diciembre</b:Month>
    <b:Day>11</b:Day>
    <b:URL>https://academiaandroid.com/android-studio-v1-caracteristicas-comparativa-eclipse/</b:URL>
    <b:RefOrder>26</b:RefOrder>
  </b:Source>
  <b:Source>
    <b:Tag>And171</b:Tag>
    <b:SourceType>InternetSite</b:SourceType>
    <b:Guid>{D43C393B-D4FC-4025-A028-D9DEFBA1A66D}</b:Guid>
    <b:Author>
      <b:Author>
        <b:NameList>
          <b:Person>
            <b:Last>Android</b:Last>
          </b:Person>
        </b:NameList>
      </b:Author>
    </b:Author>
    <b:Title>Android </b:Title>
    <b:Year>2017</b:Year>
    <b:Month>Mayo</b:Month>
    <b:Day>12</b:Day>
    <b:URL>https://developer.android.com/studio/intro/index.html?hl=es-419</b:URL>
    <b:RefOrder>27</b:RefOrder>
  </b:Source>
  <b:Source>
    <b:Tag>IBM17</b:Tag>
    <b:SourceType>InternetSite</b:SourceType>
    <b:Guid>{E23D7386-8398-4203-AAF1-1DDA0B6BBA6B}</b:Guid>
    <b:Author>
      <b:Author>
        <b:NameList>
          <b:Person>
            <b:Last>IBM</b:Last>
          </b:Person>
        </b:NameList>
      </b:Author>
    </b:Author>
    <b:Title>IBM DeveloperWorks</b:Title>
    <b:InternetSiteTitle>Introducción a SOA y servicios web</b:InternetSiteTitle>
    <b:Year>2017</b:Year>
    <b:Month>Febrero</b:Month>
    <b:Day>12</b:Day>
    <b:URL>: https://www.ibm.com/developerworks/ssa/webservices/newto/service.html</b:URL>
    <b:RefOrder>28</b:RefOrder>
  </b:Source>
  <b:Source>
    <b:Tag>Min18</b:Tag>
    <b:SourceType>DocumentFromInternetSite</b:SourceType>
    <b:Guid>{F5AF7A68-A8E5-4F12-A321-B568E156C50C}</b:Guid>
    <b:Author>
      <b:Author>
        <b:Corporate>Ministerio del Trabajo Ecuador</b:Corporate>
      </b:Author>
    </b:Author>
    <b:Title>Ministerio del Trabajo</b:Title>
    <b:Year>2018</b:Year>
    <b:URL>https://drive.google.com/file/d/1H6jmhI9sUPLKn1KxCvVrNFzzcqgOLO78/preview</b:URL>
    <b:RefOrder>7</b:RefOrder>
  </b:Source>
</b:Sources>
</file>

<file path=customXml/itemProps1.xml><?xml version="1.0" encoding="utf-8"?>
<ds:datastoreItem xmlns:ds="http://schemas.openxmlformats.org/officeDocument/2006/customXml" ds:itemID="{0C283461-1068-4038-9B17-66184A85F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108</Pages>
  <Words>24496</Words>
  <Characters>134729</Characters>
  <Application>Microsoft Office Word</Application>
  <DocSecurity>0</DocSecurity>
  <Lines>1122</Lines>
  <Paragraphs>317</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158908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Cando</dc:creator>
  <cp:lastModifiedBy>PC4</cp:lastModifiedBy>
  <cp:revision>3</cp:revision>
  <cp:lastPrinted>2018-01-29T15:36:00Z</cp:lastPrinted>
  <dcterms:created xsi:type="dcterms:W3CDTF">2018-01-29T15:34:00Z</dcterms:created>
  <dcterms:modified xsi:type="dcterms:W3CDTF">2018-01-29T15:38:00Z</dcterms:modified>
</cp:coreProperties>
</file>